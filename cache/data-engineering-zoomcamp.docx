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0000000000002" w:top="1440.0000000000002" w:left="992.1259842519686" w:right="1377.6377952755909" w:header="720" w:footer="720"/>
          <w:pgNumType w:start="1"/>
        </w:sectPr>
      </w:pPr>
      <w:bookmarkStart w:colFirst="0" w:colLast="0" w:name="_yfbyh563mr6l"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Data Engineering Zoomcamp FAQ</w:t>
      </w:r>
      <w:r w:rsidDel="00000000" w:rsidR="00000000" w:rsidRPr="00000000">
        <w:rPr>
          <w:rtl w:val="0"/>
        </w:rPr>
      </w:r>
    </w:p>
    <w:p w:rsidR="00000000" w:rsidDel="00000000" w:rsidP="00000000" w:rsidRDefault="00000000" w:rsidRPr="00000000" w14:paraId="00000002">
      <w:pPr>
        <w:pStyle w:val="Title"/>
        <w:rPr/>
      </w:pPr>
      <w:bookmarkStart w:colFirst="0" w:colLast="0" w:name="_edeyusfgl4b7" w:id="1"/>
      <w:bookmarkEnd w:id="1"/>
      <w:ins w:author="Maanas Siraj" w:id="0" w:date="2025-09-14T05:38:32Z">
        <w:r w:rsidDel="00000000" w:rsidR="00000000" w:rsidRPr="00000000">
          <w:rPr>
            <w:rtl w:val="0"/>
          </w:rPr>
          <w:t xml:space="preserve"> </w:t>
        </w:r>
      </w:ins>
      <w:r w:rsidDel="00000000" w:rsidR="00000000" w:rsidRPr="00000000">
        <w:rPr>
          <w:rtl w:val="0"/>
        </w:rPr>
        <w:t xml:space="preserve">Data Engineering </w:t>
      </w:r>
      <w:r w:rsidDel="00000000" w:rsidR="00000000" w:rsidRPr="00000000">
        <w:rPr>
          <w:rtl w:val="0"/>
        </w:rPr>
        <w:t xml:space="preserve">Zoomcam</w:t>
      </w:r>
      <w:r w:rsidDel="00000000" w:rsidR="00000000" w:rsidRPr="00000000">
        <w:rPr>
          <w:rtl w:val="0"/>
        </w:rPr>
        <w:t xml:space="preserve">p FAQ</w:t>
      </w:r>
    </w:p>
    <w:p w:rsidR="00000000" w:rsidDel="00000000" w:rsidP="00000000" w:rsidRDefault="00000000" w:rsidRPr="00000000" w14:paraId="00000003">
      <w:pPr>
        <w:rPr/>
      </w:pPr>
      <w:r w:rsidDel="00000000" w:rsidR="00000000" w:rsidRPr="00000000">
        <w:rPr>
          <w:rtl w:val="0"/>
        </w:rPr>
        <w:t xml:space="preserve">T</w:t>
      </w:r>
      <w:r w:rsidDel="00000000" w:rsidR="00000000" w:rsidRPr="00000000">
        <w:rPr>
          <w:rtl w:val="0"/>
        </w:rPr>
        <w:t xml:space="preserve">h</w:t>
      </w:r>
      <w:r w:rsidDel="00000000" w:rsidR="00000000" w:rsidRPr="00000000">
        <w:rPr>
          <w:rtl w:val="0"/>
        </w:rPr>
        <w:t xml:space="preserve">e purpose of this document is to capture Frequently asked technical questions</w:t>
      </w:r>
    </w:p>
    <w:p w:rsidR="00000000" w:rsidDel="00000000" w:rsidP="00000000" w:rsidRDefault="00000000" w:rsidRPr="00000000" w14:paraId="00000004">
      <w:pPr>
        <w:rPr/>
      </w:pPr>
      <w:r w:rsidDel="00000000" w:rsidR="00000000" w:rsidRPr="00000000">
        <w:rPr>
          <w:rtl w:val="0"/>
        </w:rPr>
        <w:t xml:space="preserve">Editing guidelines:</w:t>
      </w:r>
    </w:p>
    <w:p w:rsidR="00000000" w:rsidDel="00000000" w:rsidP="00000000" w:rsidRDefault="00000000" w:rsidRPr="00000000" w14:paraId="00000005">
      <w:pPr>
        <w:numPr>
          <w:ilvl w:val="0"/>
          <w:numId w:val="41"/>
        </w:numPr>
        <w:spacing w:after="0" w:afterAutospacing="0"/>
        <w:ind w:left="720" w:hanging="360"/>
      </w:pPr>
      <w:r w:rsidDel="00000000" w:rsidR="00000000" w:rsidRPr="00000000">
        <w:rPr>
          <w:rtl w:val="0"/>
        </w:rPr>
        <w:t xml:space="preserve">When adding a new FAQ entry, make sure the question is “Heading 2”</w:t>
      </w:r>
    </w:p>
    <w:p w:rsidR="00000000" w:rsidDel="00000000" w:rsidP="00000000" w:rsidRDefault="00000000" w:rsidRPr="00000000" w14:paraId="00000006">
      <w:pPr>
        <w:numPr>
          <w:ilvl w:val="0"/>
          <w:numId w:val="41"/>
        </w:numPr>
        <w:spacing w:after="0" w:afterAutospacing="0"/>
        <w:ind w:left="720" w:hanging="360"/>
      </w:pPr>
      <w:r w:rsidDel="00000000" w:rsidR="00000000" w:rsidRPr="00000000">
        <w:rPr>
          <w:rtl w:val="0"/>
        </w:rPr>
        <w:t xml:space="preserve">Feel free to improve if you see something is off</w:t>
      </w:r>
    </w:p>
    <w:p w:rsidR="00000000" w:rsidDel="00000000" w:rsidP="00000000" w:rsidRDefault="00000000" w:rsidRPr="00000000" w14:paraId="00000007">
      <w:pPr>
        <w:numPr>
          <w:ilvl w:val="0"/>
          <w:numId w:val="41"/>
        </w:numPr>
        <w:spacing w:after="0" w:afterAutospacing="0"/>
        <w:ind w:left="720" w:hanging="360"/>
        <w:rPr>
          <w:b w:val="1"/>
        </w:rPr>
      </w:pPr>
      <w:r w:rsidDel="00000000" w:rsidR="00000000" w:rsidRPr="00000000">
        <w:rPr>
          <w:b w:val="1"/>
          <w:rtl w:val="0"/>
        </w:rPr>
        <w:t xml:space="preserve">Don’t change the formatting in the Data document or add any visual “improvements” (make a copy for yourself first if you need to do it for whatever reason)</w:t>
      </w:r>
    </w:p>
    <w:p w:rsidR="00000000" w:rsidDel="00000000" w:rsidP="00000000" w:rsidRDefault="00000000" w:rsidRPr="00000000" w14:paraId="00000008">
      <w:pPr>
        <w:numPr>
          <w:ilvl w:val="0"/>
          <w:numId w:val="41"/>
        </w:numPr>
        <w:spacing w:after="0" w:afterAutospacing="0"/>
        <w:ind w:left="720" w:hanging="360"/>
        <w:rPr>
          <w:b w:val="1"/>
        </w:rPr>
      </w:pPr>
      <w:r w:rsidDel="00000000" w:rsidR="00000000" w:rsidRPr="00000000">
        <w:rPr>
          <w:b w:val="1"/>
          <w:rtl w:val="0"/>
        </w:rPr>
        <w:t xml:space="preserve">Don’t change the pages format (it should be “pageless”)</w:t>
      </w:r>
    </w:p>
    <w:p w:rsidR="00000000" w:rsidDel="00000000" w:rsidP="00000000" w:rsidRDefault="00000000" w:rsidRPr="00000000" w14:paraId="00000009">
      <w:pPr>
        <w:numPr>
          <w:ilvl w:val="0"/>
          <w:numId w:val="41"/>
        </w:numPr>
        <w:ind w:left="720" w:hanging="360"/>
      </w:pPr>
      <w:r w:rsidDel="00000000" w:rsidR="00000000" w:rsidRPr="00000000">
        <w:rPr>
          <w:rtl w:val="0"/>
        </w:rPr>
        <w:t xml:space="preserve">Add name and date for reference, if possible</w:t>
      </w:r>
    </w:p>
    <w:p w:rsidR="00000000" w:rsidDel="00000000" w:rsidP="00000000" w:rsidRDefault="00000000" w:rsidRPr="00000000" w14:paraId="0000000A">
      <w:pPr>
        <w:pStyle w:val="Heading1"/>
        <w:rPr/>
      </w:pPr>
      <w:bookmarkStart w:colFirst="0" w:colLast="0" w:name="_xdhcg3iutwq3" w:id="2"/>
      <w:bookmarkEnd w:id="2"/>
      <w:r w:rsidDel="00000000" w:rsidR="00000000" w:rsidRPr="00000000">
        <w:rPr>
          <w:rtl w:val="0"/>
        </w:rPr>
        <w:t xml:space="preserve">General course-related questions</w:t>
      </w:r>
    </w:p>
    <w:p w:rsidR="00000000" w:rsidDel="00000000" w:rsidP="00000000" w:rsidRDefault="00000000" w:rsidRPr="00000000" w14:paraId="0000000B">
      <w:pPr>
        <w:pStyle w:val="Heading2"/>
        <w:rPr/>
      </w:pPr>
      <w:bookmarkStart w:colFirst="0" w:colLast="0" w:name="_rcxirqvb31xm" w:id="3"/>
      <w:bookmarkEnd w:id="3"/>
      <w:r w:rsidDel="00000000" w:rsidR="00000000" w:rsidRPr="00000000">
        <w:rPr>
          <w:rtl w:val="0"/>
        </w:rPr>
        <w:t xml:space="preserve">Course - </w:t>
      </w:r>
      <w:r w:rsidDel="00000000" w:rsidR="00000000" w:rsidRPr="00000000">
        <w:rPr>
          <w:rtl w:val="0"/>
        </w:rPr>
        <w:t xml:space="preserve">When does the course start</w:t>
      </w: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t xml:space="preserve">The next cohort starts January 13th 2025. More info at </w:t>
      </w:r>
      <w:hyperlink r:id="rId7">
        <w:r w:rsidDel="00000000" w:rsidR="00000000" w:rsidRPr="00000000">
          <w:rPr>
            <w:color w:val="1155cc"/>
            <w:u w:val="single"/>
            <w:rtl w:val="0"/>
          </w:rPr>
          <w:t xml:space="preserve">DTC</w:t>
        </w:r>
      </w:hyperlink>
      <w:r w:rsidDel="00000000" w:rsidR="00000000" w:rsidRPr="00000000">
        <w:rPr>
          <w:rtl w:val="0"/>
        </w:rPr>
        <w:t xml:space="preserve">.</w:t>
      </w:r>
    </w:p>
    <w:p w:rsidR="00000000" w:rsidDel="00000000" w:rsidP="00000000" w:rsidRDefault="00000000" w:rsidRPr="00000000" w14:paraId="0000000D">
      <w:pPr>
        <w:numPr>
          <w:ilvl w:val="0"/>
          <w:numId w:val="63"/>
        </w:numPr>
        <w:spacing w:after="0" w:afterAutospacing="0"/>
        <w:ind w:left="720" w:hanging="360"/>
      </w:pPr>
      <w:r w:rsidDel="00000000" w:rsidR="00000000" w:rsidRPr="00000000">
        <w:rPr>
          <w:rtl w:val="0"/>
        </w:rPr>
        <w:t xml:space="preserve">Register before the course starts using this </w:t>
      </w:r>
      <w:hyperlink r:id="rId8">
        <w:r w:rsidDel="00000000" w:rsidR="00000000" w:rsidRPr="00000000">
          <w:rPr>
            <w:u w:val="single"/>
            <w:rtl w:val="0"/>
          </w:rPr>
          <w:t xml:space="preserve">link</w:t>
        </w:r>
      </w:hyperlink>
      <w:r w:rsidDel="00000000" w:rsidR="00000000" w:rsidRPr="00000000">
        <w:rPr>
          <w:rtl w:val="0"/>
        </w:rPr>
        <w:t xml:space="preserve">.</w:t>
      </w:r>
    </w:p>
    <w:p w:rsidR="00000000" w:rsidDel="00000000" w:rsidP="00000000" w:rsidRDefault="00000000" w:rsidRPr="00000000" w14:paraId="0000000E">
      <w:pPr>
        <w:numPr>
          <w:ilvl w:val="0"/>
          <w:numId w:val="63"/>
        </w:numPr>
        <w:spacing w:after="0" w:lineRule="auto"/>
        <w:ind w:left="720" w:hanging="360"/>
      </w:pPr>
      <w:r w:rsidDel="00000000" w:rsidR="00000000" w:rsidRPr="00000000">
        <w:rPr>
          <w:rtl w:val="0"/>
        </w:rPr>
        <w:t xml:space="preserve">Joint the </w:t>
      </w:r>
      <w:hyperlink r:id="rId9">
        <w:r w:rsidDel="00000000" w:rsidR="00000000" w:rsidRPr="00000000">
          <w:rPr>
            <w:u w:val="single"/>
            <w:rtl w:val="0"/>
          </w:rPr>
          <w:t xml:space="preserve">course Telegram channel with announcements</w:t>
        </w:r>
      </w:hyperlink>
      <w:r w:rsidDel="00000000" w:rsidR="00000000" w:rsidRPr="00000000">
        <w:rPr>
          <w:rtl w:val="0"/>
        </w:rPr>
        <w:t xml:space="preserve">.</w:t>
      </w:r>
    </w:p>
    <w:p w:rsidR="00000000" w:rsidDel="00000000" w:rsidP="00000000" w:rsidRDefault="00000000" w:rsidRPr="00000000" w14:paraId="0000000F">
      <w:pPr>
        <w:numPr>
          <w:ilvl w:val="0"/>
          <w:numId w:val="63"/>
        </w:numPr>
        <w:ind w:left="720" w:hanging="360"/>
      </w:pPr>
      <w:r w:rsidDel="00000000" w:rsidR="00000000" w:rsidRPr="00000000">
        <w:rPr>
          <w:rtl w:val="0"/>
        </w:rPr>
        <w:t xml:space="preserve">Don’t forget to register in DataTalks.Club's Slack and join the channel.</w:t>
      </w:r>
    </w:p>
    <w:p w:rsidR="00000000" w:rsidDel="00000000" w:rsidP="00000000" w:rsidRDefault="00000000" w:rsidRPr="00000000" w14:paraId="00000010">
      <w:pPr>
        <w:pStyle w:val="Heading2"/>
        <w:spacing w:after="200" w:lineRule="auto"/>
        <w:rPr/>
      </w:pPr>
      <w:bookmarkStart w:colFirst="0" w:colLast="0" w:name="_60rxjxpq5cgw" w:id="4"/>
      <w:bookmarkEnd w:id="4"/>
      <w:r w:rsidDel="00000000" w:rsidR="00000000" w:rsidRPr="00000000">
        <w:rPr>
          <w:rtl w:val="0"/>
        </w:rPr>
        <w:t xml:space="preserve">Course - What are the prerequisites for this course?</w:t>
      </w:r>
    </w:p>
    <w:p w:rsidR="00000000" w:rsidDel="00000000" w:rsidP="00000000" w:rsidRDefault="00000000" w:rsidRPr="00000000" w14:paraId="00000011">
      <w:pPr>
        <w:rPr>
          <w:u w:val="single"/>
        </w:rPr>
      </w:pPr>
      <w:r w:rsidDel="00000000" w:rsidR="00000000" w:rsidRPr="00000000">
        <w:rPr>
          <w:rtl w:val="0"/>
        </w:rPr>
        <w:t xml:space="preserve">See DE zoomcamp 2025 pre-course </w:t>
      </w:r>
      <w:ins w:author="Osman Faizulla" w:id="1" w:date="2025-09-10T23:35:33Z">
        <w:r w:rsidDel="00000000" w:rsidR="00000000" w:rsidRPr="00000000">
          <w:rPr>
            <w:rtl w:val="0"/>
          </w:rPr>
          <w:t xml:space="preserve"> </w:t>
        </w:r>
      </w:ins>
      <w:del w:author="Osman Faizulla" w:id="1" w:date="2025-09-10T23:35:33Z">
        <w:r w:rsidDel="00000000" w:rsidR="00000000" w:rsidRPr="00000000">
          <w:rPr>
            <w:rtl w:val="0"/>
          </w:rPr>
          <w:delText xml:space="preserve">Q</w:delText>
        </w:r>
      </w:del>
      <w:r w:rsidDel="00000000" w:rsidR="00000000" w:rsidRPr="00000000">
        <w:rPr>
          <w:rtl w:val="0"/>
        </w:rPr>
        <w:t xml:space="preserve">&amp;A</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To get the most out of this course, you should have:</w:t>
      </w:r>
    </w:p>
    <w:p w:rsidR="00000000" w:rsidDel="00000000" w:rsidP="00000000" w:rsidRDefault="00000000" w:rsidRPr="00000000" w14:paraId="00000013">
      <w:pPr>
        <w:numPr>
          <w:ilvl w:val="0"/>
          <w:numId w:val="72"/>
        </w:numPr>
        <w:spacing w:after="0" w:afterAutospacing="0"/>
        <w:ind w:left="720" w:hanging="360"/>
      </w:pPr>
      <w:r w:rsidDel="00000000" w:rsidR="00000000" w:rsidRPr="00000000">
        <w:rPr>
          <w:rtl w:val="0"/>
        </w:rPr>
        <w:t xml:space="preserve">Basic coding experience</w:t>
      </w:r>
    </w:p>
    <w:p w:rsidR="00000000" w:rsidDel="00000000" w:rsidP="00000000" w:rsidRDefault="00000000" w:rsidRPr="00000000" w14:paraId="00000014">
      <w:pPr>
        <w:numPr>
          <w:ilvl w:val="0"/>
          <w:numId w:val="72"/>
        </w:numPr>
        <w:spacing w:after="0" w:afterAutospacing="0" w:before="0" w:beforeAutospacing="0" w:lineRule="auto"/>
        <w:ind w:left="720" w:hanging="360"/>
      </w:pPr>
      <w:r w:rsidDel="00000000" w:rsidR="00000000" w:rsidRPr="00000000">
        <w:rPr>
          <w:rtl w:val="0"/>
        </w:rPr>
        <w:t xml:space="preserve">Familiarity with SQL</w:t>
      </w:r>
    </w:p>
    <w:p w:rsidR="00000000" w:rsidDel="00000000" w:rsidP="00000000" w:rsidRDefault="00000000" w:rsidRPr="00000000" w14:paraId="00000015">
      <w:pPr>
        <w:numPr>
          <w:ilvl w:val="0"/>
          <w:numId w:val="72"/>
        </w:numPr>
        <w:spacing w:before="0" w:beforeAutospacing="0" w:lineRule="auto"/>
        <w:ind w:left="720" w:hanging="360"/>
      </w:pPr>
      <w:r w:rsidDel="00000000" w:rsidR="00000000" w:rsidRPr="00000000">
        <w:rPr>
          <w:rtl w:val="0"/>
        </w:rPr>
        <w:t xml:space="preserve">Experience with Python (helpful but not required)</w:t>
      </w:r>
    </w:p>
    <w:p w:rsidR="00000000" w:rsidDel="00000000" w:rsidP="00000000" w:rsidRDefault="00000000" w:rsidRPr="00000000" w14:paraId="00000016">
      <w:pPr>
        <w:rPr/>
      </w:pPr>
      <w:r w:rsidDel="00000000" w:rsidR="00000000" w:rsidRPr="00000000">
        <w:rPr>
          <w:rtl w:val="0"/>
        </w:rPr>
        <w:t xml:space="preserve">No prior data engineering experience is necessary. See </w:t>
      </w:r>
      <w:hyperlink r:id="rId10">
        <w:r w:rsidDel="00000000" w:rsidR="00000000" w:rsidRPr="00000000">
          <w:rPr>
            <w:color w:val="1155cc"/>
            <w:u w:val="single"/>
            <w:rtl w:val="0"/>
          </w:rPr>
          <w:t xml:space="preserve">Readme on GitHub</w:t>
        </w:r>
      </w:hyperlink>
      <w:r w:rsidDel="00000000" w:rsidR="00000000" w:rsidRPr="00000000">
        <w:rPr>
          <w:rtl w:val="0"/>
        </w:rPr>
      </w:r>
    </w:p>
    <w:p w:rsidR="00000000" w:rsidDel="00000000" w:rsidP="00000000" w:rsidRDefault="00000000" w:rsidRPr="00000000" w14:paraId="00000017">
      <w:pPr>
        <w:pStyle w:val="Heading2"/>
        <w:rPr>
          <w:vertAlign w:val="superscript"/>
        </w:rPr>
      </w:pPr>
      <w:bookmarkStart w:colFirst="0" w:colLast="0" w:name="_hb94fchjggk2" w:id="5"/>
      <w:bookmarkEnd w:id="5"/>
      <w:r w:rsidDel="00000000" w:rsidR="00000000" w:rsidRPr="00000000">
        <w:rPr>
          <w:rtl w:val="0"/>
        </w:rPr>
        <w:t xml:space="preserve">Course - Can I still join the course after the start date?</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Yes, even if you don't register, you're still eligible to submit the homework. </w:t>
      </w:r>
    </w:p>
    <w:p w:rsidR="00000000" w:rsidDel="00000000" w:rsidP="00000000" w:rsidRDefault="00000000" w:rsidRPr="00000000" w14:paraId="00000019">
      <w:pPr>
        <w:rPr/>
      </w:pPr>
      <w:r w:rsidDel="00000000" w:rsidR="00000000" w:rsidRPr="00000000">
        <w:rPr>
          <w:rtl w:val="0"/>
        </w:rPr>
        <w:t xml:space="preserve">Be aware, however, that there will be deadlines for turning in homeworks and the final projects. So don't leave everything for the last minute.</w:t>
      </w:r>
    </w:p>
    <w:p w:rsidR="00000000" w:rsidDel="00000000" w:rsidP="00000000" w:rsidRDefault="00000000" w:rsidRPr="00000000" w14:paraId="0000001A">
      <w:pPr>
        <w:pStyle w:val="Heading2"/>
        <w:rPr/>
      </w:pPr>
      <w:bookmarkStart w:colFirst="0" w:colLast="0" w:name="_1s6u3c9yf6om" w:id="6"/>
      <w:bookmarkEnd w:id="6"/>
      <w:r w:rsidDel="00000000" w:rsidR="00000000" w:rsidRPr="00000000">
        <w:rPr>
          <w:rtl w:val="0"/>
        </w:rPr>
        <w:t xml:space="preserve">Course - I have registered for the Data Engineering Bootcamp. When can I expect to receive the confirmation email?</w:t>
      </w:r>
    </w:p>
    <w:p w:rsidR="00000000" w:rsidDel="00000000" w:rsidP="00000000" w:rsidRDefault="00000000" w:rsidRPr="00000000" w14:paraId="0000001B">
      <w:pPr>
        <w:rPr/>
      </w:pPr>
      <w:r w:rsidDel="00000000" w:rsidR="00000000" w:rsidRPr="00000000">
        <w:rPr>
          <w:rtl w:val="0"/>
        </w:rPr>
        <w:t xml:space="preserve">You don't need it. You're accepted. You can also just start learning and submitting homework without registering. It is not checked against any registered list. Registration is just to gauge interest </w:t>
      </w:r>
      <w:r w:rsidDel="00000000" w:rsidR="00000000" w:rsidRPr="00000000">
        <w:rPr>
          <w:i w:val="1"/>
          <w:rtl w:val="0"/>
        </w:rPr>
        <w:t xml:space="preserve">before</w:t>
      </w:r>
      <w:r w:rsidDel="00000000" w:rsidR="00000000" w:rsidRPr="00000000">
        <w:rPr>
          <w:rtl w:val="0"/>
        </w:rPr>
        <w:t xml:space="preserve"> the start date.</w:t>
      </w:r>
    </w:p>
    <w:p w:rsidR="00000000" w:rsidDel="00000000" w:rsidP="00000000" w:rsidRDefault="00000000" w:rsidRPr="00000000" w14:paraId="0000001C">
      <w:pPr>
        <w:pStyle w:val="Heading2"/>
        <w:rPr/>
      </w:pPr>
      <w:bookmarkStart w:colFirst="0" w:colLast="0" w:name="_pp1m1gt2rfs8" w:id="7"/>
      <w:bookmarkEnd w:id="7"/>
      <w:r w:rsidDel="00000000" w:rsidR="00000000" w:rsidRPr="00000000">
        <w:rPr>
          <w:rtl w:val="0"/>
        </w:rPr>
        <w:t xml:space="preserve">Course - What can I do before the course starts?</w:t>
      </w:r>
    </w:p>
    <w:p w:rsidR="00000000" w:rsidDel="00000000" w:rsidP="00000000" w:rsidRDefault="00000000" w:rsidRPr="00000000" w14:paraId="0000001D">
      <w:pPr>
        <w:rPr/>
      </w:pPr>
      <w:r w:rsidDel="00000000" w:rsidR="00000000" w:rsidRPr="00000000">
        <w:rPr>
          <w:rtl w:val="0"/>
        </w:rPr>
        <w:t xml:space="preserve">Start by installing and setting up all the dependencies and requirements:</w:t>
      </w:r>
    </w:p>
    <w:p w:rsidR="00000000" w:rsidDel="00000000" w:rsidP="00000000" w:rsidRDefault="00000000" w:rsidRPr="00000000" w14:paraId="0000001E">
      <w:pPr>
        <w:numPr>
          <w:ilvl w:val="0"/>
          <w:numId w:val="124"/>
        </w:numPr>
        <w:spacing w:after="0" w:lineRule="auto"/>
        <w:ind w:left="720" w:hanging="360"/>
      </w:pPr>
      <w:r w:rsidDel="00000000" w:rsidR="00000000" w:rsidRPr="00000000">
        <w:rPr>
          <w:rtl w:val="0"/>
        </w:rPr>
        <w:t xml:space="preserve">Google cloud account                         </w:t>
      </w:r>
    </w:p>
    <w:p w:rsidR="00000000" w:rsidDel="00000000" w:rsidP="00000000" w:rsidRDefault="00000000" w:rsidRPr="00000000" w14:paraId="0000001F">
      <w:pPr>
        <w:numPr>
          <w:ilvl w:val="0"/>
          <w:numId w:val="124"/>
        </w:numPr>
        <w:spacing w:after="0" w:lineRule="auto"/>
        <w:ind w:left="720" w:hanging="360"/>
      </w:pPr>
      <w:r w:rsidDel="00000000" w:rsidR="00000000" w:rsidRPr="00000000">
        <w:rPr>
          <w:rtl w:val="0"/>
        </w:rPr>
        <w:t xml:space="preserve">Google Cloud SDK</w:t>
      </w:r>
    </w:p>
    <w:p w:rsidR="00000000" w:rsidDel="00000000" w:rsidP="00000000" w:rsidRDefault="00000000" w:rsidRPr="00000000" w14:paraId="00000020">
      <w:pPr>
        <w:numPr>
          <w:ilvl w:val="0"/>
          <w:numId w:val="124"/>
        </w:numPr>
        <w:spacing w:after="0" w:lineRule="auto"/>
        <w:ind w:left="720" w:hanging="360"/>
      </w:pPr>
      <w:r w:rsidDel="00000000" w:rsidR="00000000" w:rsidRPr="00000000">
        <w:rPr>
          <w:rtl w:val="0"/>
        </w:rPr>
        <w:t xml:space="preserve">Python 3 (installed with Anaconda)</w:t>
      </w:r>
    </w:p>
    <w:p w:rsidR="00000000" w:rsidDel="00000000" w:rsidP="00000000" w:rsidRDefault="00000000" w:rsidRPr="00000000" w14:paraId="00000021">
      <w:pPr>
        <w:numPr>
          <w:ilvl w:val="0"/>
          <w:numId w:val="124"/>
        </w:numPr>
        <w:spacing w:after="0" w:lineRule="auto"/>
        <w:ind w:left="720" w:hanging="360"/>
      </w:pPr>
      <w:r w:rsidDel="00000000" w:rsidR="00000000" w:rsidRPr="00000000">
        <w:rPr>
          <w:rtl w:val="0"/>
        </w:rPr>
        <w:t xml:space="preserve">Terraform</w:t>
      </w:r>
    </w:p>
    <w:p w:rsidR="00000000" w:rsidDel="00000000" w:rsidP="00000000" w:rsidRDefault="00000000" w:rsidRPr="00000000" w14:paraId="00000022">
      <w:pPr>
        <w:numPr>
          <w:ilvl w:val="0"/>
          <w:numId w:val="124"/>
        </w:numPr>
        <w:spacing w:after="0" w:lineRule="auto"/>
        <w:ind w:left="720" w:hanging="360"/>
      </w:pPr>
      <w:r w:rsidDel="00000000" w:rsidR="00000000" w:rsidRPr="00000000">
        <w:rPr>
          <w:rtl w:val="0"/>
        </w:rPr>
        <w:t xml:space="preserve">Git</w:t>
      </w:r>
    </w:p>
    <w:p w:rsidR="00000000" w:rsidDel="00000000" w:rsidP="00000000" w:rsidRDefault="00000000" w:rsidRPr="00000000" w14:paraId="00000023">
      <w:pPr>
        <w:spacing w:after="0" w:lineRule="auto"/>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Look over the prerequisites and syllabus to see if you are comfortable with these subjects.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pvlsdfiupcjk" w:id="8"/>
      <w:bookmarkEnd w:id="8"/>
      <w:r w:rsidDel="00000000" w:rsidR="00000000" w:rsidRPr="00000000">
        <w:rPr>
          <w:rtl w:val="0"/>
        </w:rPr>
        <w:t xml:space="preserve">Course - how many Zoomcamps in a year?</w:t>
      </w:r>
    </w:p>
    <w:p w:rsidR="00000000" w:rsidDel="00000000" w:rsidP="00000000" w:rsidRDefault="00000000" w:rsidRPr="00000000" w14:paraId="00000027">
      <w:pPr>
        <w:rPr/>
      </w:pPr>
      <w:r w:rsidDel="00000000" w:rsidR="00000000" w:rsidRPr="00000000">
        <w:rPr>
          <w:rtl w:val="0"/>
        </w:rPr>
        <w:t xml:space="preserve">There are multiple Zoomcamps in a year, as of 2025. More info at </w:t>
      </w:r>
      <w:hyperlink r:id="rId11">
        <w:r w:rsidDel="00000000" w:rsidR="00000000" w:rsidRPr="00000000">
          <w:rPr>
            <w:u w:val="single"/>
            <w:rtl w:val="0"/>
          </w:rPr>
          <w:t xml:space="preserve">DTC Article</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t xml:space="preserve">However, they are five separate courses, estimated to be during these months:</w:t>
      </w:r>
    </w:p>
    <w:p w:rsidR="00000000" w:rsidDel="00000000" w:rsidP="00000000" w:rsidRDefault="00000000" w:rsidRPr="00000000" w14:paraId="00000029">
      <w:pPr>
        <w:numPr>
          <w:ilvl w:val="0"/>
          <w:numId w:val="73"/>
        </w:numPr>
        <w:spacing w:after="0" w:afterAutospacing="0"/>
        <w:ind w:left="720" w:hanging="360"/>
      </w:pPr>
      <w:r w:rsidDel="00000000" w:rsidR="00000000" w:rsidRPr="00000000">
        <w:rPr>
          <w:rtl w:val="0"/>
        </w:rPr>
        <w:t xml:space="preserve">Data-Engineering (Jan - Apr)</w:t>
      </w:r>
    </w:p>
    <w:p w:rsidR="00000000" w:rsidDel="00000000" w:rsidP="00000000" w:rsidRDefault="00000000" w:rsidRPr="00000000" w14:paraId="0000002A">
      <w:pPr>
        <w:numPr>
          <w:ilvl w:val="0"/>
          <w:numId w:val="73"/>
        </w:numPr>
        <w:spacing w:after="0" w:afterAutospacing="0"/>
        <w:ind w:left="720" w:hanging="360"/>
      </w:pPr>
      <w:r w:rsidDel="00000000" w:rsidR="00000000" w:rsidRPr="00000000">
        <w:rPr>
          <w:sz w:val="23"/>
          <w:szCs w:val="23"/>
          <w:rtl w:val="0"/>
        </w:rPr>
        <w:t xml:space="preserve">Stock Market Analytics (Apr - May)</w:t>
      </w:r>
      <w:r w:rsidDel="00000000" w:rsidR="00000000" w:rsidRPr="00000000">
        <w:rPr>
          <w:rtl w:val="0"/>
        </w:rPr>
      </w:r>
    </w:p>
    <w:p w:rsidR="00000000" w:rsidDel="00000000" w:rsidP="00000000" w:rsidRDefault="00000000" w:rsidRPr="00000000" w14:paraId="0000002B">
      <w:pPr>
        <w:numPr>
          <w:ilvl w:val="0"/>
          <w:numId w:val="73"/>
        </w:numPr>
        <w:spacing w:after="0" w:afterAutospacing="0"/>
        <w:ind w:left="720" w:hanging="360"/>
      </w:pPr>
      <w:r w:rsidDel="00000000" w:rsidR="00000000" w:rsidRPr="00000000">
        <w:rPr>
          <w:rtl w:val="0"/>
        </w:rPr>
        <w:t xml:space="preserve">MLOps (May - Aug)</w:t>
      </w:r>
    </w:p>
    <w:p w:rsidR="00000000" w:rsidDel="00000000" w:rsidP="00000000" w:rsidRDefault="00000000" w:rsidRPr="00000000" w14:paraId="0000002C">
      <w:pPr>
        <w:numPr>
          <w:ilvl w:val="0"/>
          <w:numId w:val="73"/>
        </w:numPr>
        <w:spacing w:after="0" w:afterAutospacing="0"/>
        <w:ind w:left="720" w:hanging="360"/>
      </w:pPr>
      <w:r w:rsidDel="00000000" w:rsidR="00000000" w:rsidRPr="00000000">
        <w:rPr>
          <w:rtl w:val="0"/>
        </w:rPr>
        <w:t xml:space="preserve">LLM (June - Sep)</w:t>
      </w:r>
    </w:p>
    <w:p w:rsidR="00000000" w:rsidDel="00000000" w:rsidP="00000000" w:rsidRDefault="00000000" w:rsidRPr="00000000" w14:paraId="0000002D">
      <w:pPr>
        <w:numPr>
          <w:ilvl w:val="0"/>
          <w:numId w:val="73"/>
        </w:numPr>
        <w:ind w:left="720" w:hanging="360"/>
      </w:pPr>
      <w:r w:rsidDel="00000000" w:rsidR="00000000" w:rsidRPr="00000000">
        <w:rPr>
          <w:rtl w:val="0"/>
        </w:rPr>
        <w:t xml:space="preserve">Machine Learning (Sep - Jan)  </w:t>
      </w:r>
    </w:p>
    <w:p w:rsidR="00000000" w:rsidDel="00000000" w:rsidP="00000000" w:rsidRDefault="00000000" w:rsidRPr="00000000" w14:paraId="0000002E">
      <w:pPr>
        <w:rPr/>
      </w:pPr>
      <w:r w:rsidDel="00000000" w:rsidR="00000000" w:rsidRPr="00000000">
        <w:rPr>
          <w:rtl w:val="0"/>
        </w:rPr>
        <w:t xml:space="preserve">There's only one Data-Engineering Zoomcamp “live” cohort per year, for the certification. Same as for the other Zoomcamps. </w:t>
      </w:r>
    </w:p>
    <w:p w:rsidR="00000000" w:rsidDel="00000000" w:rsidP="00000000" w:rsidRDefault="00000000" w:rsidRPr="00000000" w14:paraId="0000002F">
      <w:pPr>
        <w:rPr/>
      </w:pPr>
      <w:r w:rsidDel="00000000" w:rsidR="00000000" w:rsidRPr="00000000">
        <w:rPr>
          <w:rtl w:val="0"/>
        </w:rPr>
        <w:t xml:space="preserve">They follow pretty much the same schedule for each cohort per zoomcamp. For Data-Engineering it is (generally) from Jan-Apr of the year. If you’re not interested in the Certificate, you can take any zoom camps at any time, at your own pace, out of sync with any “live” cohort.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evp60tm6167" w:id="9"/>
      <w:bookmarkEnd w:id="9"/>
      <w:r w:rsidDel="00000000" w:rsidR="00000000" w:rsidRPr="00000000">
        <w:rPr>
          <w:rtl w:val="0"/>
        </w:rPr>
        <w:t xml:space="preserve">Course - Is the current cohort going to be different from the previous cohort?</w:t>
      </w:r>
    </w:p>
    <w:p w:rsidR="00000000" w:rsidDel="00000000" w:rsidP="00000000" w:rsidRDefault="00000000" w:rsidRPr="00000000" w14:paraId="00000032">
      <w:pPr>
        <w:rPr/>
      </w:pPr>
      <w:r w:rsidDel="00000000" w:rsidR="00000000" w:rsidRPr="00000000">
        <w:rPr>
          <w:rtl w:val="0"/>
        </w:rPr>
        <w:t xml:space="preserve">For the 2025 edition we are using </w:t>
      </w:r>
      <w:r w:rsidDel="00000000" w:rsidR="00000000" w:rsidRPr="00000000">
        <w:rPr>
          <w:sz w:val="23"/>
          <w:szCs w:val="23"/>
          <w:rtl w:val="0"/>
        </w:rPr>
        <w:t xml:space="preserve">Kestra (see </w:t>
      </w:r>
      <w:hyperlink r:id="rId12">
        <w:r w:rsidDel="00000000" w:rsidR="00000000" w:rsidRPr="00000000">
          <w:rPr>
            <w:color w:val="1155cc"/>
            <w:sz w:val="23"/>
            <w:szCs w:val="23"/>
            <w:u w:val="single"/>
            <w:rtl w:val="0"/>
          </w:rPr>
          <w:t xml:space="preserve">Demo</w:t>
        </w:r>
      </w:hyperlink>
      <w:r w:rsidDel="00000000" w:rsidR="00000000" w:rsidRPr="00000000">
        <w:rPr>
          <w:sz w:val="23"/>
          <w:szCs w:val="23"/>
          <w:rtl w:val="0"/>
        </w:rPr>
        <w:t xml:space="preserve">) ins</w:t>
      </w:r>
      <w:r w:rsidDel="00000000" w:rsidR="00000000" w:rsidRPr="00000000">
        <w:rPr>
          <w:rtl w:val="0"/>
        </w:rPr>
        <w:t xml:space="preserve">tead of MageAI (Module 2). Lookout for new videos. See </w:t>
      </w:r>
      <w:hyperlink r:id="rId13">
        <w:r w:rsidDel="00000000" w:rsidR="00000000" w:rsidRPr="00000000">
          <w:rPr>
            <w:color w:val="1155cc"/>
            <w:u w:val="single"/>
            <w:rtl w:val="0"/>
          </w:rPr>
          <w:t xml:space="preserve">Playlist</w:t>
        </w:r>
      </w:hyperlink>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For the 2024 edition we used Mage AI instead of Prefect and</w:t>
      </w:r>
      <w:r w:rsidDel="00000000" w:rsidR="00000000" w:rsidRPr="00000000">
        <w:rPr>
          <w:b w:val="1"/>
          <w:rtl w:val="0"/>
        </w:rPr>
        <w:t xml:space="preserve"> re-recorded the terraform videos</w:t>
      </w:r>
      <w:r w:rsidDel="00000000" w:rsidR="00000000" w:rsidRPr="00000000">
        <w:rPr>
          <w:rtl w:val="0"/>
        </w:rPr>
        <w:t xml:space="preserve">, For 2023, we used Prefect instead of Airflow. See Playlists on YouTube and </w:t>
      </w:r>
      <w:hyperlink r:id="rId14">
        <w:r w:rsidDel="00000000" w:rsidR="00000000" w:rsidRPr="00000000">
          <w:rPr>
            <w:color w:val="1155cc"/>
            <w:u w:val="single"/>
            <w:rtl w:val="0"/>
          </w:rPr>
          <w:t xml:space="preserve">cohorts folder in Github repo</w:t>
        </w:r>
      </w:hyperlink>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day2lv55xh8d" w:id="10"/>
      <w:bookmarkEnd w:id="10"/>
      <w:r w:rsidDel="00000000" w:rsidR="00000000" w:rsidRPr="00000000">
        <w:rPr>
          <w:rtl w:val="0"/>
        </w:rPr>
        <w:t xml:space="preserve">Course - Can I follow the course after it finishes?</w:t>
      </w:r>
    </w:p>
    <w:p w:rsidR="00000000" w:rsidDel="00000000" w:rsidP="00000000" w:rsidRDefault="00000000" w:rsidRPr="00000000" w14:paraId="00000036">
      <w:pPr>
        <w:rPr/>
      </w:pPr>
      <w:r w:rsidDel="00000000" w:rsidR="00000000" w:rsidRPr="00000000">
        <w:rPr>
          <w:rtl w:val="0"/>
        </w:rPr>
        <w:t xml:space="preserve">Yes, we will keep all the materials after the course finishes, so you can follow the course at your own pace after it finishes.</w:t>
      </w:r>
    </w:p>
    <w:p w:rsidR="00000000" w:rsidDel="00000000" w:rsidP="00000000" w:rsidRDefault="00000000" w:rsidRPr="00000000" w14:paraId="00000037">
      <w:pPr>
        <w:rPr/>
      </w:pPr>
      <w:r w:rsidDel="00000000" w:rsidR="00000000" w:rsidRPr="00000000">
        <w:rPr>
          <w:rtl w:val="0"/>
        </w:rPr>
        <w:t xml:space="preserve">You can also continue looking at the homeworks and continue preparing for the next cohort. I guess you can also start working on your final capstone project.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ceg7bh49jm7l" w:id="11"/>
      <w:bookmarkEnd w:id="11"/>
      <w:r w:rsidDel="00000000" w:rsidR="00000000" w:rsidRPr="00000000">
        <w:rPr>
          <w:rtl w:val="0"/>
        </w:rPr>
        <w:t xml:space="preserve">Course - Can I get support if I take the course in the self-paced mode?</w:t>
      </w:r>
    </w:p>
    <w:p w:rsidR="00000000" w:rsidDel="00000000" w:rsidP="00000000" w:rsidRDefault="00000000" w:rsidRPr="00000000" w14:paraId="0000003A">
      <w:pPr>
        <w:rPr/>
      </w:pPr>
      <w:r w:rsidDel="00000000" w:rsidR="00000000" w:rsidRPr="00000000">
        <w:rPr>
          <w:rtl w:val="0"/>
        </w:rPr>
        <w:t xml:space="preserve">Yes, the slack channel remains open and you can ask questions there. But always search the channel first and second, check the FAQ (this document), most likely all your questions are already answered here.</w:t>
      </w:r>
    </w:p>
    <w:p w:rsidR="00000000" w:rsidDel="00000000" w:rsidP="00000000" w:rsidRDefault="00000000" w:rsidRPr="00000000" w14:paraId="0000003B">
      <w:pPr>
        <w:rPr/>
      </w:pPr>
      <w:r w:rsidDel="00000000" w:rsidR="00000000" w:rsidRPr="00000000">
        <w:rPr>
          <w:rtl w:val="0"/>
        </w:rPr>
        <w:t xml:space="preserve">You can also tag the bot @ZoomcampQABot to help you conduct the search, but don’t rely on its answers 100%, it is pretty good though.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rPr>
          <w:sz w:val="34"/>
          <w:szCs w:val="34"/>
        </w:rPr>
      </w:pPr>
      <w:bookmarkStart w:colFirst="0" w:colLast="0" w:name="_5t48iccn53i6" w:id="12"/>
      <w:bookmarkEnd w:id="12"/>
      <w:r w:rsidDel="00000000" w:rsidR="00000000" w:rsidRPr="00000000">
        <w:rPr>
          <w:sz w:val="34"/>
          <w:szCs w:val="34"/>
          <w:rtl w:val="0"/>
        </w:rPr>
        <w:t xml:space="preserve">Course - Which playlist on YouTube should I refer to?</w:t>
      </w:r>
    </w:p>
    <w:p w:rsidR="00000000" w:rsidDel="00000000" w:rsidP="00000000" w:rsidRDefault="00000000" w:rsidRPr="00000000" w14:paraId="0000003E">
      <w:pPr>
        <w:rPr>
          <w:sz w:val="23"/>
          <w:szCs w:val="23"/>
          <w:u w:val="single"/>
          <w:shd w:fill="f8f8f8" w:val="clear"/>
        </w:rPr>
      </w:pPr>
      <w:r w:rsidDel="00000000" w:rsidR="00000000" w:rsidRPr="00000000">
        <w:rPr>
          <w:rtl w:val="0"/>
        </w:rPr>
        <w:t xml:space="preserve">All the main videos are stored in the Main “DATA ENGINEERING </w:t>
      </w:r>
      <w:r w:rsidDel="00000000" w:rsidR="00000000" w:rsidRPr="00000000">
        <w:rPr>
          <w:rtl w:val="0"/>
        </w:rPr>
        <w:t xml:space="preserve">ZOOMCAMP</w:t>
      </w:r>
      <w:r w:rsidDel="00000000" w:rsidR="00000000" w:rsidRPr="00000000">
        <w:rPr>
          <w:rtl w:val="0"/>
        </w:rPr>
        <w:t xml:space="preserve">” playlist (no year specified). The Github repository has also been updated (if not create a pull request) to show each video with a thumbnail, that would bring you directly to the same playlist below.</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Below is the MAIN PLAYLIST’. And then you refer to the year specific playlist for additional videos for that year like for office hours videos etc. Also find this playlist pinned to the slack channel.</w:t>
      </w:r>
    </w:p>
    <w:p w:rsidR="00000000" w:rsidDel="00000000" w:rsidP="00000000" w:rsidRDefault="00000000" w:rsidRPr="00000000" w14:paraId="00000040">
      <w:pPr>
        <w:numPr>
          <w:ilvl w:val="0"/>
          <w:numId w:val="96"/>
        </w:numPr>
        <w:spacing w:after="0" w:afterAutospacing="0"/>
        <w:ind w:left="720" w:hanging="360"/>
        <w:rPr>
          <w:sz w:val="23"/>
          <w:szCs w:val="23"/>
        </w:rPr>
      </w:pPr>
      <w:hyperlink r:id="rId15">
        <w:r w:rsidDel="00000000" w:rsidR="00000000" w:rsidRPr="00000000">
          <w:rPr>
            <w:color w:val="1264a3"/>
            <w:sz w:val="23"/>
            <w:szCs w:val="23"/>
            <w:rtl w:val="0"/>
          </w:rPr>
          <w:t xml:space="preserve">Data Engineering </w:t>
        </w:r>
      </w:hyperlink>
      <w:hyperlink r:id="rId16">
        <w:r w:rsidDel="00000000" w:rsidR="00000000" w:rsidRPr="00000000">
          <w:rPr>
            <w:color w:val="1264a3"/>
            <w:sz w:val="23"/>
            <w:szCs w:val="23"/>
            <w:rtl w:val="0"/>
          </w:rPr>
          <w:t xml:space="preserve">Zoomcamp</w:t>
        </w:r>
      </w:hyperlink>
      <w:r w:rsidDel="00000000" w:rsidR="00000000" w:rsidRPr="00000000">
        <w:rPr>
          <w:rtl w:val="0"/>
        </w:rPr>
      </w:r>
    </w:p>
    <w:p w:rsidR="00000000" w:rsidDel="00000000" w:rsidP="00000000" w:rsidRDefault="00000000" w:rsidRPr="00000000" w14:paraId="00000041">
      <w:pPr>
        <w:numPr>
          <w:ilvl w:val="0"/>
          <w:numId w:val="96"/>
        </w:numPr>
        <w:spacing w:after="0" w:afterAutospacing="0"/>
        <w:ind w:left="720" w:hanging="360"/>
        <w:rPr>
          <w:color w:val="1264a3"/>
          <w:sz w:val="23"/>
          <w:szCs w:val="23"/>
        </w:rPr>
      </w:pPr>
      <w:hyperlink r:id="rId17">
        <w:r w:rsidDel="00000000" w:rsidR="00000000" w:rsidRPr="00000000">
          <w:rPr>
            <w:color w:val="1264a3"/>
            <w:sz w:val="23"/>
            <w:szCs w:val="23"/>
            <w:rtl w:val="0"/>
          </w:rPr>
          <w:t xml:space="preserve">Data Engineering </w:t>
        </w:r>
      </w:hyperlink>
      <w:hyperlink r:id="rId18">
        <w:r w:rsidDel="00000000" w:rsidR="00000000" w:rsidRPr="00000000">
          <w:rPr>
            <w:color w:val="1264a3"/>
            <w:sz w:val="23"/>
            <w:szCs w:val="23"/>
            <w:rtl w:val="0"/>
          </w:rPr>
          <w:t xml:space="preserve">Zoomcamp</w:t>
        </w:r>
      </w:hyperlink>
      <w:hyperlink r:id="rId19">
        <w:r w:rsidDel="00000000" w:rsidR="00000000" w:rsidRPr="00000000">
          <w:rPr>
            <w:color w:val="1264a3"/>
            <w:sz w:val="23"/>
            <w:szCs w:val="23"/>
            <w:rtl w:val="0"/>
          </w:rPr>
          <w:t xml:space="preserve"> 202</w:t>
        </w:r>
      </w:hyperlink>
      <w:r w:rsidDel="00000000" w:rsidR="00000000" w:rsidRPr="00000000">
        <w:rPr>
          <w:color w:val="1264a3"/>
          <w:sz w:val="23"/>
          <w:szCs w:val="23"/>
          <w:rtl w:val="0"/>
        </w:rPr>
        <w:t xml:space="preserve">2</w:t>
      </w:r>
    </w:p>
    <w:p w:rsidR="00000000" w:rsidDel="00000000" w:rsidP="00000000" w:rsidRDefault="00000000" w:rsidRPr="00000000" w14:paraId="00000042">
      <w:pPr>
        <w:numPr>
          <w:ilvl w:val="0"/>
          <w:numId w:val="96"/>
        </w:numPr>
        <w:spacing w:after="0" w:afterAutospacing="0"/>
        <w:ind w:left="720" w:hanging="360"/>
        <w:rPr>
          <w:color w:val="1264a3"/>
          <w:sz w:val="23"/>
          <w:szCs w:val="23"/>
        </w:rPr>
      </w:pPr>
      <w:hyperlink r:id="rId20">
        <w:r w:rsidDel="00000000" w:rsidR="00000000" w:rsidRPr="00000000">
          <w:rPr>
            <w:color w:val="1264a3"/>
            <w:sz w:val="23"/>
            <w:szCs w:val="23"/>
            <w:rtl w:val="0"/>
          </w:rPr>
          <w:t xml:space="preserve">Data Engineering Zoomcamp 202</w:t>
        </w:r>
      </w:hyperlink>
      <w:r w:rsidDel="00000000" w:rsidR="00000000" w:rsidRPr="00000000">
        <w:rPr>
          <w:color w:val="1264a3"/>
          <w:sz w:val="23"/>
          <w:szCs w:val="23"/>
          <w:rtl w:val="0"/>
        </w:rPr>
        <w:t xml:space="preserve">3</w:t>
      </w:r>
    </w:p>
    <w:p w:rsidR="00000000" w:rsidDel="00000000" w:rsidP="00000000" w:rsidRDefault="00000000" w:rsidRPr="00000000" w14:paraId="00000043">
      <w:pPr>
        <w:numPr>
          <w:ilvl w:val="0"/>
          <w:numId w:val="96"/>
        </w:numPr>
        <w:spacing w:after="0" w:afterAutospacing="0"/>
        <w:ind w:left="720" w:hanging="360"/>
        <w:rPr>
          <w:color w:val="1264a3"/>
          <w:sz w:val="23"/>
          <w:szCs w:val="23"/>
        </w:rPr>
      </w:pPr>
      <w:r w:rsidDel="00000000" w:rsidR="00000000" w:rsidRPr="00000000">
        <w:rPr>
          <w:color w:val="1264a3"/>
          <w:sz w:val="23"/>
          <w:szCs w:val="23"/>
          <w:rtl w:val="0"/>
        </w:rPr>
        <w:t xml:space="preserve">Data Engineering Bootcamp 2024</w:t>
      </w:r>
    </w:p>
    <w:p w:rsidR="00000000" w:rsidDel="00000000" w:rsidP="00000000" w:rsidRDefault="00000000" w:rsidRPr="00000000" w14:paraId="00000044">
      <w:pPr>
        <w:numPr>
          <w:ilvl w:val="0"/>
          <w:numId w:val="96"/>
        </w:numPr>
        <w:spacing w:after="0" w:afterAutospacing="0"/>
        <w:ind w:left="720" w:hanging="360"/>
        <w:rPr>
          <w:sz w:val="23"/>
          <w:szCs w:val="23"/>
        </w:rPr>
      </w:pPr>
      <w:hyperlink r:id="rId21">
        <w:r w:rsidDel="00000000" w:rsidR="00000000" w:rsidRPr="00000000">
          <w:rPr>
            <w:color w:val="1264a3"/>
            <w:sz w:val="23"/>
            <w:szCs w:val="23"/>
            <w:rtl w:val="0"/>
          </w:rPr>
          <w:t xml:space="preserve">Data Engineering Bootcamp 2025</w:t>
        </w:r>
      </w:hyperlink>
      <w:r w:rsidDel="00000000" w:rsidR="00000000" w:rsidRPr="00000000">
        <w:rPr>
          <w:rtl w:val="0"/>
        </w:rPr>
      </w:r>
    </w:p>
    <w:p w:rsidR="00000000" w:rsidDel="00000000" w:rsidP="00000000" w:rsidRDefault="00000000" w:rsidRPr="00000000" w14:paraId="00000045">
      <w:pPr>
        <w:numPr>
          <w:ilvl w:val="0"/>
          <w:numId w:val="96"/>
        </w:numPr>
        <w:ind w:left="720" w:hanging="360"/>
        <w:rPr>
          <w:sz w:val="23"/>
          <w:szCs w:val="23"/>
        </w:rPr>
      </w:pPr>
      <w:hyperlink r:id="rId22">
        <w:r w:rsidDel="00000000" w:rsidR="00000000" w:rsidRPr="00000000">
          <w:rPr>
            <w:color w:val="1264a3"/>
            <w:sz w:val="23"/>
            <w:szCs w:val="23"/>
            <w:rtl w:val="0"/>
          </w:rPr>
          <w:t xml:space="preserve">DE Zoomcamp 2025 (Module 2 Kestra)</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spacing w:after="200" w:lineRule="auto"/>
        <w:rPr/>
      </w:pPr>
      <w:bookmarkStart w:colFirst="0" w:colLast="0" w:name="_4of5b399rhtm" w:id="13"/>
      <w:bookmarkEnd w:id="13"/>
      <w:r w:rsidDel="00000000" w:rsidR="00000000" w:rsidRPr="00000000">
        <w:rPr>
          <w:rtl w:val="0"/>
        </w:rPr>
        <w:t xml:space="preserve">Course - ​​How many hours per week am I expected to spend on this  course?</w:t>
      </w:r>
    </w:p>
    <w:p w:rsidR="00000000" w:rsidDel="00000000" w:rsidP="00000000" w:rsidRDefault="00000000" w:rsidRPr="00000000" w14:paraId="00000048">
      <w:pPr>
        <w:rPr/>
      </w:pPr>
      <w:r w:rsidDel="00000000" w:rsidR="00000000" w:rsidRPr="00000000">
        <w:rPr>
          <w:rtl w:val="0"/>
        </w:rPr>
        <w:t xml:space="preserve">It depends on your background and previous experience with modules. It is expected to require about 5 - 15 hours per week. [</w:t>
      </w:r>
      <w:hyperlink r:id="rId23">
        <w:r w:rsidDel="00000000" w:rsidR="00000000" w:rsidRPr="00000000">
          <w:rPr>
            <w:u w:val="single"/>
            <w:rtl w:val="0"/>
          </w:rPr>
          <w:t xml:space="preserve">source1</w:t>
        </w:r>
      </w:hyperlink>
      <w:r w:rsidDel="00000000" w:rsidR="00000000" w:rsidRPr="00000000">
        <w:rPr>
          <w:rtl w:val="0"/>
        </w:rPr>
        <w:t xml:space="preserve">] [</w:t>
      </w:r>
      <w:hyperlink r:id="rId24">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t xml:space="preserve">You can also calculate it yourself using </w:t>
      </w:r>
      <w:hyperlink r:id="rId25">
        <w:r w:rsidDel="00000000" w:rsidR="00000000" w:rsidRPr="00000000">
          <w:rPr>
            <w:u w:val="single"/>
            <w:rtl w:val="0"/>
          </w:rPr>
          <w:t xml:space="preserve">this data</w:t>
        </w:r>
      </w:hyperlink>
      <w:r w:rsidDel="00000000" w:rsidR="00000000" w:rsidRPr="00000000">
        <w:rPr>
          <w:rtl w:val="0"/>
        </w:rPr>
        <w:t xml:space="preserve"> and then update this answer.</w:t>
      </w:r>
    </w:p>
    <w:p w:rsidR="00000000" w:rsidDel="00000000" w:rsidP="00000000" w:rsidRDefault="00000000" w:rsidRPr="00000000" w14:paraId="0000004A">
      <w:pPr>
        <w:pStyle w:val="Heading2"/>
        <w:rPr/>
      </w:pPr>
      <w:bookmarkStart w:colFirst="0" w:colLast="0" w:name="_kc9hdawbfn7l" w:id="14"/>
      <w:bookmarkEnd w:id="14"/>
      <w:r w:rsidDel="00000000" w:rsidR="00000000" w:rsidRPr="00000000">
        <w:rPr>
          <w:rtl w:val="0"/>
        </w:rPr>
        <w:t xml:space="preserve">Office Hours - What is the video/zoom link to the stream for the “Office Hour” or workshop sessions? </w:t>
        <w:tab/>
      </w:r>
    </w:p>
    <w:p w:rsidR="00000000" w:rsidDel="00000000" w:rsidP="00000000" w:rsidRDefault="00000000" w:rsidRPr="00000000" w14:paraId="0000004B">
      <w:pPr>
        <w:rPr/>
      </w:pPr>
      <w:r w:rsidDel="00000000" w:rsidR="00000000" w:rsidRPr="00000000">
        <w:rPr>
          <w:rtl w:val="0"/>
        </w:rPr>
        <w:t xml:space="preserve">The zoom link is only published to instructors/presenters/TAs.</w:t>
      </w:r>
    </w:p>
    <w:p w:rsidR="00000000" w:rsidDel="00000000" w:rsidP="00000000" w:rsidRDefault="00000000" w:rsidRPr="00000000" w14:paraId="0000004C">
      <w:pPr>
        <w:rPr/>
      </w:pPr>
      <w:r w:rsidDel="00000000" w:rsidR="00000000" w:rsidRPr="00000000">
        <w:rPr>
          <w:rtl w:val="0"/>
        </w:rPr>
        <w:t xml:space="preserve">Students participate via Youtube Live and submit questions to Slido (link would be pinned in the chat when Alexey goes Live). The video URL should be posted in the announcements channel on </w:t>
      </w:r>
      <w:hyperlink r:id="rId26">
        <w:r w:rsidDel="00000000" w:rsidR="00000000" w:rsidRPr="00000000">
          <w:rPr>
            <w:color w:val="1155cc"/>
            <w:u w:val="single"/>
            <w:rtl w:val="0"/>
          </w:rPr>
          <w:t xml:space="preserve">Telegram</w:t>
        </w:r>
      </w:hyperlink>
      <w:r w:rsidDel="00000000" w:rsidR="00000000" w:rsidRPr="00000000">
        <w:rPr>
          <w:rtl w:val="0"/>
        </w:rPr>
        <w:t xml:space="preserve"> &amp; </w:t>
      </w:r>
      <w:hyperlink r:id="rId27">
        <w:r w:rsidDel="00000000" w:rsidR="00000000" w:rsidRPr="00000000">
          <w:rPr>
            <w:color w:val="1155cc"/>
            <w:u w:val="single"/>
            <w:rtl w:val="0"/>
          </w:rPr>
          <w:t xml:space="preserve">Slack</w:t>
        </w:r>
      </w:hyperlink>
      <w:r w:rsidDel="00000000" w:rsidR="00000000" w:rsidRPr="00000000">
        <w:rPr>
          <w:rtl w:val="0"/>
        </w:rPr>
        <w:t xml:space="preserve"> and is in </w:t>
      </w:r>
      <w:hyperlink r:id="rId28">
        <w:r w:rsidDel="00000000" w:rsidR="00000000" w:rsidRPr="00000000">
          <w:rPr>
            <w:color w:val="1155cc"/>
            <w:u w:val="single"/>
            <w:rtl w:val="0"/>
          </w:rPr>
          <w:t xml:space="preserve">google calendar</w:t>
        </w:r>
      </w:hyperlink>
      <w:r w:rsidDel="00000000" w:rsidR="00000000" w:rsidRPr="00000000">
        <w:rPr>
          <w:rtl w:val="0"/>
        </w:rPr>
        <w:t xml:space="preserve"> before it begins. Also, you will see it live on the DataTalksClub </w:t>
      </w:r>
      <w:hyperlink r:id="rId29">
        <w:r w:rsidDel="00000000" w:rsidR="00000000" w:rsidRPr="00000000">
          <w:rPr>
            <w:u w:val="single"/>
            <w:rtl w:val="0"/>
          </w:rPr>
          <w:t xml:space="preserve">YouTube Channel</w:t>
        </w:r>
      </w:hyperlink>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rtl w:val="0"/>
        </w:rPr>
        <w:t xml:space="preserve">Don’t post your questions in chat as it would be off-screen before the instructors/moderators have a chance to answer it if the room is very active.</w:t>
      </w:r>
    </w:p>
    <w:p w:rsidR="00000000" w:rsidDel="00000000" w:rsidP="00000000" w:rsidRDefault="00000000" w:rsidRPr="00000000" w14:paraId="0000004E">
      <w:pPr>
        <w:pStyle w:val="Heading2"/>
        <w:rPr/>
      </w:pPr>
      <w:bookmarkStart w:colFirst="0" w:colLast="0" w:name="_4st6c415fs9y" w:id="15"/>
      <w:bookmarkEnd w:id="15"/>
      <w:r w:rsidDel="00000000" w:rsidR="00000000" w:rsidRPr="00000000">
        <w:rPr>
          <w:rtl w:val="0"/>
        </w:rPr>
        <w:t xml:space="preserve">Office Hours - I can’t attend the “Office hours” / workshop, will it be recorded?</w:t>
      </w:r>
    </w:p>
    <w:p w:rsidR="00000000" w:rsidDel="00000000" w:rsidP="00000000" w:rsidRDefault="00000000" w:rsidRPr="00000000" w14:paraId="0000004F">
      <w:pPr>
        <w:rPr/>
      </w:pPr>
      <w:r w:rsidDel="00000000" w:rsidR="00000000" w:rsidRPr="00000000">
        <w:rPr>
          <w:rtl w:val="0"/>
        </w:rPr>
        <w:t xml:space="preserve">Yes! Every “Office Hours” will be recorded and available a few minutes after the live session is over; so you can view (or rewatch) whenever you want.</w:t>
      </w:r>
    </w:p>
    <w:p w:rsidR="00000000" w:rsidDel="00000000" w:rsidP="00000000" w:rsidRDefault="00000000" w:rsidRPr="00000000" w14:paraId="00000050">
      <w:pPr>
        <w:pStyle w:val="Heading1"/>
        <w:rPr/>
      </w:pPr>
      <w:bookmarkStart w:colFirst="0" w:colLast="0" w:name="_tqavxaa75drq" w:id="16"/>
      <w:bookmarkEnd w:id="16"/>
      <w:r w:rsidDel="00000000" w:rsidR="00000000" w:rsidRPr="00000000">
        <w:rPr>
          <w:rtl w:val="0"/>
        </w:rPr>
        <w:t xml:space="preserve">Course Management Platform for Homeworks, Project and Certificate</w:t>
      </w:r>
    </w:p>
    <w:p w:rsidR="00000000" w:rsidDel="00000000" w:rsidP="00000000" w:rsidRDefault="00000000" w:rsidRPr="00000000" w14:paraId="00000051">
      <w:pPr>
        <w:pStyle w:val="Heading2"/>
        <w:rPr/>
      </w:pPr>
      <w:bookmarkStart w:colFirst="0" w:colLast="0" w:name="_hmfyqs6iep3r" w:id="17"/>
      <w:bookmarkEnd w:id="17"/>
      <w:r w:rsidDel="00000000" w:rsidR="00000000" w:rsidRPr="00000000">
        <w:rPr>
          <w:rtl w:val="0"/>
        </w:rPr>
        <w:t xml:space="preserve">Edit Course Profile. </w:t>
      </w:r>
    </w:p>
    <w:p w:rsidR="00000000" w:rsidDel="00000000" w:rsidP="00000000" w:rsidRDefault="00000000" w:rsidRPr="00000000" w14:paraId="00000052">
      <w:pPr>
        <w:rPr>
          <w:shd w:fill="d1ecf1" w:val="clear"/>
        </w:rPr>
      </w:pPr>
      <w:r w:rsidDel="00000000" w:rsidR="00000000" w:rsidRPr="00000000">
        <w:rPr>
          <w:highlight w:val="white"/>
          <w:rtl w:val="0"/>
        </w:rPr>
        <w:t xml:space="preserve">The display name listed on the leaderboard is an auto-generated randomized name. You can edit it to be a nickname, or your real name, if you prefer. Your entry on the Leaderboard is the one </w:t>
      </w:r>
      <w:r w:rsidDel="00000000" w:rsidR="00000000" w:rsidRPr="00000000">
        <w:rPr>
          <w:shd w:fill="d1ecf1" w:val="clear"/>
          <w:rtl w:val="0"/>
        </w:rPr>
        <w:t xml:space="preserve">highlighted in light green.</w:t>
      </w:r>
    </w:p>
    <w:p w:rsidR="00000000" w:rsidDel="00000000" w:rsidP="00000000" w:rsidRDefault="00000000" w:rsidRPr="00000000" w14:paraId="00000053">
      <w:pPr>
        <w:rPr>
          <w:highlight w:val="white"/>
        </w:rPr>
      </w:pPr>
      <w:r w:rsidDel="00000000" w:rsidR="00000000" w:rsidRPr="00000000">
        <w:rPr>
          <w:highlight w:val="white"/>
          <w:rtl w:val="0"/>
        </w:rPr>
        <w:t xml:space="preserve">The Certificate name should be your actual name that you want to appear on your certificate after completing the course. </w:t>
      </w:r>
    </w:p>
    <w:p w:rsidR="00000000" w:rsidDel="00000000" w:rsidP="00000000" w:rsidRDefault="00000000" w:rsidRPr="00000000" w14:paraId="00000054">
      <w:pPr>
        <w:rPr/>
      </w:pPr>
      <w:r w:rsidDel="00000000" w:rsidR="00000000" w:rsidRPr="00000000">
        <w:rPr>
          <w:highlight w:val="white"/>
          <w:rtl w:val="0"/>
        </w:rPr>
        <w:t xml:space="preserve">The "Display on Leaderboard" option indicates whether you want your name to be listed on the course leaderboard.</w:t>
      </w:r>
      <w:r w:rsidDel="00000000" w:rsidR="00000000" w:rsidRPr="00000000">
        <w:rPr>
          <w:rtl w:val="0"/>
        </w:rPr>
      </w:r>
    </w:p>
    <w:p w:rsidR="00000000" w:rsidDel="00000000" w:rsidP="00000000" w:rsidRDefault="00000000" w:rsidRPr="00000000" w14:paraId="00000055">
      <w:pPr>
        <w:pStyle w:val="Heading2"/>
        <w:rPr/>
      </w:pPr>
      <w:bookmarkStart w:colFirst="0" w:colLast="0" w:name="_2ycndn724x14" w:id="18"/>
      <w:bookmarkEnd w:id="18"/>
      <w:r w:rsidDel="00000000" w:rsidR="00000000" w:rsidRPr="00000000">
        <w:rPr>
          <w:rtl w:val="0"/>
        </w:rPr>
        <w:t xml:space="preserve">Certificate - Do I need to do the homeworks to get the certificate? </w:t>
      </w:r>
    </w:p>
    <w:p w:rsidR="00000000" w:rsidDel="00000000" w:rsidP="00000000" w:rsidRDefault="00000000" w:rsidRPr="00000000" w14:paraId="00000056">
      <w:pPr>
        <w:rPr/>
      </w:pPr>
      <w:r w:rsidDel="00000000" w:rsidR="00000000" w:rsidRPr="00000000">
        <w:rPr>
          <w:rtl w:val="0"/>
        </w:rPr>
        <w:t xml:space="preserve">No, as long as you do the peer-reviewed capstone projects in time then you can get the certificate. You do not need to do the homeworks if you join late for example. </w:t>
      </w:r>
    </w:p>
    <w:p w:rsidR="00000000" w:rsidDel="00000000" w:rsidP="00000000" w:rsidRDefault="00000000" w:rsidRPr="00000000" w14:paraId="00000057">
      <w:pPr>
        <w:pStyle w:val="Heading2"/>
        <w:spacing w:after="200" w:lineRule="auto"/>
        <w:rPr>
          <w:sz w:val="24"/>
          <w:szCs w:val="24"/>
        </w:rPr>
      </w:pPr>
      <w:bookmarkStart w:colFirst="0" w:colLast="0" w:name="_tc7nqnk7c5w9" w:id="19"/>
      <w:bookmarkEnd w:id="19"/>
      <w:r w:rsidDel="00000000" w:rsidR="00000000" w:rsidRPr="00000000">
        <w:rPr>
          <w:rtl w:val="0"/>
        </w:rPr>
        <w:t xml:space="preserve">Certificate - </w:t>
      </w:r>
      <w:r w:rsidDel="00000000" w:rsidR="00000000" w:rsidRPr="00000000">
        <w:rPr>
          <w:sz w:val="34"/>
          <w:szCs w:val="34"/>
          <w:rtl w:val="0"/>
        </w:rPr>
        <w:t xml:space="preserve">Can I follow the course in a self-paced mode and get a certificate?</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No, you can only get a certificate if you finish the course with a “live” cohort. We don't award certificates for the self-paced mode. The reason is you need to peer-review capstone(s) after submitting a project. You can only peer-review projects at the time the course is running.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sz w:val="24"/>
          <w:szCs w:val="24"/>
        </w:rPr>
      </w:pPr>
      <w:bookmarkStart w:colFirst="0" w:colLast="0" w:name="_eulaaaw3ogko" w:id="20"/>
      <w:bookmarkEnd w:id="20"/>
      <w:r w:rsidDel="00000000" w:rsidR="00000000" w:rsidRPr="00000000">
        <w:rPr>
          <w:sz w:val="34"/>
          <w:szCs w:val="34"/>
          <w:rtl w:val="0"/>
        </w:rPr>
        <w:t xml:space="preserve">Homework - What are homework and project deadlines?</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2025 deadlines will be announced on </w:t>
      </w:r>
      <w:hyperlink r:id="rId30">
        <w:r w:rsidDel="00000000" w:rsidR="00000000" w:rsidRPr="00000000">
          <w:rPr>
            <w:color w:val="1155cc"/>
            <w:u w:val="single"/>
            <w:rtl w:val="0"/>
          </w:rPr>
          <w:t xml:space="preserve">https://courses.datatalks.club/de-zoomcamp-2025/</w:t>
        </w:r>
      </w:hyperlink>
      <w:r w:rsidDel="00000000" w:rsidR="00000000" w:rsidRPr="00000000">
        <w:rPr>
          <w:rtl w:val="0"/>
        </w:rPr>
        <w:t xml:space="preserve"> and in </w:t>
      </w:r>
      <w:hyperlink r:id="rId31">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You can find the 2024 deadlines here: </w:t>
      </w:r>
      <w:hyperlink r:id="rId32">
        <w:r w:rsidDel="00000000" w:rsidR="00000000" w:rsidRPr="00000000">
          <w:rPr>
            <w:u w:val="single"/>
            <w:rtl w:val="0"/>
          </w:rPr>
          <w:t xml:space="preserve">https://docs.google.com/spreadsheets/d/e/2PACX-1vQACMLuutV5rvXg5qICuJGL-yZqIV0FBD84CxPdC5eZHf8TfzB-CJT_3Mo7U7oGVTXmSihPgQxuuoku/pubhtml</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Also, take note of Announcements from </w:t>
      </w:r>
      <w:r w:rsidDel="00000000" w:rsidR="00000000" w:rsidRPr="00000000">
        <w:rPr>
          <w:b w:val="1"/>
          <w:rtl w:val="0"/>
        </w:rPr>
        <w:t xml:space="preserve">@Au-Tomator</w:t>
      </w:r>
      <w:r w:rsidDel="00000000" w:rsidR="00000000" w:rsidRPr="00000000">
        <w:rPr>
          <w:rtl w:val="0"/>
        </w:rPr>
        <w:t xml:space="preserve"> for any extensions or other news. Or, the form may also show the updated deadline, if Instructor(s) has updated it.</w:t>
      </w:r>
    </w:p>
    <w:p w:rsidR="00000000" w:rsidDel="00000000" w:rsidP="00000000" w:rsidRDefault="00000000" w:rsidRPr="00000000" w14:paraId="0000005E">
      <w:pPr>
        <w:pStyle w:val="Heading2"/>
        <w:rPr/>
      </w:pPr>
      <w:bookmarkStart w:colFirst="0" w:colLast="0" w:name="_cn8jrcdr40xl" w:id="21"/>
      <w:bookmarkEnd w:id="21"/>
      <w:r w:rsidDel="00000000" w:rsidR="00000000" w:rsidRPr="00000000">
        <w:rPr>
          <w:rtl w:val="0"/>
        </w:rPr>
        <w:t xml:space="preserve">Homework - Are late submissions of homework allowed?</w:t>
      </w:r>
    </w:p>
    <w:p w:rsidR="00000000" w:rsidDel="00000000" w:rsidP="00000000" w:rsidRDefault="00000000" w:rsidRPr="00000000" w14:paraId="0000005F">
      <w:pPr>
        <w:rPr/>
      </w:pPr>
      <w:r w:rsidDel="00000000" w:rsidR="00000000" w:rsidRPr="00000000">
        <w:rPr>
          <w:rtl w:val="0"/>
        </w:rPr>
        <w:t xml:space="preserve">No, late submissions are not allowed. But if the form is still not closed and it’s after the due date, you can still submit the homework. Confirm your submission by the date-timestamp on the Course page. Make sure you are logged in.</w:t>
      </w:r>
    </w:p>
    <w:p w:rsidR="00000000" w:rsidDel="00000000" w:rsidP="00000000" w:rsidRDefault="00000000" w:rsidRPr="00000000" w14:paraId="00000060">
      <w:pPr>
        <w:rPr/>
      </w:pPr>
      <w:r w:rsidDel="00000000" w:rsidR="00000000" w:rsidRPr="00000000">
        <w:rPr>
          <w:rtl w:val="0"/>
        </w:rPr>
        <w:t xml:space="preserve">Older news:[</w:t>
      </w:r>
      <w:hyperlink r:id="rId33">
        <w:r w:rsidDel="00000000" w:rsidR="00000000" w:rsidRPr="00000000">
          <w:rPr>
            <w:u w:val="single"/>
            <w:rtl w:val="0"/>
          </w:rPr>
          <w:t xml:space="preserve">source1</w:t>
        </w:r>
      </w:hyperlink>
      <w:r w:rsidDel="00000000" w:rsidR="00000000" w:rsidRPr="00000000">
        <w:rPr>
          <w:rtl w:val="0"/>
        </w:rPr>
        <w:t xml:space="preserve">] [</w:t>
      </w:r>
      <w:hyperlink r:id="rId34">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61">
      <w:pPr>
        <w:pStyle w:val="Heading2"/>
        <w:rPr/>
      </w:pPr>
      <w:bookmarkStart w:colFirst="0" w:colLast="0" w:name="_wisrnvulr16z" w:id="22"/>
      <w:bookmarkEnd w:id="22"/>
      <w:r w:rsidDel="00000000" w:rsidR="00000000" w:rsidRPr="00000000">
        <w:rPr>
          <w:rtl w:val="0"/>
        </w:rPr>
        <w:t xml:space="preserve">Homework - What is the homework URL in the homework link?</w:t>
      </w:r>
      <w:r w:rsidDel="00000000" w:rsidR="00000000" w:rsidRPr="00000000">
        <w:rPr/>
        <w:drawing>
          <wp:inline distB="114300" distT="114300" distL="114300" distR="114300">
            <wp:extent cx="6805613" cy="954972"/>
            <wp:effectExtent b="0" l="0" r="0" t="0"/>
            <wp:docPr id="68"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6805613" cy="95497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Answer: In short, it’s your repository on github, gitlab, bitbucket, etc</w:t>
      </w:r>
    </w:p>
    <w:p w:rsidR="00000000" w:rsidDel="00000000" w:rsidP="00000000" w:rsidRDefault="00000000" w:rsidRPr="00000000" w14:paraId="00000063">
      <w:pPr>
        <w:rPr/>
      </w:pPr>
      <w:r w:rsidDel="00000000" w:rsidR="00000000" w:rsidRPr="00000000">
        <w:rPr>
          <w:rtl w:val="0"/>
        </w:rPr>
        <w:t xml:space="preserve">In long, your repository or any other location you have your code where a reasonable person would look at it and think yes, you went through the week and exercises. Think of it like a portfolio you could present to an employer.</w:t>
      </w:r>
    </w:p>
    <w:p w:rsidR="00000000" w:rsidDel="00000000" w:rsidP="00000000" w:rsidRDefault="00000000" w:rsidRPr="00000000" w14:paraId="00000064">
      <w:pPr>
        <w:pStyle w:val="Heading2"/>
        <w:spacing w:after="200" w:lineRule="auto"/>
        <w:rPr>
          <w:sz w:val="34"/>
          <w:szCs w:val="34"/>
        </w:rPr>
      </w:pPr>
      <w:bookmarkStart w:colFirst="0" w:colLast="0" w:name="_wvej32jjvsbj" w:id="23"/>
      <w:bookmarkEnd w:id="23"/>
      <w:r w:rsidDel="00000000" w:rsidR="00000000" w:rsidRPr="00000000">
        <w:rPr>
          <w:sz w:val="34"/>
          <w:szCs w:val="34"/>
          <w:rtl w:val="0"/>
        </w:rPr>
        <w:t xml:space="preserve">Homework and Leaderboard - what is the system for points in the course management platform?</w:t>
      </w:r>
    </w:p>
    <w:p w:rsidR="00000000" w:rsidDel="00000000" w:rsidP="00000000" w:rsidRDefault="00000000" w:rsidRPr="00000000" w14:paraId="00000065">
      <w:pPr>
        <w:rPr/>
      </w:pPr>
      <w:r w:rsidDel="00000000" w:rsidR="00000000" w:rsidRPr="00000000">
        <w:rPr>
          <w:rtl w:val="0"/>
        </w:rPr>
        <w:t xml:space="preserve">After you submit your homework it will be graded based on the amount of questions in a particular homework. You can see how many points you have right on the page of the homework up top. Additionally in the </w:t>
      </w:r>
      <w:hyperlink r:id="rId36">
        <w:r w:rsidDel="00000000" w:rsidR="00000000" w:rsidRPr="00000000">
          <w:rPr>
            <w:color w:val="1155cc"/>
            <w:u w:val="single"/>
            <w:rtl w:val="0"/>
          </w:rPr>
          <w:t xml:space="preserve">leaderboard</w:t>
        </w:r>
      </w:hyperlink>
      <w:r w:rsidDel="00000000" w:rsidR="00000000" w:rsidRPr="00000000">
        <w:rPr>
          <w:rtl w:val="0"/>
        </w:rPr>
        <w:t xml:space="preserve"> you will find the sum of all points you’ve earned - points for Homeworks, FAQs and Learning in Public. If homework is clear,(</w:t>
      </w:r>
      <w:hyperlink r:id="rId37">
        <w:r w:rsidDel="00000000" w:rsidR="00000000" w:rsidRPr="00000000">
          <w:rPr>
            <w:u w:val="single"/>
            <w:rtl w:val="0"/>
          </w:rPr>
          <w:t xml:space="preserve">https://datatalks-club.slack.com/archives/C01FABYF2RG/p1706846846359379?</w:t>
        </w:r>
      </w:hyperlink>
      <w:hyperlink r:id="rId38">
        <w:r w:rsidDel="00000000" w:rsidR="00000000" w:rsidRPr="00000000">
          <w:rPr>
            <w:rtl w:val="0"/>
          </w:rPr>
          <w:t xml:space="preserve"> others work as follows:</w:t>
        </w:r>
      </w:hyperlink>
      <w:r w:rsidDel="00000000" w:rsidR="00000000" w:rsidRPr="00000000">
        <w:rPr>
          <w:rtl w:val="0"/>
        </w:rPr>
      </w:r>
    </w:p>
    <w:p w:rsidR="00000000" w:rsidDel="00000000" w:rsidP="00000000" w:rsidRDefault="00000000" w:rsidRPr="00000000" w14:paraId="00000066">
      <w:pPr>
        <w:numPr>
          <w:ilvl w:val="0"/>
          <w:numId w:val="38"/>
        </w:numPr>
        <w:ind w:left="720" w:hanging="360"/>
      </w:pPr>
      <w:r w:rsidDel="00000000" w:rsidR="00000000" w:rsidRPr="00000000">
        <w:rPr>
          <w:rtl w:val="0"/>
        </w:rPr>
        <w:t xml:space="preserve">You get maximum 1 point for the FAQ Contribution in the respective week</w:t>
      </w:r>
    </w:p>
    <w:p w:rsidR="00000000" w:rsidDel="00000000" w:rsidP="00000000" w:rsidRDefault="00000000" w:rsidRPr="00000000" w14:paraId="00000067">
      <w:pPr>
        <w:rPr/>
      </w:pPr>
      <w:hyperlink r:id="rId39">
        <w:r w:rsidDel="00000000" w:rsidR="00000000" w:rsidRPr="00000000">
          <w:rPr>
            <w:rtl w:val="0"/>
          </w:rPr>
          <w:t xml:space="preserve"> For each learning in a public link you get one point, so you can get maximum 7 points.</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Check this Video: </w:t>
      </w:r>
      <w:hyperlink r:id="rId40">
        <w:r w:rsidDel="00000000" w:rsidR="00000000" w:rsidRPr="00000000">
          <w:rPr>
            <w:color w:val="1155cc"/>
            <w:u w:val="single"/>
            <w:rtl w:val="0"/>
          </w:rPr>
          <w:t xml:space="preserve">https://www.loom.com/share/710e3297487b409d94df0e8da1c984ce</w:t>
        </w:r>
      </w:hyperlink>
      <w:r w:rsidDel="00000000" w:rsidR="00000000" w:rsidRPr="00000000">
        <w:rPr>
          <w:rtl w:val="0"/>
        </w:rPr>
        <w:t xml:space="preserve"> </w:t>
      </w:r>
    </w:p>
    <w:p w:rsidR="00000000" w:rsidDel="00000000" w:rsidP="00000000" w:rsidRDefault="00000000" w:rsidRPr="00000000" w14:paraId="0000006A">
      <w:pPr>
        <w:pStyle w:val="Heading2"/>
        <w:spacing w:after="200" w:lineRule="auto"/>
        <w:rPr>
          <w:sz w:val="34"/>
          <w:szCs w:val="34"/>
        </w:rPr>
      </w:pPr>
      <w:bookmarkStart w:colFirst="0" w:colLast="0" w:name="_naukgwju1z8z" w:id="24"/>
      <w:bookmarkEnd w:id="24"/>
      <w:r w:rsidDel="00000000" w:rsidR="00000000" w:rsidRPr="00000000">
        <w:rPr>
          <w:sz w:val="34"/>
          <w:szCs w:val="34"/>
          <w:rtl w:val="0"/>
        </w:rPr>
        <w:t xml:space="preserve">Leaderboard - I am not on the leaderboard / how do I know which one I am on the leaderboard? </w:t>
      </w:r>
    </w:p>
    <w:p w:rsidR="00000000" w:rsidDel="00000000" w:rsidP="00000000" w:rsidRDefault="00000000" w:rsidRPr="00000000" w14:paraId="0000006B">
      <w:pPr>
        <w:rPr/>
      </w:pPr>
      <w:r w:rsidDel="00000000" w:rsidR="00000000" w:rsidRPr="00000000">
        <w:rPr>
          <w:rtl w:val="0"/>
        </w:rPr>
        <w:t xml:space="preserve">When you set up your account you are automatically assigned a random name such as “Lucid Elbakyan” for example. If you want to see what your Display name is. </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Go to your profile:  →  </w:t>
      </w:r>
    </w:p>
    <w:p w:rsidR="00000000" w:rsidDel="00000000" w:rsidP="00000000" w:rsidRDefault="00000000" w:rsidRPr="00000000" w14:paraId="0000006D">
      <w:pPr>
        <w:rPr/>
      </w:pPr>
      <w:r w:rsidDel="00000000" w:rsidR="00000000" w:rsidRPr="00000000">
        <w:rPr>
          <w:rtl w:val="0"/>
        </w:rPr>
        <w:t xml:space="preserve">2025: </w:t>
      </w:r>
      <w:hyperlink r:id="rId41">
        <w:r w:rsidDel="00000000" w:rsidR="00000000" w:rsidRPr="00000000">
          <w:rPr>
            <w:color w:val="1155cc"/>
            <w:u w:val="single"/>
            <w:rtl w:val="0"/>
          </w:rPr>
          <w:t xml:space="preserve">https://courses.datatalks.club/de-zoomcamp-2025/enrollment</w:t>
        </w:r>
      </w:hyperlink>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2024: </w:t>
      </w:r>
      <w:hyperlink r:id="rId42">
        <w:r w:rsidDel="00000000" w:rsidR="00000000" w:rsidRPr="00000000">
          <w:rPr>
            <w:color w:val="1155cc"/>
            <w:u w:val="single"/>
            <w:rtl w:val="0"/>
          </w:rPr>
          <w:t xml:space="preserve">https://courses.datatalks.club/de-zoomcamp-2024/enrollment </w:t>
        </w:r>
      </w:hyperlink>
      <w:r w:rsidDel="00000000" w:rsidR="00000000" w:rsidRPr="00000000">
        <w:rPr>
          <w:rtl w:val="0"/>
        </w:rPr>
        <w:br w:type="textWrapping"/>
        <w:br w:type="textWrapping"/>
        <w:t xml:space="preserve">Log in -&gt; your display name is here, you can also change it should you wish. Make sure your Certificate name is correct, this name will later be printed on your certificate!!!</w:t>
      </w:r>
    </w:p>
    <w:p w:rsidR="00000000" w:rsidDel="00000000" w:rsidP="00000000" w:rsidRDefault="00000000" w:rsidRPr="00000000" w14:paraId="0000006F">
      <w:pPr>
        <w:rPr/>
      </w:pPr>
      <w:r w:rsidDel="00000000" w:rsidR="00000000" w:rsidRPr="00000000">
        <w:rPr>
          <w:i w:val="1"/>
        </w:rPr>
        <w:drawing>
          <wp:inline distB="114300" distT="114300" distL="114300" distR="114300">
            <wp:extent cx="4201452" cy="1624989"/>
            <wp:effectExtent b="0" l="0" r="0" t="0"/>
            <wp:docPr id="59"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4201452" cy="162498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spacing w:after="200" w:lineRule="auto"/>
        <w:rPr/>
      </w:pPr>
      <w:bookmarkStart w:colFirst="0" w:colLast="0" w:name="_pr7qibpabrwk" w:id="25"/>
      <w:bookmarkEnd w:id="25"/>
      <w:r w:rsidDel="00000000" w:rsidR="00000000" w:rsidRPr="00000000">
        <w:rPr>
          <w:rtl w:val="0"/>
        </w:rPr>
        <w:t xml:space="preserve">Environment - Is Python 3.9 still the recommended version to use in 2024?</w:t>
      </w:r>
    </w:p>
    <w:p w:rsidR="00000000" w:rsidDel="00000000" w:rsidP="00000000" w:rsidRDefault="00000000" w:rsidRPr="00000000" w14:paraId="00000071">
      <w:pPr>
        <w:rPr/>
      </w:pPr>
      <w:r w:rsidDel="00000000" w:rsidR="00000000" w:rsidRPr="00000000">
        <w:rPr>
          <w:rtl w:val="0"/>
        </w:rPr>
        <w:t xml:space="preserve">Yes, for simplicity (of troubleshooting against the recorded videos) and stability. [</w:t>
      </w:r>
      <w:hyperlink r:id="rId44">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t xml:space="preserve">But Python 3.10 and 3.11 should work fine.</w:t>
      </w:r>
    </w:p>
    <w:p w:rsidR="00000000" w:rsidDel="00000000" w:rsidP="00000000" w:rsidRDefault="00000000" w:rsidRPr="00000000" w14:paraId="00000073">
      <w:pPr>
        <w:pStyle w:val="Heading2"/>
        <w:keepNext w:val="0"/>
        <w:keepLines w:val="0"/>
        <w:spacing w:after="80" w:lineRule="auto"/>
        <w:rPr>
          <w:sz w:val="34"/>
          <w:szCs w:val="34"/>
        </w:rPr>
      </w:pPr>
      <w:bookmarkStart w:colFirst="0" w:colLast="0" w:name="_1asr16h4tamg" w:id="26"/>
      <w:bookmarkEnd w:id="26"/>
      <w:r w:rsidDel="00000000" w:rsidR="00000000" w:rsidRPr="00000000">
        <w:rPr>
          <w:rtl w:val="0"/>
        </w:rPr>
        <w:t xml:space="preserve">Environment - </w:t>
      </w:r>
      <w:r w:rsidDel="00000000" w:rsidR="00000000" w:rsidRPr="00000000">
        <w:rPr>
          <w:sz w:val="34"/>
          <w:szCs w:val="34"/>
          <w:rtl w:val="0"/>
        </w:rPr>
        <w:t xml:space="preserve">Should I use my local machine, GCP, or GitHub Codespaces for my environment?</w:t>
      </w:r>
    </w:p>
    <w:p w:rsidR="00000000" w:rsidDel="00000000" w:rsidP="00000000" w:rsidRDefault="00000000" w:rsidRPr="00000000" w14:paraId="00000074">
      <w:pPr>
        <w:spacing w:after="240" w:before="240" w:lineRule="auto"/>
        <w:rPr/>
      </w:pPr>
      <w:r w:rsidDel="00000000" w:rsidR="00000000" w:rsidRPr="00000000">
        <w:rPr>
          <w:rtl w:val="0"/>
        </w:rPr>
        <w:t xml:space="preserve">You can set it up on your laptop or PC if you prefer to work locally from your laptop or PC.</w:t>
      </w:r>
    </w:p>
    <w:p w:rsidR="00000000" w:rsidDel="00000000" w:rsidP="00000000" w:rsidRDefault="00000000" w:rsidRPr="00000000" w14:paraId="00000075">
      <w:pPr>
        <w:spacing w:after="240" w:before="240" w:lineRule="auto"/>
        <w:rPr/>
      </w:pPr>
      <w:r w:rsidDel="00000000" w:rsidR="00000000" w:rsidRPr="00000000">
        <w:rPr>
          <w:rtl w:val="0"/>
        </w:rPr>
        <w:t xml:space="preserve">You might face some challenges, especially for Windows users.</w:t>
      </w:r>
    </w:p>
    <w:p w:rsidR="00000000" w:rsidDel="00000000" w:rsidP="00000000" w:rsidRDefault="00000000" w:rsidRPr="00000000" w14:paraId="00000076">
      <w:pPr>
        <w:spacing w:after="240" w:before="240" w:lineRule="auto"/>
        <w:rPr/>
      </w:pPr>
      <w:r w:rsidDel="00000000" w:rsidR="00000000" w:rsidRPr="00000000">
        <w:rPr>
          <w:rtl w:val="0"/>
        </w:rPr>
        <w:t xml:space="preserve">If you prefer to work on the local machine, you may start with the week 1 Introduction to Docker and follow through.</w:t>
      </w:r>
    </w:p>
    <w:p w:rsidR="00000000" w:rsidDel="00000000" w:rsidP="00000000" w:rsidRDefault="00000000" w:rsidRPr="00000000" w14:paraId="00000077">
      <w:pPr>
        <w:spacing w:after="240" w:before="240" w:lineRule="auto"/>
        <w:rPr/>
      </w:pPr>
      <w:r w:rsidDel="00000000" w:rsidR="00000000" w:rsidRPr="00000000">
        <w:rPr>
          <w:rtl w:val="0"/>
        </w:rPr>
        <w:t xml:space="preserve">However, if you prefer to set up a virtual machine, you may start with these first:</w:t>
      </w:r>
    </w:p>
    <w:p w:rsidR="00000000" w:rsidDel="00000000" w:rsidP="00000000" w:rsidRDefault="00000000" w:rsidRPr="00000000" w14:paraId="00000078">
      <w:pPr>
        <w:numPr>
          <w:ilvl w:val="0"/>
          <w:numId w:val="117"/>
        </w:numPr>
        <w:spacing w:after="240" w:before="240" w:lineRule="auto"/>
        <w:ind w:left="720" w:hanging="360"/>
      </w:pPr>
      <w:r w:rsidDel="00000000" w:rsidR="00000000" w:rsidRPr="00000000">
        <w:rPr>
          <w:rtl w:val="0"/>
        </w:rPr>
        <w:t xml:space="preserve">Using GitHub Codespaces</w:t>
      </w:r>
      <w:r w:rsidDel="00000000" w:rsidR="00000000" w:rsidRPr="00000000">
        <w:rPr>
          <w:rtl w:val="0"/>
        </w:rPr>
      </w:r>
    </w:p>
    <w:p w:rsidR="00000000" w:rsidDel="00000000" w:rsidP="00000000" w:rsidRDefault="00000000" w:rsidRPr="00000000" w14:paraId="00000079">
      <w:pPr>
        <w:numPr>
          <w:ilvl w:val="0"/>
          <w:numId w:val="117"/>
        </w:numPr>
        <w:spacing w:after="240" w:before="240" w:lineRule="auto"/>
        <w:ind w:left="720" w:hanging="360"/>
      </w:pPr>
      <w:hyperlink r:id="rId45">
        <w:r w:rsidDel="00000000" w:rsidR="00000000" w:rsidRPr="00000000">
          <w:rPr>
            <w:u w:val="single"/>
            <w:rtl w:val="0"/>
          </w:rPr>
          <w:t xml:space="preserve">Setting up the environment on a cloud VM</w:t>
        </w:r>
      </w:hyperlink>
      <w:r w:rsidDel="00000000" w:rsidR="00000000" w:rsidRPr="00000000">
        <w:rPr>
          <w:u w:val="single"/>
          <w:rtl w:val="0"/>
        </w:rPr>
        <w:t xml:space="preserve"> codespace </w:t>
      </w:r>
    </w:p>
    <w:p w:rsidR="00000000" w:rsidDel="00000000" w:rsidP="00000000" w:rsidRDefault="00000000" w:rsidRPr="00000000" w14:paraId="0000007A">
      <w:pPr>
        <w:spacing w:after="240" w:before="240" w:lineRule="auto"/>
        <w:rPr/>
      </w:pPr>
      <w:r w:rsidDel="00000000" w:rsidR="00000000" w:rsidRPr="00000000">
        <w:rPr>
          <w:rtl w:val="0"/>
        </w:rPr>
        <w:t xml:space="preserve">I decided to work on a virtual machine because I have different laptops &amp; PCs for my home &amp; office, so I can work on this boot camp virtually anywhere.</w:t>
      </w:r>
    </w:p>
    <w:p w:rsidR="00000000" w:rsidDel="00000000" w:rsidP="00000000" w:rsidRDefault="00000000" w:rsidRPr="00000000" w14:paraId="0000007B">
      <w:pPr>
        <w:pStyle w:val="Heading2"/>
        <w:keepNext w:val="0"/>
        <w:keepLines w:val="0"/>
        <w:spacing w:after="80" w:lineRule="auto"/>
        <w:rPr/>
      </w:pPr>
      <w:bookmarkStart w:colFirst="0" w:colLast="0" w:name="_tsnj8jwdgj0c" w:id="27"/>
      <w:bookmarkEnd w:id="27"/>
      <w:r w:rsidDel="00000000" w:rsidR="00000000" w:rsidRPr="00000000">
        <w:rPr>
          <w:rtl w:val="0"/>
        </w:rPr>
        <w:t xml:space="preserve">Environment - </w:t>
      </w:r>
      <w:r w:rsidDel="00000000" w:rsidR="00000000" w:rsidRPr="00000000">
        <w:rPr>
          <w:sz w:val="34"/>
          <w:szCs w:val="34"/>
          <w:rtl w:val="0"/>
        </w:rPr>
        <w:t xml:space="preserve">Is GitHub codespaces an alternative to using cli/git bash to ingest the data and create a docker file?</w:t>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GitHub Codespaces offers you computing Linux resources with many pre-installed tools (Docker, Docker Compose, Python).</w:t>
      </w:r>
    </w:p>
    <w:p w:rsidR="00000000" w:rsidDel="00000000" w:rsidP="00000000" w:rsidRDefault="00000000" w:rsidRPr="00000000" w14:paraId="0000007D">
      <w:pPr>
        <w:spacing w:after="240" w:before="240" w:lineRule="auto"/>
        <w:rPr/>
      </w:pPr>
      <w:r w:rsidDel="00000000" w:rsidR="00000000" w:rsidRPr="00000000">
        <w:rPr>
          <w:rtl w:val="0"/>
        </w:rPr>
        <w:t xml:space="preserve">You can also open any GitHub repository in a GitHub Codespace.</w:t>
        <w:tab/>
        <w:tab/>
      </w:r>
    </w:p>
    <w:p w:rsidR="00000000" w:rsidDel="00000000" w:rsidP="00000000" w:rsidRDefault="00000000" w:rsidRPr="00000000" w14:paraId="0000007E">
      <w:pPr>
        <w:pStyle w:val="Heading2"/>
        <w:keepNext w:val="0"/>
        <w:keepLines w:val="0"/>
        <w:spacing w:after="80" w:lineRule="auto"/>
        <w:rPr>
          <w:sz w:val="34"/>
          <w:szCs w:val="34"/>
        </w:rPr>
      </w:pPr>
      <w:bookmarkStart w:colFirst="0" w:colLast="0" w:name="_iuh2ecbt5yme" w:id="28"/>
      <w:bookmarkEnd w:id="28"/>
      <w:r w:rsidDel="00000000" w:rsidR="00000000" w:rsidRPr="00000000">
        <w:rPr>
          <w:rtl w:val="0"/>
        </w:rPr>
        <w:t xml:space="preserve">Environment - </w:t>
      </w:r>
      <w:r w:rsidDel="00000000" w:rsidR="00000000" w:rsidRPr="00000000">
        <w:rPr>
          <w:sz w:val="34"/>
          <w:szCs w:val="34"/>
          <w:rtl w:val="0"/>
        </w:rPr>
        <w:t xml:space="preserve">Do we really have to use GitHub codespaces? I already have PostgreSQL &amp; Docker installed.</w:t>
      </w:r>
    </w:p>
    <w:p w:rsidR="00000000" w:rsidDel="00000000" w:rsidP="00000000" w:rsidRDefault="00000000" w:rsidRPr="00000000" w14:paraId="0000007F">
      <w:pPr>
        <w:spacing w:after="240" w:before="240" w:lineRule="auto"/>
        <w:rPr/>
      </w:pPr>
      <w:r w:rsidDel="00000000" w:rsidR="00000000" w:rsidRPr="00000000">
        <w:rPr>
          <w:rtl w:val="0"/>
        </w:rPr>
        <w:t xml:space="preserve">It's up to you which platform and environment you use for the course.</w:t>
      </w:r>
    </w:p>
    <w:p w:rsidR="00000000" w:rsidDel="00000000" w:rsidP="00000000" w:rsidRDefault="00000000" w:rsidRPr="00000000" w14:paraId="00000080">
      <w:pPr>
        <w:spacing w:after="240" w:before="240" w:lineRule="auto"/>
        <w:rPr/>
      </w:pPr>
      <w:r w:rsidDel="00000000" w:rsidR="00000000" w:rsidRPr="00000000">
        <w:rPr>
          <w:rtl w:val="0"/>
        </w:rPr>
        <w:t xml:space="preserve">Github codespaces or GCP VM are just possible options, but you can do the entire course from your laptop.</w:t>
      </w:r>
    </w:p>
    <w:p w:rsidR="00000000" w:rsidDel="00000000" w:rsidP="00000000" w:rsidRDefault="00000000" w:rsidRPr="00000000" w14:paraId="00000081">
      <w:pPr>
        <w:pStyle w:val="Heading2"/>
        <w:keepNext w:val="0"/>
        <w:keepLines w:val="0"/>
        <w:spacing w:after="80" w:lineRule="auto"/>
        <w:rPr/>
      </w:pPr>
      <w:bookmarkStart w:colFirst="0" w:colLast="0" w:name="_a3h59inj1sgv" w:id="29"/>
      <w:bookmarkEnd w:id="29"/>
      <w:r w:rsidDel="00000000" w:rsidR="00000000" w:rsidRPr="00000000">
        <w:rPr>
          <w:rtl w:val="0"/>
        </w:rPr>
        <w:t xml:space="preserve">Environment - </w:t>
      </w:r>
      <w:r w:rsidDel="00000000" w:rsidR="00000000" w:rsidRPr="00000000">
        <w:rPr>
          <w:sz w:val="34"/>
          <w:szCs w:val="34"/>
          <w:rtl w:val="0"/>
        </w:rPr>
        <w:t xml:space="preserve">Do I need both GitHub Codespaces and GCP?</w:t>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Choose the approach that aligns the most with your idea for the end project</w:t>
      </w:r>
    </w:p>
    <w:p w:rsidR="00000000" w:rsidDel="00000000" w:rsidP="00000000" w:rsidRDefault="00000000" w:rsidRPr="00000000" w14:paraId="00000083">
      <w:pPr>
        <w:spacing w:after="240" w:before="240" w:lineRule="auto"/>
        <w:rPr/>
      </w:pPr>
      <w:r w:rsidDel="00000000" w:rsidR="00000000" w:rsidRPr="00000000">
        <w:rPr>
          <w:rtl w:val="0"/>
        </w:rPr>
        <w:t xml:space="preserve">One of those should suffice. However, BigQuery, which is part of GCP, will be used, so learning that is probably a better option. Or you can set up a local environment for most of this course.</w:t>
      </w:r>
    </w:p>
    <w:p w:rsidR="00000000" w:rsidDel="00000000" w:rsidP="00000000" w:rsidRDefault="00000000" w:rsidRPr="00000000" w14:paraId="00000084">
      <w:pPr>
        <w:pStyle w:val="Heading2"/>
        <w:keepNext w:val="0"/>
        <w:keepLines w:val="0"/>
        <w:spacing w:after="80" w:lineRule="auto"/>
        <w:rPr/>
      </w:pPr>
      <w:bookmarkStart w:colFirst="0" w:colLast="0" w:name="_8qw77jufl06t" w:id="30"/>
      <w:bookmarkEnd w:id="30"/>
      <w:r w:rsidDel="00000000" w:rsidR="00000000" w:rsidRPr="00000000">
        <w:rPr>
          <w:rtl w:val="0"/>
        </w:rPr>
        <w:t xml:space="preserve">Environment - Could not establish connection to "MyServerName": Got bad result from install script</w:t>
      </w:r>
    </w:p>
    <w:p w:rsidR="00000000" w:rsidDel="00000000" w:rsidP="00000000" w:rsidRDefault="00000000" w:rsidRPr="00000000" w14:paraId="00000085">
      <w:pPr>
        <w:spacing w:after="80" w:lineRule="auto"/>
        <w:rPr/>
      </w:pPr>
      <w:r w:rsidDel="00000000" w:rsidR="00000000" w:rsidRPr="00000000">
        <w:rPr>
          <w:rtl w:val="0"/>
        </w:rPr>
        <w:t xml:space="preserve">This happens when attempting to connect to a GCP VM using VSCode on a Windows machine. Changing registry value in registry editor </w:t>
      </w:r>
    </w:p>
    <w:p w:rsidR="00000000" w:rsidDel="00000000" w:rsidP="00000000" w:rsidRDefault="00000000" w:rsidRPr="00000000" w14:paraId="00000086">
      <w:pPr>
        <w:rPr/>
      </w:pPr>
      <w:r w:rsidDel="00000000" w:rsidR="00000000" w:rsidRPr="00000000">
        <w:rPr>
          <w:rtl w:val="0"/>
        </w:rPr>
        <w:t xml:space="preserve">1. To open Run command window, you can either: </w:t>
      </w:r>
    </w:p>
    <w:p w:rsidR="00000000" w:rsidDel="00000000" w:rsidP="00000000" w:rsidRDefault="00000000" w:rsidRPr="00000000" w14:paraId="00000087">
      <w:pPr>
        <w:rPr/>
      </w:pPr>
      <w:r w:rsidDel="00000000" w:rsidR="00000000" w:rsidRPr="00000000">
        <w:rPr>
          <w:rtl w:val="0"/>
        </w:rPr>
        <w:t xml:space="preserve">(1-1) Use the shortcut keys: 'Windows + R', or </w:t>
      </w:r>
    </w:p>
    <w:p w:rsidR="00000000" w:rsidDel="00000000" w:rsidP="00000000" w:rsidRDefault="00000000" w:rsidRPr="00000000" w14:paraId="00000088">
      <w:pPr>
        <w:rPr/>
      </w:pPr>
      <w:r w:rsidDel="00000000" w:rsidR="00000000" w:rsidRPr="00000000">
        <w:rPr>
          <w:rtl w:val="0"/>
        </w:rPr>
        <w:t xml:space="preserve">(1-2) Right Click "Start", and click "Run" to open. </w:t>
      </w:r>
    </w:p>
    <w:p w:rsidR="00000000" w:rsidDel="00000000" w:rsidP="00000000" w:rsidRDefault="00000000" w:rsidRPr="00000000" w14:paraId="00000089">
      <w:pPr>
        <w:rPr/>
      </w:pPr>
      <w:r w:rsidDel="00000000" w:rsidR="00000000" w:rsidRPr="00000000">
        <w:rPr>
          <w:rtl w:val="0"/>
        </w:rPr>
        <w:t xml:space="preserve">2. Registry Values Located in Registry Editor, to open it: Type 'regedit' in the Run command window, and then press Enter.' 3. Now you can change the registry values "Autorun" in "HKEY_CURRENT_USER\Software\Microsoft\Command Processor" from "if exists" to a blank.</w:t>
      </w:r>
    </w:p>
    <w:p w:rsidR="00000000" w:rsidDel="00000000" w:rsidP="00000000" w:rsidRDefault="00000000" w:rsidRPr="00000000" w14:paraId="0000008A">
      <w:pPr>
        <w:rPr>
          <w:rFonts w:ascii="Consolas" w:cs="Consolas" w:eastAsia="Consolas" w:hAnsi="Consolas"/>
          <w:sz w:val="20"/>
          <w:szCs w:val="20"/>
          <w:shd w:fill="e3e6e8" w:val="clear"/>
        </w:rPr>
      </w:pPr>
      <w:r w:rsidDel="00000000" w:rsidR="00000000" w:rsidRPr="00000000">
        <w:rPr>
          <w:rtl w:val="0"/>
        </w:rPr>
        <w:t xml:space="preserve">Alternatively, </w:t>
      </w:r>
      <w:r w:rsidDel="00000000" w:rsidR="00000000" w:rsidRPr="00000000">
        <w:rPr>
          <w:sz w:val="23"/>
          <w:szCs w:val="23"/>
          <w:highlight w:val="white"/>
          <w:rtl w:val="0"/>
        </w:rPr>
        <w:t xml:space="preserve">You can simplify the solution by deleting the fingerprint saved within the </w:t>
      </w:r>
      <w:r w:rsidDel="00000000" w:rsidR="00000000" w:rsidRPr="00000000">
        <w:rPr>
          <w:rFonts w:ascii="Roboto Mono" w:cs="Roboto Mono" w:eastAsia="Roboto Mono" w:hAnsi="Roboto Mono"/>
          <w:rtl w:val="0"/>
        </w:rPr>
        <w:t xml:space="preserve">known_hosts</w:t>
      </w:r>
      <w:r w:rsidDel="00000000" w:rsidR="00000000" w:rsidRPr="00000000">
        <w:rPr>
          <w:sz w:val="23"/>
          <w:szCs w:val="23"/>
          <w:highlight w:val="white"/>
          <w:rtl w:val="0"/>
        </w:rPr>
        <w:t xml:space="preserve"> file</w:t>
      </w:r>
      <w:r w:rsidDel="00000000" w:rsidR="00000000" w:rsidRPr="00000000">
        <w:rPr>
          <w:rtl w:val="0"/>
        </w:rPr>
        <w:t xml:space="preserve">. In Windows, this file is placed at  </w:t>
      </w:r>
      <w:r w:rsidDel="00000000" w:rsidR="00000000" w:rsidRPr="00000000">
        <w:rPr>
          <w:rFonts w:ascii="Consolas" w:cs="Consolas" w:eastAsia="Consolas" w:hAnsi="Consolas"/>
          <w:sz w:val="20"/>
          <w:szCs w:val="20"/>
          <w:shd w:fill="e3e6e8" w:val="clear"/>
          <w:rtl w:val="0"/>
        </w:rPr>
        <w:t xml:space="preserve">C:\Users\&lt;your_user_name&gt;\.ssh\known_host</w:t>
      </w:r>
    </w:p>
    <w:p w:rsidR="00000000" w:rsidDel="00000000" w:rsidP="00000000" w:rsidRDefault="00000000" w:rsidRPr="00000000" w14:paraId="0000008B">
      <w:pPr>
        <w:pStyle w:val="Heading2"/>
        <w:spacing w:after="200" w:before="360" w:lineRule="auto"/>
        <w:rPr>
          <w:sz w:val="34"/>
          <w:szCs w:val="34"/>
        </w:rPr>
      </w:pPr>
      <w:bookmarkStart w:colFirst="0" w:colLast="0" w:name="_uxh3zt4xvaxs" w:id="31"/>
      <w:bookmarkEnd w:id="31"/>
      <w:r w:rsidDel="00000000" w:rsidR="00000000" w:rsidRPr="00000000">
        <w:rPr>
          <w:rtl w:val="0"/>
        </w:rPr>
        <w:t xml:space="preserve">Environment - </w:t>
      </w:r>
      <w:r w:rsidDel="00000000" w:rsidR="00000000" w:rsidRPr="00000000">
        <w:rPr>
          <w:sz w:val="34"/>
          <w:szCs w:val="34"/>
          <w:rtl w:val="0"/>
        </w:rPr>
        <w:t xml:space="preserve">Why are we using GCP and not other cloud providers?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For uniformity.</w:t>
      </w:r>
    </w:p>
    <w:p w:rsidR="00000000" w:rsidDel="00000000" w:rsidP="00000000" w:rsidRDefault="00000000" w:rsidRPr="00000000" w14:paraId="0000008D">
      <w:pPr>
        <w:rPr/>
      </w:pPr>
      <w:r w:rsidDel="00000000" w:rsidR="00000000" w:rsidRPr="00000000">
        <w:rPr>
          <w:rtl w:val="0"/>
        </w:rPr>
        <w:t xml:space="preserve">You can use other cloud platforms, since you get every service that’s been provided by GCP in Azure and AWS,  you’re not restricted to GCP, you can use other cloud platforms like AWS if you’re comfortable with AWS or others.</w:t>
      </w:r>
    </w:p>
    <w:p w:rsidR="00000000" w:rsidDel="00000000" w:rsidP="00000000" w:rsidRDefault="00000000" w:rsidRPr="00000000" w14:paraId="0000008E">
      <w:pPr>
        <w:rPr/>
      </w:pPr>
      <w:r w:rsidDel="00000000" w:rsidR="00000000" w:rsidRPr="00000000">
        <w:rPr>
          <w:rtl w:val="0"/>
        </w:rPr>
        <w:t xml:space="preserve">Because everyone has a google account, GCP has a free trial period and gives $300 in credits  to new users. Also, we are working with BigQuery, which is a part of GCP.</w:t>
      </w:r>
    </w:p>
    <w:p w:rsidR="00000000" w:rsidDel="00000000" w:rsidP="00000000" w:rsidRDefault="00000000" w:rsidRPr="00000000" w14:paraId="0000008F">
      <w:pPr>
        <w:rPr/>
      </w:pPr>
      <w:r w:rsidDel="00000000" w:rsidR="00000000" w:rsidRPr="00000000">
        <w:rPr>
          <w:rtl w:val="0"/>
        </w:rPr>
        <w:t xml:space="preserve">Note that to sign up for a free GCP account, you must have a valid credit card.</w:t>
      </w:r>
    </w:p>
    <w:p w:rsidR="00000000" w:rsidDel="00000000" w:rsidP="00000000" w:rsidRDefault="00000000" w:rsidRPr="00000000" w14:paraId="00000090">
      <w:pPr>
        <w:pStyle w:val="Heading2"/>
        <w:spacing w:after="200" w:lineRule="auto"/>
        <w:rPr>
          <w:sz w:val="34"/>
          <w:szCs w:val="34"/>
        </w:rPr>
      </w:pPr>
      <w:bookmarkStart w:colFirst="0" w:colLast="0" w:name="_btitv3jnaixq" w:id="32"/>
      <w:bookmarkEnd w:id="32"/>
      <w:r w:rsidDel="00000000" w:rsidR="00000000" w:rsidRPr="00000000">
        <w:rPr>
          <w:sz w:val="34"/>
          <w:szCs w:val="34"/>
          <w:rtl w:val="0"/>
        </w:rPr>
        <w:t xml:space="preserve">Should I pay for cloud services?</w:t>
      </w:r>
    </w:p>
    <w:p w:rsidR="00000000" w:rsidDel="00000000" w:rsidP="00000000" w:rsidRDefault="00000000" w:rsidRPr="00000000" w14:paraId="00000091">
      <w:pPr>
        <w:rPr/>
      </w:pPr>
      <w:r w:rsidDel="00000000" w:rsidR="00000000" w:rsidRPr="00000000">
        <w:rPr>
          <w:rtl w:val="0"/>
        </w:rPr>
        <w:t xml:space="preserve">No, if you use and take advantage of their free trial.</w:t>
      </w:r>
    </w:p>
    <w:p w:rsidR="00000000" w:rsidDel="00000000" w:rsidP="00000000" w:rsidRDefault="00000000" w:rsidRPr="00000000" w14:paraId="00000092">
      <w:pPr>
        <w:pStyle w:val="Heading2"/>
        <w:spacing w:after="200" w:lineRule="auto"/>
        <w:rPr>
          <w:sz w:val="34"/>
          <w:szCs w:val="34"/>
        </w:rPr>
      </w:pPr>
      <w:bookmarkStart w:colFirst="0" w:colLast="0" w:name="_50ueoy68osig" w:id="33"/>
      <w:bookmarkEnd w:id="33"/>
      <w:r w:rsidDel="00000000" w:rsidR="00000000" w:rsidRPr="00000000">
        <w:rPr>
          <w:rtl w:val="0"/>
        </w:rPr>
        <w:t xml:space="preserve">Environment - </w:t>
      </w:r>
      <w:r w:rsidDel="00000000" w:rsidR="00000000" w:rsidRPr="00000000">
        <w:rPr>
          <w:sz w:val="34"/>
          <w:szCs w:val="34"/>
          <w:rtl w:val="0"/>
        </w:rPr>
        <w:t xml:space="preserve">The GCP and other cloud providers are unavailable in some countries. Is it possible to provide a guide to installing a home lab?</w:t>
      </w:r>
    </w:p>
    <w:p w:rsidR="00000000" w:rsidDel="00000000" w:rsidP="00000000" w:rsidRDefault="00000000" w:rsidRPr="00000000" w14:paraId="00000093">
      <w:pPr>
        <w:rPr/>
      </w:pPr>
      <w:r w:rsidDel="00000000" w:rsidR="00000000" w:rsidRPr="00000000">
        <w:rPr>
          <w:rtl w:val="0"/>
        </w:rPr>
        <w:t xml:space="preserve">You can do most of the course without a cloud. Almost everything we use (excluding BigQuery) can be run locally. We won’t be able to provide guidelines for some things, but most of the materials are runnable without GCP.</w:t>
      </w:r>
    </w:p>
    <w:p w:rsidR="00000000" w:rsidDel="00000000" w:rsidP="00000000" w:rsidRDefault="00000000" w:rsidRPr="00000000" w14:paraId="00000094">
      <w:pPr>
        <w:rPr/>
      </w:pPr>
      <w:r w:rsidDel="00000000" w:rsidR="00000000" w:rsidRPr="00000000">
        <w:rPr>
          <w:rtl w:val="0"/>
        </w:rPr>
        <w:t xml:space="preserve">For everything in the course, there’s a local alternative. You could even do the whole course locally. HW3 needed BigQuery.</w:t>
      </w:r>
    </w:p>
    <w:p w:rsidR="00000000" w:rsidDel="00000000" w:rsidP="00000000" w:rsidRDefault="00000000" w:rsidRPr="00000000" w14:paraId="00000095">
      <w:pPr>
        <w:pStyle w:val="Heading2"/>
        <w:rPr/>
      </w:pPr>
      <w:bookmarkStart w:colFirst="0" w:colLast="0" w:name="_gmf2aavxhbuq" w:id="34"/>
      <w:bookmarkEnd w:id="34"/>
      <w:r w:rsidDel="00000000" w:rsidR="00000000" w:rsidRPr="00000000">
        <w:rPr>
          <w:rtl w:val="0"/>
        </w:rPr>
        <w:t xml:space="preserve">Environment - Can DE Zoomcamp course be completed using only the GCP Sandbox option, or is the Free Trial required at any point?</w:t>
      </w:r>
    </w:p>
    <w:p w:rsidR="00000000" w:rsidDel="00000000" w:rsidP="00000000" w:rsidRDefault="00000000" w:rsidRPr="00000000" w14:paraId="00000096">
      <w:pPr>
        <w:spacing w:after="240" w:before="240" w:lineRule="auto"/>
        <w:rPr/>
      </w:pPr>
      <w:r w:rsidDel="00000000" w:rsidR="00000000" w:rsidRPr="00000000">
        <w:rPr>
          <w:rtl w:val="0"/>
        </w:rPr>
        <w:t xml:space="preserve">Google Cloud Platform (GCP) provides two free trial options: the Free Trial and the Sandbox. Note that users can switch from Sandbox to Free Trial anytime by adding billing details. The reverse is true at anytime as well. You can switch from the GCP Free Trial to the Sandbox option. To do this, you'll need to </w:t>
      </w:r>
      <w:r w:rsidDel="00000000" w:rsidR="00000000" w:rsidRPr="00000000">
        <w:rPr>
          <w:b w:val="1"/>
          <w:rtl w:val="0"/>
        </w:rPr>
        <w:t xml:space="preserve">disable billing</w:t>
      </w:r>
      <w:r w:rsidDel="00000000" w:rsidR="00000000" w:rsidRPr="00000000">
        <w:rPr>
          <w:rtl w:val="0"/>
        </w:rPr>
        <w:t xml:space="preserve"> on your project. Once billing is disabled, your project will revert to the Sandbox mode, allowing you to use the limited free resources without a billing account.</w:t>
        <w:br w:type="textWrapping"/>
        <w:br w:type="textWrapping"/>
        <w:t xml:space="preserve">However, completing the course using the GCP Sandbox option is not possible because the Sandbox has limited features compared to the full Free Trial with $300 credit. The course will involve using services that are not available in the Sandbox environment. The FAQ indicates that while the course may start locally, it will eventually transition to using VMs, GCS Bucket and other paid services on on GCP, which would require the full capabilities provided by the $300 credit option. Additionally, the course emphasizes the use of BigQuery, which is a key component of GCP, and the Sandbox may not support all necessary functionalities for working with it effectively. Therefore, it's recommended to utilize the full Free Trial with billing details to ensure access to all required features for the course.</w:t>
        <w:br w:type="textWrapping"/>
      </w:r>
    </w:p>
    <w:p w:rsidR="00000000" w:rsidDel="00000000" w:rsidP="00000000" w:rsidRDefault="00000000" w:rsidRPr="00000000" w14:paraId="00000097">
      <w:pPr>
        <w:pStyle w:val="Heading2"/>
        <w:spacing w:after="200" w:lineRule="auto"/>
        <w:rPr>
          <w:sz w:val="34"/>
          <w:szCs w:val="34"/>
        </w:rPr>
      </w:pPr>
      <w:bookmarkStart w:colFirst="0" w:colLast="0" w:name="_joc6hrrrgpp8" w:id="35"/>
      <w:bookmarkEnd w:id="35"/>
      <w:r w:rsidDel="00000000" w:rsidR="00000000" w:rsidRPr="00000000">
        <w:rPr>
          <w:rtl w:val="0"/>
        </w:rPr>
        <w:t xml:space="preserve">Environment - </w:t>
      </w:r>
      <w:r w:rsidDel="00000000" w:rsidR="00000000" w:rsidRPr="00000000">
        <w:rPr>
          <w:sz w:val="34"/>
          <w:szCs w:val="34"/>
          <w:rtl w:val="0"/>
        </w:rPr>
        <w:t xml:space="preserve">I want to use AWS. May I do that?</w:t>
      </w:r>
    </w:p>
    <w:p w:rsidR="00000000" w:rsidDel="00000000" w:rsidP="00000000" w:rsidRDefault="00000000" w:rsidRPr="00000000" w14:paraId="00000098">
      <w:pPr>
        <w:rPr/>
      </w:pPr>
      <w:r w:rsidDel="00000000" w:rsidR="00000000" w:rsidRPr="00000000">
        <w:rPr>
          <w:rtl w:val="0"/>
        </w:rPr>
        <w:t xml:space="preserve">Yes, you can. Just remember to adapt all the information on the videos to AWS. Besides, the final capstone will be evaluated based on the task: Create a data pipeline! Develop a visualisation!</w:t>
      </w:r>
    </w:p>
    <w:p w:rsidR="00000000" w:rsidDel="00000000" w:rsidP="00000000" w:rsidRDefault="00000000" w:rsidRPr="00000000" w14:paraId="00000099">
      <w:pPr>
        <w:rPr/>
      </w:pPr>
      <w:r w:rsidDel="00000000" w:rsidR="00000000" w:rsidRPr="00000000">
        <w:rPr>
          <w:rtl w:val="0"/>
        </w:rPr>
        <w:t xml:space="preserve">The problem would be when you need help. You’d need to rely on fellow coursemates who also use AWS (or have experience using it before), which might be in smaller numbers than those learning the course with GCP.</w:t>
      </w:r>
    </w:p>
    <w:p w:rsidR="00000000" w:rsidDel="00000000" w:rsidP="00000000" w:rsidRDefault="00000000" w:rsidRPr="00000000" w14:paraId="0000009A">
      <w:pPr>
        <w:rPr/>
      </w:pPr>
      <w:r w:rsidDel="00000000" w:rsidR="00000000" w:rsidRPr="00000000">
        <w:rPr>
          <w:rtl w:val="0"/>
        </w:rPr>
        <w:t xml:space="preserve">See the </w:t>
      </w:r>
      <w:hyperlink r:id="rId46">
        <w:r w:rsidDel="00000000" w:rsidR="00000000" w:rsidRPr="00000000">
          <w:rPr>
            <w:color w:val="1155cc"/>
            <w:u w:val="single"/>
            <w:rtl w:val="0"/>
          </w:rPr>
          <w:t xml:space="preserve">de-course-aws</w:t>
        </w:r>
      </w:hyperlink>
      <w:r w:rsidDel="00000000" w:rsidR="00000000" w:rsidRPr="00000000">
        <w:rPr>
          <w:rtl w:val="0"/>
        </w:rPr>
        <w:t xml:space="preserve"> channel on slack</w:t>
      </w:r>
    </w:p>
    <w:p w:rsidR="00000000" w:rsidDel="00000000" w:rsidP="00000000" w:rsidRDefault="00000000" w:rsidRPr="00000000" w14:paraId="0000009B">
      <w:pPr>
        <w:rPr/>
      </w:pPr>
      <w:r w:rsidDel="00000000" w:rsidR="00000000" w:rsidRPr="00000000">
        <w:rPr>
          <w:rtl w:val="0"/>
        </w:rPr>
        <w:t xml:space="preserve">Also see </w:t>
      </w:r>
      <w:hyperlink w:anchor="_fxx2budsuh79">
        <w:r w:rsidDel="00000000" w:rsidR="00000000" w:rsidRPr="00000000">
          <w:rPr>
            <w:u w:val="single"/>
            <w:rtl w:val="0"/>
          </w:rPr>
          <w:t xml:space="preserve">Is it possible to use x tool instead of the one tool you use</w:t>
        </w:r>
      </w:hyperlink>
      <w:r w:rsidDel="00000000" w:rsidR="00000000" w:rsidRPr="00000000">
        <w:rPr>
          <w:rtl w:val="0"/>
        </w:rPr>
        <w:t xml:space="preserve">?</w:t>
      </w:r>
    </w:p>
    <w:p w:rsidR="00000000" w:rsidDel="00000000" w:rsidP="00000000" w:rsidRDefault="00000000" w:rsidRPr="00000000" w14:paraId="0000009C">
      <w:pPr>
        <w:pStyle w:val="Heading2"/>
        <w:spacing w:after="200" w:lineRule="auto"/>
        <w:rPr>
          <w:sz w:val="34"/>
          <w:szCs w:val="34"/>
        </w:rPr>
      </w:pPr>
      <w:bookmarkStart w:colFirst="0" w:colLast="0" w:name="_gc7nwuo2hy7n" w:id="36"/>
      <w:bookmarkEnd w:id="36"/>
      <w:r w:rsidDel="00000000" w:rsidR="00000000" w:rsidRPr="00000000">
        <w:rPr>
          <w:sz w:val="34"/>
          <w:szCs w:val="34"/>
          <w:rtl w:val="0"/>
        </w:rPr>
        <w:t xml:space="preserve">Besides the “Office Hour” which are the live zoom calls?</w:t>
      </w:r>
    </w:p>
    <w:p w:rsidR="00000000" w:rsidDel="00000000" w:rsidP="00000000" w:rsidRDefault="00000000" w:rsidRPr="00000000" w14:paraId="0000009D">
      <w:pPr>
        <w:rPr/>
      </w:pPr>
      <w:r w:rsidDel="00000000" w:rsidR="00000000" w:rsidRPr="00000000">
        <w:rPr>
          <w:rtl w:val="0"/>
        </w:rPr>
        <w:t xml:space="preserve">We will probably have some calls during the Capstone period to clear some questions but it will be announced in advance if that happens.</w:t>
      </w:r>
    </w:p>
    <w:p w:rsidR="00000000" w:rsidDel="00000000" w:rsidP="00000000" w:rsidRDefault="00000000" w:rsidRPr="00000000" w14:paraId="0000009E">
      <w:pPr>
        <w:rPr/>
      </w:pPr>
      <w:r w:rsidDel="00000000" w:rsidR="00000000" w:rsidRPr="00000000">
        <w:rPr>
          <w:rtl w:val="0"/>
        </w:rPr>
        <w:t xml:space="preserve">See </w:t>
      </w:r>
      <w:hyperlink r:id="rId47">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9F">
      <w:pPr>
        <w:pStyle w:val="Heading2"/>
        <w:spacing w:after="200" w:lineRule="auto"/>
        <w:rPr>
          <w:sz w:val="34"/>
          <w:szCs w:val="34"/>
        </w:rPr>
      </w:pPr>
      <w:bookmarkStart w:colFirst="0" w:colLast="0" w:name="_o1bjzqlhcfdb" w:id="37"/>
      <w:bookmarkEnd w:id="37"/>
      <w:r w:rsidDel="00000000" w:rsidR="00000000" w:rsidRPr="00000000">
        <w:rPr>
          <w:sz w:val="34"/>
          <w:szCs w:val="34"/>
          <w:rtl w:val="0"/>
        </w:rPr>
        <w:t xml:space="preserve">Are we still using the NYC Trip data for January 2021? Or are we using the 2022 data? </w:t>
      </w:r>
    </w:p>
    <w:p w:rsidR="00000000" w:rsidDel="00000000" w:rsidP="00000000" w:rsidRDefault="00000000" w:rsidRPr="00000000" w14:paraId="000000A0">
      <w:pPr>
        <w:pStyle w:val="Heading2"/>
        <w:spacing w:after="200" w:lineRule="auto"/>
        <w:rPr>
          <w:sz w:val="24"/>
          <w:szCs w:val="24"/>
        </w:rPr>
      </w:pPr>
      <w:bookmarkStart w:colFirst="0" w:colLast="0" w:name="_9p6edr2aov20" w:id="38"/>
      <w:bookmarkEnd w:id="38"/>
      <w:r w:rsidDel="00000000" w:rsidR="00000000" w:rsidRPr="00000000">
        <w:rPr>
          <w:sz w:val="24"/>
          <w:szCs w:val="24"/>
          <w:rtl w:val="0"/>
        </w:rPr>
        <w:t xml:space="preserve">We will use the same data, as the project will essentially remain the same as last year’s. The data is available </w:t>
      </w:r>
      <w:hyperlink r:id="rId48">
        <w:r w:rsidDel="00000000" w:rsidR="00000000" w:rsidRPr="00000000">
          <w:rPr>
            <w:sz w:val="24"/>
            <w:szCs w:val="24"/>
            <w:u w:val="single"/>
            <w:rtl w:val="0"/>
          </w:rPr>
          <w:t xml:space="preserve">here</w:t>
        </w:r>
      </w:hyperlink>
      <w:r w:rsidDel="00000000" w:rsidR="00000000" w:rsidRPr="00000000">
        <w:rPr>
          <w:rtl w:val="0"/>
        </w:rPr>
      </w:r>
    </w:p>
    <w:p w:rsidR="00000000" w:rsidDel="00000000" w:rsidP="00000000" w:rsidRDefault="00000000" w:rsidRPr="00000000" w14:paraId="000000A1">
      <w:pPr>
        <w:pStyle w:val="Heading2"/>
        <w:spacing w:after="200" w:lineRule="auto"/>
        <w:rPr>
          <w:sz w:val="34"/>
          <w:szCs w:val="34"/>
        </w:rPr>
      </w:pPr>
      <w:bookmarkStart w:colFirst="0" w:colLast="0" w:name="_1umg5blswuq6" w:id="39"/>
      <w:bookmarkEnd w:id="39"/>
      <w:r w:rsidDel="00000000" w:rsidR="00000000" w:rsidRPr="00000000">
        <w:rPr>
          <w:sz w:val="34"/>
          <w:szCs w:val="34"/>
          <w:rtl w:val="0"/>
        </w:rPr>
        <w:t xml:space="preserve">Is the 2022 repo deleted?</w:t>
      </w:r>
    </w:p>
    <w:p w:rsidR="00000000" w:rsidDel="00000000" w:rsidP="00000000" w:rsidRDefault="00000000" w:rsidRPr="00000000" w14:paraId="000000A2">
      <w:pPr>
        <w:rPr/>
      </w:pPr>
      <w:r w:rsidDel="00000000" w:rsidR="00000000" w:rsidRPr="00000000">
        <w:rPr>
          <w:rtl w:val="0"/>
        </w:rPr>
        <w:t xml:space="preserve">No, but we moved the 2022 stuff to the cohort 2022 folder on github (</w:t>
      </w:r>
      <w:hyperlink r:id="rId49">
        <w:r w:rsidDel="00000000" w:rsidR="00000000" w:rsidRPr="00000000">
          <w:rPr>
            <w:u w:val="single"/>
            <w:rtl w:val="0"/>
          </w:rPr>
          <w:t xml:space="preserve">here</w:t>
        </w:r>
      </w:hyperlink>
      <w:r w:rsidDel="00000000" w:rsidR="00000000" w:rsidRPr="00000000">
        <w:rPr>
          <w:rtl w:val="0"/>
        </w:rPr>
        <w:t xml:space="preserve">) </w:t>
      </w:r>
    </w:p>
    <w:p w:rsidR="00000000" w:rsidDel="00000000" w:rsidP="00000000" w:rsidRDefault="00000000" w:rsidRPr="00000000" w14:paraId="000000A3">
      <w:pPr>
        <w:pStyle w:val="Heading2"/>
        <w:spacing w:after="200" w:lineRule="auto"/>
        <w:rPr>
          <w:sz w:val="18"/>
          <w:szCs w:val="18"/>
        </w:rPr>
      </w:pPr>
      <w:bookmarkStart w:colFirst="0" w:colLast="0" w:name="_hb2ik3r8bjyo" w:id="40"/>
      <w:bookmarkEnd w:id="40"/>
      <w:r w:rsidDel="00000000" w:rsidR="00000000" w:rsidRPr="00000000">
        <w:rPr>
          <w:sz w:val="34"/>
          <w:szCs w:val="34"/>
          <w:rtl w:val="0"/>
        </w:rPr>
        <w:t xml:space="preserve">Can I use Airflow </w:t>
      </w:r>
      <w:r w:rsidDel="00000000" w:rsidR="00000000" w:rsidRPr="00000000">
        <w:rPr>
          <w:sz w:val="34"/>
          <w:szCs w:val="34"/>
          <w:rtl w:val="0"/>
        </w:rPr>
        <w:t xml:space="preserve">instead for</w:t>
      </w:r>
      <w:r w:rsidDel="00000000" w:rsidR="00000000" w:rsidRPr="00000000">
        <w:rPr>
          <w:sz w:val="34"/>
          <w:szCs w:val="34"/>
          <w:rtl w:val="0"/>
        </w:rPr>
        <w:t xml:space="preserve"> my final project? </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Yes, you can use any tool you want for your project.</w:t>
      </w:r>
    </w:p>
    <w:p w:rsidR="00000000" w:rsidDel="00000000" w:rsidP="00000000" w:rsidRDefault="00000000" w:rsidRPr="00000000" w14:paraId="000000A5">
      <w:pPr>
        <w:pStyle w:val="Heading2"/>
        <w:spacing w:after="200" w:lineRule="auto"/>
        <w:rPr>
          <w:sz w:val="34"/>
          <w:szCs w:val="34"/>
        </w:rPr>
      </w:pPr>
      <w:bookmarkStart w:colFirst="0" w:colLast="0" w:name="_fxx2budsuh79" w:id="41"/>
      <w:bookmarkEnd w:id="41"/>
      <w:r w:rsidDel="00000000" w:rsidR="00000000" w:rsidRPr="00000000">
        <w:rPr>
          <w:sz w:val="34"/>
          <w:szCs w:val="34"/>
          <w:rtl w:val="0"/>
        </w:rPr>
        <w:t xml:space="preserve">Is it possible to use tool “X” instead of the one tool you use in the course? </w:t>
      </w:r>
    </w:p>
    <w:p w:rsidR="00000000" w:rsidDel="00000000" w:rsidP="00000000" w:rsidRDefault="00000000" w:rsidRPr="00000000" w14:paraId="000000A6">
      <w:pPr>
        <w:rPr/>
      </w:pPr>
      <w:r w:rsidDel="00000000" w:rsidR="00000000" w:rsidRPr="00000000">
        <w:rPr>
          <w:rtl w:val="0"/>
        </w:rPr>
        <w:t xml:space="preserve">Yes, this applies if you want to use Airflow or Prefect instead of Mage, AWS or Snowflake instead of GCP products or Tableau instead of Metabase or Google data studio.</w:t>
      </w:r>
    </w:p>
    <w:p w:rsidR="00000000" w:rsidDel="00000000" w:rsidP="00000000" w:rsidRDefault="00000000" w:rsidRPr="00000000" w14:paraId="000000A7">
      <w:pPr>
        <w:rPr/>
      </w:pPr>
      <w:r w:rsidDel="00000000" w:rsidR="00000000" w:rsidRPr="00000000">
        <w:rPr>
          <w:rtl w:val="0"/>
        </w:rPr>
        <w:t xml:space="preserve">The course covers 2 alternative data stacks, one using GCP and one using local installation of everything. You can use one of them or use your tool of choice.</w:t>
      </w:r>
    </w:p>
    <w:p w:rsidR="00000000" w:rsidDel="00000000" w:rsidP="00000000" w:rsidRDefault="00000000" w:rsidRPr="00000000" w14:paraId="000000A8">
      <w:pPr>
        <w:rPr/>
      </w:pPr>
      <w:r w:rsidDel="00000000" w:rsidR="00000000" w:rsidRPr="00000000">
        <w:rPr>
          <w:rtl w:val="0"/>
        </w:rPr>
        <w:t xml:space="preserve">Should you consider it instead of the one tool you use? That we can’t support you if you choose to use a different stack, also you would need to explain the different choices of tool for the peer review of your capstone project.</w:t>
      </w:r>
    </w:p>
    <w:p w:rsidR="00000000" w:rsidDel="00000000" w:rsidP="00000000" w:rsidRDefault="00000000" w:rsidRPr="00000000" w14:paraId="000000A9">
      <w:pPr>
        <w:pStyle w:val="Heading2"/>
        <w:spacing w:after="200" w:lineRule="auto"/>
        <w:rPr>
          <w:sz w:val="34"/>
          <w:szCs w:val="34"/>
        </w:rPr>
      </w:pPr>
      <w:bookmarkStart w:colFirst="0" w:colLast="0" w:name="_87suh7ry8oti" w:id="42"/>
      <w:bookmarkEnd w:id="42"/>
      <w:r w:rsidDel="00000000" w:rsidR="00000000" w:rsidRPr="00000000">
        <w:rPr>
          <w:sz w:val="34"/>
          <w:szCs w:val="34"/>
          <w:rtl w:val="0"/>
        </w:rPr>
        <w:t xml:space="preserve">How can we contribute to the course?</w:t>
      </w:r>
    </w:p>
    <w:p w:rsidR="00000000" w:rsidDel="00000000" w:rsidP="00000000" w:rsidRDefault="00000000" w:rsidRPr="00000000" w14:paraId="000000AA">
      <w:pPr>
        <w:rPr/>
      </w:pPr>
      <w:r w:rsidDel="00000000" w:rsidR="00000000" w:rsidRPr="00000000">
        <w:rPr>
          <w:rtl w:val="0"/>
        </w:rPr>
        <w:t xml:space="preserve">Star</w:t>
      </w:r>
      <w:r w:rsidDel="00000000" w:rsidR="00000000" w:rsidRPr="00000000">
        <w:rPr>
          <w:rtl w:val="0"/>
        </w:rPr>
        <w:t xml:space="preserve"> the repo! Share it with friends if you find it useful ❣️</w:t>
      </w:r>
    </w:p>
    <w:p w:rsidR="00000000" w:rsidDel="00000000" w:rsidP="00000000" w:rsidRDefault="00000000" w:rsidRPr="00000000" w14:paraId="000000AB">
      <w:pPr>
        <w:rPr/>
      </w:pPr>
      <w:r w:rsidDel="00000000" w:rsidR="00000000" w:rsidRPr="00000000">
        <w:rPr>
          <w:rtl w:val="0"/>
        </w:rPr>
        <w:t xml:space="preserve">Create a PR if you see you can improve the text or the structure of the repository. </w:t>
      </w:r>
    </w:p>
    <w:p w:rsidR="00000000" w:rsidDel="00000000" w:rsidP="00000000" w:rsidRDefault="00000000" w:rsidRPr="00000000" w14:paraId="000000AC">
      <w:pPr>
        <w:rPr/>
      </w:pPr>
      <w:r w:rsidDel="00000000" w:rsidR="00000000" w:rsidRPr="00000000">
        <w:rPr>
          <w:rtl w:val="0"/>
        </w:rPr>
        <w:t xml:space="preserve">Update this FAQ.</w:t>
      </w:r>
    </w:p>
    <w:p w:rsidR="00000000" w:rsidDel="00000000" w:rsidP="00000000" w:rsidRDefault="00000000" w:rsidRPr="00000000" w14:paraId="000000AD">
      <w:pPr>
        <w:pStyle w:val="Heading2"/>
        <w:spacing w:after="200" w:lineRule="auto"/>
        <w:rPr>
          <w:sz w:val="34"/>
          <w:szCs w:val="34"/>
        </w:rPr>
      </w:pPr>
      <w:bookmarkStart w:colFirst="0" w:colLast="0" w:name="_hapouymjdprl" w:id="43"/>
      <w:bookmarkEnd w:id="43"/>
      <w:r w:rsidDel="00000000" w:rsidR="00000000" w:rsidRPr="00000000">
        <w:rPr>
          <w:rtl w:val="0"/>
        </w:rPr>
        <w:t xml:space="preserve">Environment - </w:t>
      </w:r>
      <w:r w:rsidDel="00000000" w:rsidR="00000000" w:rsidRPr="00000000">
        <w:rPr>
          <w:sz w:val="34"/>
          <w:szCs w:val="34"/>
          <w:rtl w:val="0"/>
        </w:rPr>
        <w:t xml:space="preserve">Is the course [Windows/macOS/Linux/...] friendly? </w:t>
      </w:r>
    </w:p>
    <w:p w:rsidR="00000000" w:rsidDel="00000000" w:rsidP="00000000" w:rsidRDefault="00000000" w:rsidRPr="00000000" w14:paraId="000000AE">
      <w:pPr>
        <w:rPr/>
      </w:pPr>
      <w:r w:rsidDel="00000000" w:rsidR="00000000" w:rsidRPr="00000000">
        <w:rPr>
          <w:rtl w:val="0"/>
        </w:rPr>
        <w:t xml:space="preserve">Yes! Linux is ideal but technically it should not matter. Students in the 2024 cohort used all 3 OSes successfully. </w:t>
      </w:r>
    </w:p>
    <w:p w:rsidR="00000000" w:rsidDel="00000000" w:rsidP="00000000" w:rsidRDefault="00000000" w:rsidRPr="00000000" w14:paraId="000000AF">
      <w:pPr>
        <w:pStyle w:val="Heading2"/>
        <w:spacing w:after="200" w:lineRule="auto"/>
        <w:rPr/>
      </w:pPr>
      <w:bookmarkStart w:colFirst="0" w:colLast="0" w:name="_al1ty0e7i3rl" w:id="44"/>
      <w:bookmarkEnd w:id="44"/>
      <w:r w:rsidDel="00000000" w:rsidR="00000000" w:rsidRPr="00000000">
        <w:rPr>
          <w:rtl w:val="0"/>
        </w:rPr>
        <w:t xml:space="preserve">Environment - Roadblock for Windows users in modules with *.sh (shell scripts). </w:t>
      </w:r>
    </w:p>
    <w:p w:rsidR="00000000" w:rsidDel="00000000" w:rsidP="00000000" w:rsidRDefault="00000000" w:rsidRPr="00000000" w14:paraId="000000B0">
      <w:pPr>
        <w:rPr/>
      </w:pPr>
      <w:r w:rsidDel="00000000" w:rsidR="00000000" w:rsidRPr="00000000">
        <w:rPr>
          <w:rtl w:val="0"/>
        </w:rPr>
        <w:t xml:space="preserve">Later modules (module-05 &amp; RisingWave workshop) use shell scripts in *.sh files and most Windows users not using WSL would hit a wall and cannot continue, even in git bash or MINGW64. This is why WSL environment setup is recommended from the start.</w:t>
      </w:r>
    </w:p>
    <w:p w:rsidR="00000000" w:rsidDel="00000000" w:rsidP="00000000" w:rsidRDefault="00000000" w:rsidRPr="00000000" w14:paraId="000000B1">
      <w:pPr>
        <w:pStyle w:val="Heading2"/>
        <w:spacing w:after="200" w:lineRule="auto"/>
        <w:rPr>
          <w:sz w:val="34"/>
          <w:szCs w:val="34"/>
        </w:rPr>
      </w:pPr>
      <w:bookmarkStart w:colFirst="0" w:colLast="0" w:name="_mo22kywndpmc" w:id="45"/>
      <w:bookmarkEnd w:id="45"/>
      <w:r w:rsidDel="00000000" w:rsidR="00000000" w:rsidRPr="00000000">
        <w:rPr>
          <w:sz w:val="34"/>
          <w:szCs w:val="34"/>
          <w:rtl w:val="0"/>
        </w:rPr>
        <w:t xml:space="preserve">Any books or additional resources you recommend? </w:t>
      </w:r>
    </w:p>
    <w:p w:rsidR="00000000" w:rsidDel="00000000" w:rsidP="00000000" w:rsidRDefault="00000000" w:rsidRPr="00000000" w14:paraId="000000B2">
      <w:pPr>
        <w:rPr/>
      </w:pPr>
      <w:r w:rsidDel="00000000" w:rsidR="00000000" w:rsidRPr="00000000">
        <w:rPr>
          <w:rtl w:val="0"/>
        </w:rPr>
        <w:t xml:space="preserve">Yes to both! check out this document: </w:t>
      </w:r>
      <w:hyperlink r:id="rId50">
        <w:r w:rsidDel="00000000" w:rsidR="00000000" w:rsidRPr="00000000">
          <w:rPr>
            <w:color w:val="1155cc"/>
            <w:u w:val="single"/>
            <w:rtl w:val="0"/>
          </w:rPr>
          <w:t xml:space="preserve">https://github.com/DataTalksClub/data-engineering-zoomcamp/blob/main/awesome-data-engineering.md</w:t>
        </w:r>
      </w:hyperlink>
      <w:r w:rsidDel="00000000" w:rsidR="00000000" w:rsidRPr="00000000">
        <w:rPr>
          <w:rtl w:val="0"/>
        </w:rPr>
      </w:r>
    </w:p>
    <w:p w:rsidR="00000000" w:rsidDel="00000000" w:rsidP="00000000" w:rsidRDefault="00000000" w:rsidRPr="00000000" w14:paraId="000000B3">
      <w:pPr>
        <w:pStyle w:val="Heading2"/>
        <w:rPr>
          <w:sz w:val="34"/>
          <w:szCs w:val="34"/>
        </w:rPr>
      </w:pPr>
      <w:bookmarkStart w:colFirst="0" w:colLast="0" w:name="_6hy9ivcfxm02" w:id="46"/>
      <w:bookmarkEnd w:id="46"/>
      <w:r w:rsidDel="00000000" w:rsidR="00000000" w:rsidRPr="00000000">
        <w:rPr>
          <w:sz w:val="34"/>
          <w:szCs w:val="34"/>
          <w:rtl w:val="0"/>
        </w:rPr>
        <w:t xml:space="preserve">Project - What is Project Attempt #1 and Project Attempt #2 exactly?</w:t>
      </w:r>
      <w:ins w:author="Juan Camilo Ávila" w:id="2" w:date="2025-09-04T21:01:41Z">
        <w:r w:rsidDel="00000000" w:rsidR="00000000" w:rsidRPr="00000000">
          <w:rPr>
            <w:sz w:val="34"/>
            <w:szCs w:val="34"/>
            <w:rtl w:val="0"/>
          </w:rPr>
          <w:t xml:space="preserve">     </w:t>
        </w:r>
      </w:ins>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You will have two attempts for a project. If the first project deadline is over and you’re late or you submit the project and fail the first attempt, you have another chance to submit the project with the second attempt.</w:t>
      </w:r>
    </w:p>
    <w:p w:rsidR="00000000" w:rsidDel="00000000" w:rsidP="00000000" w:rsidRDefault="00000000" w:rsidRPr="00000000" w14:paraId="000000B5">
      <w:pPr>
        <w:pStyle w:val="Heading2"/>
        <w:spacing w:after="200" w:lineRule="auto"/>
        <w:rPr>
          <w:sz w:val="34"/>
          <w:szCs w:val="34"/>
        </w:rPr>
      </w:pPr>
      <w:bookmarkStart w:colFirst="0" w:colLast="0" w:name="_t23j89g351fs" w:id="47"/>
      <w:bookmarkEnd w:id="47"/>
      <w:r w:rsidDel="00000000" w:rsidR="00000000" w:rsidRPr="00000000">
        <w:rPr>
          <w:sz w:val="34"/>
          <w:szCs w:val="34"/>
          <w:rtl w:val="0"/>
        </w:rPr>
        <w:t xml:space="preserve">How to troubleshoot issues</w:t>
      </w:r>
    </w:p>
    <w:p w:rsidR="00000000" w:rsidDel="00000000" w:rsidP="00000000" w:rsidRDefault="00000000" w:rsidRPr="00000000" w14:paraId="000000B6">
      <w:pPr>
        <w:rPr/>
      </w:pPr>
      <w:r w:rsidDel="00000000" w:rsidR="00000000" w:rsidRPr="00000000">
        <w:rPr>
          <w:rtl w:val="0"/>
        </w:rPr>
        <w:t xml:space="preserve">The first step is to try to solve the issue on your own. Get used to solving problems and reading documentation. This will be a real life skill you need when employed. </w:t>
      </w:r>
      <w:r w:rsidDel="00000000" w:rsidR="00000000" w:rsidRPr="00000000">
        <w:rPr>
          <w:rFonts w:ascii="Courier New" w:cs="Courier New" w:eastAsia="Courier New" w:hAnsi="Courier New"/>
          <w:rtl w:val="0"/>
        </w:rPr>
        <w:t xml:space="preserve">[ctrl+f]</w:t>
      </w:r>
      <w:r w:rsidDel="00000000" w:rsidR="00000000" w:rsidRPr="00000000">
        <w:rPr>
          <w:rtl w:val="0"/>
        </w:rPr>
        <w:t xml:space="preserve"> is your friend, use it! It is a universal shortcut and works in all apps/browsers.</w:t>
      </w:r>
    </w:p>
    <w:p w:rsidR="00000000" w:rsidDel="00000000" w:rsidP="00000000" w:rsidRDefault="00000000" w:rsidRPr="00000000" w14:paraId="000000B7">
      <w:pPr>
        <w:numPr>
          <w:ilvl w:val="0"/>
          <w:numId w:val="121"/>
        </w:numPr>
        <w:ind w:left="720" w:hanging="360"/>
      </w:pPr>
      <w:r w:rsidDel="00000000" w:rsidR="00000000" w:rsidRPr="00000000">
        <w:rPr>
          <w:rtl w:val="0"/>
        </w:rPr>
        <w:t xml:space="preserve">What does the error say? There will often be a description of the error or instructions on what is needed or even how to fix it. I have even seen a link to the solution. Does it reference a specific line of your code?</w:t>
      </w:r>
    </w:p>
    <w:p w:rsidR="00000000" w:rsidDel="00000000" w:rsidP="00000000" w:rsidRDefault="00000000" w:rsidRPr="00000000" w14:paraId="000000B8">
      <w:pPr>
        <w:numPr>
          <w:ilvl w:val="0"/>
          <w:numId w:val="121"/>
        </w:numPr>
        <w:ind w:left="720" w:hanging="360"/>
      </w:pPr>
      <w:r w:rsidDel="00000000" w:rsidR="00000000" w:rsidRPr="00000000">
        <w:rPr>
          <w:rtl w:val="0"/>
        </w:rPr>
        <w:t xml:space="preserve">Restart app or server/pc. In</w:t>
      </w:r>
    </w:p>
    <w:p w:rsidR="00000000" w:rsidDel="00000000" w:rsidP="00000000" w:rsidRDefault="00000000" w:rsidRPr="00000000" w14:paraId="000000B9">
      <w:pPr>
        <w:numPr>
          <w:ilvl w:val="0"/>
          <w:numId w:val="121"/>
        </w:numPr>
        <w:ind w:left="720" w:hanging="360"/>
      </w:pPr>
      <w:r w:rsidDel="00000000" w:rsidR="00000000" w:rsidRPr="00000000">
        <w:rPr>
          <w:rtl w:val="0"/>
        </w:rPr>
        <w:t xml:space="preserve">Google it, use ChatGPT, Bing AI etc. </w:t>
      </w:r>
    </w:p>
    <w:p w:rsidR="00000000" w:rsidDel="00000000" w:rsidP="00000000" w:rsidRDefault="00000000" w:rsidRPr="00000000" w14:paraId="000000BA">
      <w:pPr>
        <w:numPr>
          <w:ilvl w:val="1"/>
          <w:numId w:val="121"/>
        </w:numPr>
        <w:ind w:left="1440" w:hanging="360"/>
      </w:pPr>
      <w:r w:rsidDel="00000000" w:rsidR="00000000" w:rsidRPr="00000000">
        <w:rPr>
          <w:rtl w:val="0"/>
        </w:rPr>
        <w:t xml:space="preserve">It is going to be rare that you are the first to have the problem, someone out there has posted the fly issue and likely the solution. </w:t>
      </w:r>
    </w:p>
    <w:p w:rsidR="00000000" w:rsidDel="00000000" w:rsidP="00000000" w:rsidRDefault="00000000" w:rsidRPr="00000000" w14:paraId="000000BB">
      <w:pPr>
        <w:numPr>
          <w:ilvl w:val="1"/>
          <w:numId w:val="121"/>
        </w:numPr>
        <w:ind w:left="1440" w:hanging="360"/>
        <w:rPr>
          <w:sz w:val="28"/>
          <w:szCs w:val="28"/>
        </w:rPr>
      </w:pPr>
      <w:r w:rsidDel="00000000" w:rsidR="00000000" w:rsidRPr="00000000">
        <w:rPr>
          <w:rtl w:val="0"/>
        </w:rPr>
        <w:t xml:space="preserve">Search using: </w:t>
      </w:r>
      <w:r w:rsidDel="00000000" w:rsidR="00000000" w:rsidRPr="00000000">
        <w:rPr>
          <w:rFonts w:ascii="Courier New" w:cs="Courier New" w:eastAsia="Courier New" w:hAnsi="Courier New"/>
          <w:sz w:val="20"/>
          <w:szCs w:val="20"/>
          <w:rtl w:val="0"/>
        </w:rPr>
        <w:t xml:space="preserve">&lt;technology&gt; &lt;problem statement&gt;</w:t>
      </w:r>
      <w:r w:rsidDel="00000000" w:rsidR="00000000" w:rsidRPr="00000000">
        <w:rPr>
          <w:rtl w:val="0"/>
        </w:rPr>
        <w:t xml:space="preserve">. Example: </w:t>
      </w:r>
      <w:r w:rsidDel="00000000" w:rsidR="00000000" w:rsidRPr="00000000">
        <w:rPr>
          <w:rFonts w:ascii="Courier New" w:cs="Courier New" w:eastAsia="Courier New" w:hAnsi="Courier New"/>
          <w:sz w:val="20"/>
          <w:szCs w:val="20"/>
          <w:rtl w:val="0"/>
        </w:rPr>
        <w:t xml:space="preserve">pgcli</w:t>
      </w:r>
      <w:r w:rsidDel="00000000" w:rsidR="00000000" w:rsidRPr="00000000">
        <w:rPr>
          <w:rFonts w:ascii="Courier New" w:cs="Courier New" w:eastAsia="Courier New" w:hAnsi="Courier New"/>
          <w:sz w:val="20"/>
          <w:szCs w:val="20"/>
          <w:rtl w:val="0"/>
        </w:rPr>
        <w:t xml:space="preserve"> error column c.relhasoids does not exist</w:t>
      </w:r>
      <w:r w:rsidDel="00000000" w:rsidR="00000000" w:rsidRPr="00000000">
        <w:rPr>
          <w:rtl w:val="0"/>
        </w:rPr>
        <w:t xml:space="preserve">. </w:t>
      </w:r>
    </w:p>
    <w:p w:rsidR="00000000" w:rsidDel="00000000" w:rsidP="00000000" w:rsidRDefault="00000000" w:rsidRPr="00000000" w14:paraId="000000BC">
      <w:pPr>
        <w:numPr>
          <w:ilvl w:val="1"/>
          <w:numId w:val="121"/>
        </w:numPr>
        <w:ind w:left="1440" w:hanging="360"/>
      </w:pPr>
      <w:r w:rsidDel="00000000" w:rsidR="00000000" w:rsidRPr="00000000">
        <w:rPr>
          <w:rtl w:val="0"/>
        </w:rPr>
        <w:t xml:space="preserve">There are often different solutions for the same problem due to variation in environments. </w:t>
      </w:r>
    </w:p>
    <w:p w:rsidR="00000000" w:rsidDel="00000000" w:rsidP="00000000" w:rsidRDefault="00000000" w:rsidRPr="00000000" w14:paraId="000000BD">
      <w:pPr>
        <w:numPr>
          <w:ilvl w:val="0"/>
          <w:numId w:val="121"/>
        </w:numPr>
        <w:ind w:left="720" w:hanging="360"/>
      </w:pPr>
      <w:r w:rsidDel="00000000" w:rsidR="00000000" w:rsidRPr="00000000">
        <w:rPr>
          <w:rtl w:val="0"/>
        </w:rPr>
        <w:t xml:space="preserve">Check the tech’s documentation. Use its search if available or use the browsers search function. </w:t>
      </w:r>
    </w:p>
    <w:p w:rsidR="00000000" w:rsidDel="00000000" w:rsidP="00000000" w:rsidRDefault="00000000" w:rsidRPr="00000000" w14:paraId="000000BE">
      <w:pPr>
        <w:numPr>
          <w:ilvl w:val="0"/>
          <w:numId w:val="121"/>
        </w:numPr>
        <w:ind w:left="720" w:hanging="360"/>
      </w:pPr>
      <w:r w:rsidDel="00000000" w:rsidR="00000000" w:rsidRPr="00000000">
        <w:rPr>
          <w:rtl w:val="0"/>
        </w:rPr>
        <w:t xml:space="preserve">Try uninstall (this may remove the bad actor) and reinstall of application or reimplementation of action. Remember to restart the server/pc for reinstalls.</w:t>
      </w:r>
    </w:p>
    <w:p w:rsidR="00000000" w:rsidDel="00000000" w:rsidP="00000000" w:rsidRDefault="00000000" w:rsidRPr="00000000" w14:paraId="000000BF">
      <w:pPr>
        <w:numPr>
          <w:ilvl w:val="1"/>
          <w:numId w:val="121"/>
        </w:numPr>
        <w:ind w:left="1440" w:hanging="360"/>
      </w:pPr>
      <w:r w:rsidDel="00000000" w:rsidR="00000000" w:rsidRPr="00000000">
        <w:rPr>
          <w:rtl w:val="0"/>
        </w:rPr>
        <w:t xml:space="preserve">Sometimes reinstalling fails to resolve the issue but works if you uninstall first.</w:t>
      </w:r>
    </w:p>
    <w:p w:rsidR="00000000" w:rsidDel="00000000" w:rsidP="00000000" w:rsidRDefault="00000000" w:rsidRPr="00000000" w14:paraId="000000C0">
      <w:pPr>
        <w:numPr>
          <w:ilvl w:val="0"/>
          <w:numId w:val="121"/>
        </w:numPr>
        <w:ind w:left="720" w:hanging="360"/>
      </w:pPr>
      <w:r w:rsidDel="00000000" w:rsidR="00000000" w:rsidRPr="00000000">
        <w:rPr>
          <w:rtl w:val="0"/>
        </w:rPr>
        <w:t xml:space="preserve">Post your question to Stackoverflow. Read the Stackoverflow guide on posting good questions.</w:t>
      </w:r>
    </w:p>
    <w:p w:rsidR="00000000" w:rsidDel="00000000" w:rsidP="00000000" w:rsidRDefault="00000000" w:rsidRPr="00000000" w14:paraId="000000C1">
      <w:pPr>
        <w:numPr>
          <w:ilvl w:val="1"/>
          <w:numId w:val="121"/>
        </w:numPr>
        <w:ind w:left="1440" w:hanging="360"/>
      </w:pPr>
      <w:hyperlink r:id="rId51">
        <w:r w:rsidDel="00000000" w:rsidR="00000000" w:rsidRPr="00000000">
          <w:rPr>
            <w:u w:val="single"/>
            <w:rtl w:val="0"/>
          </w:rPr>
          <w:t xml:space="preserve">https://stackoverflow.com/help/how-to-ask</w:t>
        </w:r>
      </w:hyperlink>
      <w:r w:rsidDel="00000000" w:rsidR="00000000" w:rsidRPr="00000000">
        <w:rPr>
          <w:rtl w:val="0"/>
        </w:rPr>
        <w:t xml:space="preserve"> </w:t>
      </w:r>
    </w:p>
    <w:p w:rsidR="00000000" w:rsidDel="00000000" w:rsidP="00000000" w:rsidRDefault="00000000" w:rsidRPr="00000000" w14:paraId="000000C2">
      <w:pPr>
        <w:numPr>
          <w:ilvl w:val="1"/>
          <w:numId w:val="121"/>
        </w:numPr>
        <w:ind w:left="1440" w:hanging="360"/>
      </w:pPr>
      <w:r w:rsidDel="00000000" w:rsidR="00000000" w:rsidRPr="00000000">
        <w:rPr>
          <w:rtl w:val="0"/>
        </w:rPr>
        <w:t xml:space="preserve">This will be your real life. Ask an expert in the future (in addition to coworkers). </w:t>
      </w:r>
    </w:p>
    <w:p w:rsidR="00000000" w:rsidDel="00000000" w:rsidP="00000000" w:rsidRDefault="00000000" w:rsidRPr="00000000" w14:paraId="000000C3">
      <w:pPr>
        <w:numPr>
          <w:ilvl w:val="0"/>
          <w:numId w:val="121"/>
        </w:numPr>
        <w:ind w:left="720" w:hanging="360"/>
      </w:pPr>
      <w:r w:rsidDel="00000000" w:rsidR="00000000" w:rsidRPr="00000000">
        <w:rPr>
          <w:rtl w:val="0"/>
        </w:rPr>
        <w:t xml:space="preserve">Ask in Slack</w:t>
      </w:r>
    </w:p>
    <w:p w:rsidR="00000000" w:rsidDel="00000000" w:rsidP="00000000" w:rsidRDefault="00000000" w:rsidRPr="00000000" w14:paraId="000000C4">
      <w:pPr>
        <w:numPr>
          <w:ilvl w:val="1"/>
          <w:numId w:val="121"/>
        </w:numPr>
        <w:ind w:left="1440" w:hanging="360"/>
      </w:pPr>
      <w:r w:rsidDel="00000000" w:rsidR="00000000" w:rsidRPr="00000000">
        <w:rPr>
          <w:rtl w:val="0"/>
        </w:rPr>
        <w:t xml:space="preserve">Before asking a question, </w:t>
      </w:r>
    </w:p>
    <w:p w:rsidR="00000000" w:rsidDel="00000000" w:rsidP="00000000" w:rsidRDefault="00000000" w:rsidRPr="00000000" w14:paraId="000000C5">
      <w:pPr>
        <w:numPr>
          <w:ilvl w:val="2"/>
          <w:numId w:val="121"/>
        </w:numPr>
        <w:ind w:left="2160" w:hanging="360"/>
      </w:pPr>
      <w:r w:rsidDel="00000000" w:rsidR="00000000" w:rsidRPr="00000000">
        <w:rPr>
          <w:rtl w:val="0"/>
        </w:rPr>
        <w:t xml:space="preserve">Check Pins 📌 in channel (where the shortcut to the repo and this FAQ is located)</w:t>
      </w:r>
    </w:p>
    <w:p w:rsidR="00000000" w:rsidDel="00000000" w:rsidP="00000000" w:rsidRDefault="00000000" w:rsidRPr="00000000" w14:paraId="000000C6">
      <w:pPr>
        <w:numPr>
          <w:ilvl w:val="2"/>
          <w:numId w:val="121"/>
        </w:numPr>
        <w:ind w:left="2160" w:hanging="360"/>
      </w:pPr>
      <w:r w:rsidDel="00000000" w:rsidR="00000000" w:rsidRPr="00000000">
        <w:rPr>
          <w:rtl w:val="0"/>
        </w:rPr>
        <w:t xml:space="preserve">Use the slack app’s search function</w:t>
      </w:r>
    </w:p>
    <w:p w:rsidR="00000000" w:rsidDel="00000000" w:rsidP="00000000" w:rsidRDefault="00000000" w:rsidRPr="00000000" w14:paraId="000000C7">
      <w:pPr>
        <w:numPr>
          <w:ilvl w:val="2"/>
          <w:numId w:val="121"/>
        </w:numPr>
        <w:ind w:left="2160" w:hanging="360"/>
        <w:rPr>
          <w:sz w:val="28"/>
          <w:szCs w:val="28"/>
        </w:rPr>
      </w:pPr>
      <w:r w:rsidDel="00000000" w:rsidR="00000000" w:rsidRPr="00000000">
        <w:rPr>
          <w:rtl w:val="0"/>
        </w:rPr>
        <w:t xml:space="preserve">check the FAQ (this document), use search </w:t>
      </w:r>
      <w:r w:rsidDel="00000000" w:rsidR="00000000" w:rsidRPr="00000000">
        <w:rPr>
          <w:rFonts w:ascii="Courier New" w:cs="Courier New" w:eastAsia="Courier New" w:hAnsi="Courier New"/>
          <w:rtl w:val="0"/>
        </w:rPr>
        <w:t xml:space="preserve">[ctrl+f]</w:t>
      </w:r>
      <w:r w:rsidDel="00000000" w:rsidR="00000000" w:rsidRPr="00000000">
        <w:rPr>
          <w:rtl w:val="0"/>
        </w:rPr>
      </w:r>
    </w:p>
    <w:p w:rsidR="00000000" w:rsidDel="00000000" w:rsidP="00000000" w:rsidRDefault="00000000" w:rsidRPr="00000000" w14:paraId="000000C8">
      <w:pPr>
        <w:numPr>
          <w:ilvl w:val="2"/>
          <w:numId w:val="121"/>
        </w:numPr>
        <w:ind w:left="2160" w:hanging="360"/>
      </w:pPr>
      <w:r w:rsidDel="00000000" w:rsidR="00000000" w:rsidRPr="00000000">
        <w:rPr>
          <w:rtl w:val="0"/>
        </w:rPr>
        <w:t xml:space="preserve">Use the bot </w:t>
      </w:r>
      <w:r w:rsidDel="00000000" w:rsidR="00000000" w:rsidRPr="00000000">
        <w:rPr>
          <w:b w:val="1"/>
          <w:sz w:val="19"/>
          <w:szCs w:val="19"/>
          <w:rtl w:val="0"/>
        </w:rPr>
        <w:t xml:space="preserve">@ZoomcampQABot </w:t>
      </w:r>
      <w:r w:rsidDel="00000000" w:rsidR="00000000" w:rsidRPr="00000000">
        <w:rPr>
          <w:rtl w:val="0"/>
        </w:rPr>
        <w:t xml:space="preserve">to do the search for you</w:t>
      </w:r>
      <w:r w:rsidDel="00000000" w:rsidR="00000000" w:rsidRPr="00000000">
        <w:rPr>
          <w:rtl w:val="0"/>
        </w:rPr>
      </w:r>
    </w:p>
    <w:p w:rsidR="00000000" w:rsidDel="00000000" w:rsidP="00000000" w:rsidRDefault="00000000" w:rsidRPr="00000000" w14:paraId="000000C9">
      <w:pPr>
        <w:numPr>
          <w:ilvl w:val="1"/>
          <w:numId w:val="121"/>
        </w:numPr>
        <w:ind w:left="1440" w:hanging="360"/>
      </w:pPr>
      <w:r w:rsidDel="00000000" w:rsidR="00000000" w:rsidRPr="00000000">
        <w:rPr>
          <w:rtl w:val="0"/>
        </w:rPr>
        <w:t xml:space="preserve">When asking a question, include as much information as possible:</w:t>
      </w:r>
    </w:p>
    <w:p w:rsidR="00000000" w:rsidDel="00000000" w:rsidP="00000000" w:rsidRDefault="00000000" w:rsidRPr="00000000" w14:paraId="000000CA">
      <w:pPr>
        <w:numPr>
          <w:ilvl w:val="2"/>
          <w:numId w:val="121"/>
        </w:numPr>
        <w:ind w:left="2160" w:hanging="360"/>
      </w:pPr>
      <w:r w:rsidDel="00000000" w:rsidR="00000000" w:rsidRPr="00000000">
        <w:rPr>
          <w:rtl w:val="0"/>
        </w:rPr>
        <w:t xml:space="preserve">What are you coding on? What OS?</w:t>
      </w:r>
    </w:p>
    <w:p w:rsidR="00000000" w:rsidDel="00000000" w:rsidP="00000000" w:rsidRDefault="00000000" w:rsidRPr="00000000" w14:paraId="000000CB">
      <w:pPr>
        <w:numPr>
          <w:ilvl w:val="2"/>
          <w:numId w:val="121"/>
        </w:numPr>
        <w:ind w:left="216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CC">
      <w:pPr>
        <w:numPr>
          <w:ilvl w:val="2"/>
          <w:numId w:val="121"/>
        </w:numPr>
        <w:ind w:left="216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CD">
      <w:pPr>
        <w:numPr>
          <w:ilvl w:val="2"/>
          <w:numId w:val="121"/>
        </w:numPr>
        <w:ind w:left="216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CE">
      <w:pPr>
        <w:numPr>
          <w:ilvl w:val="1"/>
          <w:numId w:val="121"/>
        </w:numPr>
        <w:ind w:left="1440" w:hanging="360"/>
      </w:pPr>
      <w:r w:rsidDel="00000000" w:rsidR="00000000" w:rsidRPr="00000000">
        <w:rPr>
          <w:rtl w:val="0"/>
        </w:rPr>
        <w:t xml:space="preserve">DO NOT use screenshots, especially don’t take pictures from a phone.</w:t>
      </w:r>
    </w:p>
    <w:p w:rsidR="00000000" w:rsidDel="00000000" w:rsidP="00000000" w:rsidRDefault="00000000" w:rsidRPr="00000000" w14:paraId="000000CF">
      <w:pPr>
        <w:numPr>
          <w:ilvl w:val="1"/>
          <w:numId w:val="121"/>
        </w:numPr>
        <w:ind w:left="1440" w:hanging="360"/>
      </w:pPr>
      <w:r w:rsidDel="00000000" w:rsidR="00000000" w:rsidRPr="00000000">
        <w:rPr>
          <w:rtl w:val="0"/>
        </w:rPr>
        <w:t xml:space="preserve">DO NOT tag instructors, it may discourage others from helping you. Copy and paste errors; if it’s long, just post it in a reply to your thread. </w:t>
      </w:r>
    </w:p>
    <w:p w:rsidR="00000000" w:rsidDel="00000000" w:rsidP="00000000" w:rsidRDefault="00000000" w:rsidRPr="00000000" w14:paraId="000000D0">
      <w:pPr>
        <w:numPr>
          <w:ilvl w:val="2"/>
          <w:numId w:val="121"/>
        </w:numPr>
        <w:ind w:left="2160" w:hanging="360"/>
      </w:pPr>
      <w:r w:rsidDel="00000000" w:rsidR="00000000" w:rsidRPr="00000000">
        <w:rPr>
          <w:rtl w:val="0"/>
        </w:rPr>
        <w:t xml:space="preserve">Use ``` for formatting your code.</w:t>
      </w:r>
    </w:p>
    <w:p w:rsidR="00000000" w:rsidDel="00000000" w:rsidP="00000000" w:rsidRDefault="00000000" w:rsidRPr="00000000" w14:paraId="000000D1">
      <w:pPr>
        <w:numPr>
          <w:ilvl w:val="1"/>
          <w:numId w:val="121"/>
        </w:numPr>
        <w:ind w:left="1440" w:hanging="360"/>
      </w:pPr>
      <w:r w:rsidDel="00000000" w:rsidR="00000000" w:rsidRPr="00000000">
        <w:rPr>
          <w:rtl w:val="0"/>
        </w:rPr>
        <w:t xml:space="preserve">Use the same thread for the conversation (that means reply to your own thread). </w:t>
      </w:r>
    </w:p>
    <w:p w:rsidR="00000000" w:rsidDel="00000000" w:rsidP="00000000" w:rsidRDefault="00000000" w:rsidRPr="00000000" w14:paraId="000000D2">
      <w:pPr>
        <w:numPr>
          <w:ilvl w:val="2"/>
          <w:numId w:val="121"/>
        </w:numPr>
        <w:ind w:left="2160" w:hanging="360"/>
      </w:pPr>
      <w:r w:rsidDel="00000000" w:rsidR="00000000" w:rsidRPr="00000000">
        <w:rPr>
          <w:rtl w:val="0"/>
        </w:rPr>
        <w:t xml:space="preserve">DO NOT create multiple posts to discuss the issue.</w:t>
      </w:r>
    </w:p>
    <w:p w:rsidR="00000000" w:rsidDel="00000000" w:rsidP="00000000" w:rsidRDefault="00000000" w:rsidRPr="00000000" w14:paraId="000000D3">
      <w:pPr>
        <w:numPr>
          <w:ilvl w:val="2"/>
          <w:numId w:val="121"/>
        </w:numPr>
        <w:ind w:left="2160" w:hanging="360"/>
      </w:pPr>
      <w:r w:rsidDel="00000000" w:rsidR="00000000" w:rsidRPr="00000000">
        <w:rPr>
          <w:rtl w:val="0"/>
        </w:rPr>
        <w:t xml:space="preserve">You may create a new post if the issue reemerges down the road. Describe what has changed in the environment.</w:t>
      </w:r>
    </w:p>
    <w:p w:rsidR="00000000" w:rsidDel="00000000" w:rsidP="00000000" w:rsidRDefault="00000000" w:rsidRPr="00000000" w14:paraId="000000D4">
      <w:pPr>
        <w:numPr>
          <w:ilvl w:val="1"/>
          <w:numId w:val="121"/>
        </w:numPr>
        <w:ind w:left="1440" w:hanging="360"/>
      </w:pPr>
      <w:r w:rsidDel="00000000" w:rsidR="00000000" w:rsidRPr="00000000">
        <w:rPr>
          <w:rtl w:val="0"/>
        </w:rPr>
        <w:t xml:space="preserve">Provide additional information in the same thread of the steps you have taken for resolution.</w:t>
      </w:r>
    </w:p>
    <w:p w:rsidR="00000000" w:rsidDel="00000000" w:rsidP="00000000" w:rsidRDefault="00000000" w:rsidRPr="00000000" w14:paraId="000000D5">
      <w:pPr>
        <w:numPr>
          <w:ilvl w:val="0"/>
          <w:numId w:val="121"/>
        </w:numPr>
        <w:ind w:left="720" w:hanging="360"/>
      </w:pPr>
      <w:r w:rsidDel="00000000" w:rsidR="00000000" w:rsidRPr="00000000">
        <w:rPr>
          <w:rtl w:val="0"/>
        </w:rPr>
        <w:t xml:space="preserve">Take a break and come back later. You will be amazed at how often you figure out the solution after letting your brain rest. Get some fresh air, workout, play a video game, watch a tv show, whatever allows your brain to not think about it for a little while or even until the next day. </w:t>
      </w:r>
    </w:p>
    <w:p w:rsidR="00000000" w:rsidDel="00000000" w:rsidP="00000000" w:rsidRDefault="00000000" w:rsidRPr="00000000" w14:paraId="000000D6">
      <w:pPr>
        <w:numPr>
          <w:ilvl w:val="0"/>
          <w:numId w:val="121"/>
        </w:numPr>
        <w:ind w:left="720" w:hanging="360"/>
      </w:pPr>
      <w:r w:rsidDel="00000000" w:rsidR="00000000" w:rsidRPr="00000000">
        <w:rPr>
          <w:rtl w:val="0"/>
        </w:rPr>
        <w:t xml:space="preserve">Remember technology issues in real life sometimes take days or even weeks to resolve.</w:t>
      </w:r>
    </w:p>
    <w:p w:rsidR="00000000" w:rsidDel="00000000" w:rsidP="00000000" w:rsidRDefault="00000000" w:rsidRPr="00000000" w14:paraId="000000D7">
      <w:pPr>
        <w:numPr>
          <w:ilvl w:val="0"/>
          <w:numId w:val="121"/>
        </w:numPr>
        <w:ind w:left="720" w:hanging="360"/>
      </w:pPr>
      <w:r w:rsidDel="00000000" w:rsidR="00000000" w:rsidRPr="00000000">
        <w:rPr>
          <w:rtl w:val="0"/>
        </w:rPr>
        <w:t xml:space="preserve"> If somebody helped you with your problem and it's not in the FAQ, please add it there. It will help other students.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yrf99om8uo7g" w:id="48"/>
      <w:bookmarkEnd w:id="48"/>
      <w:r w:rsidDel="00000000" w:rsidR="00000000" w:rsidRPr="00000000">
        <w:rPr>
          <w:rtl w:val="0"/>
        </w:rPr>
        <w:t xml:space="preserve">How to ask questions</w:t>
      </w:r>
    </w:p>
    <w:p w:rsidR="00000000" w:rsidDel="00000000" w:rsidP="00000000" w:rsidRDefault="00000000" w:rsidRPr="00000000" w14:paraId="000000DA">
      <w:pPr>
        <w:rPr/>
      </w:pPr>
      <w:r w:rsidDel="00000000" w:rsidR="00000000" w:rsidRPr="00000000">
        <w:rPr>
          <w:rtl w:val="0"/>
        </w:rPr>
        <w:t xml:space="preserve">When the troubleshooting guide above does not help resolve it and you need another pair of eyeballs to spot mistakes. When asking a question, include as much information as possible:</w:t>
      </w:r>
    </w:p>
    <w:p w:rsidR="00000000" w:rsidDel="00000000" w:rsidP="00000000" w:rsidRDefault="00000000" w:rsidRPr="00000000" w14:paraId="000000DB">
      <w:pPr>
        <w:numPr>
          <w:ilvl w:val="0"/>
          <w:numId w:val="47"/>
        </w:numPr>
        <w:ind w:left="720" w:hanging="360"/>
      </w:pPr>
      <w:r w:rsidDel="00000000" w:rsidR="00000000" w:rsidRPr="00000000">
        <w:rPr>
          <w:rtl w:val="0"/>
        </w:rPr>
        <w:t xml:space="preserve">What are you coding on? What OS?</w:t>
      </w:r>
    </w:p>
    <w:p w:rsidR="00000000" w:rsidDel="00000000" w:rsidP="00000000" w:rsidRDefault="00000000" w:rsidRPr="00000000" w14:paraId="000000DC">
      <w:pPr>
        <w:numPr>
          <w:ilvl w:val="0"/>
          <w:numId w:val="47"/>
        </w:numPr>
        <w:ind w:left="72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DD">
      <w:pPr>
        <w:numPr>
          <w:ilvl w:val="0"/>
          <w:numId w:val="47"/>
        </w:numPr>
        <w:ind w:left="72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DE">
      <w:pPr>
        <w:numPr>
          <w:ilvl w:val="0"/>
          <w:numId w:val="47"/>
        </w:numPr>
        <w:ind w:left="72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pPr>
      <w:bookmarkStart w:colFirst="0" w:colLast="0" w:name="_gyz5ur2hwlls" w:id="49"/>
      <w:bookmarkEnd w:id="49"/>
      <w:r w:rsidDel="00000000" w:rsidR="00000000" w:rsidRPr="00000000">
        <w:rPr>
          <w:rtl w:val="0"/>
        </w:rPr>
        <w:t xml:space="preserve">How do I use Git / GitHub for this course?</w:t>
      </w:r>
    </w:p>
    <w:p w:rsidR="00000000" w:rsidDel="00000000" w:rsidP="00000000" w:rsidRDefault="00000000" w:rsidRPr="00000000" w14:paraId="000000E1">
      <w:pPr>
        <w:rPr/>
      </w:pPr>
      <w:r w:rsidDel="00000000" w:rsidR="00000000" w:rsidRPr="00000000">
        <w:rPr>
          <w:rtl w:val="0"/>
        </w:rPr>
        <w:t xml:space="preserve">After you create a GitHub account, you should clone the course repo to your local machine using the process outlined in this video: </w:t>
      </w:r>
      <w:hyperlink r:id="rId52">
        <w:r w:rsidDel="00000000" w:rsidR="00000000" w:rsidRPr="00000000">
          <w:rPr>
            <w:u w:val="single"/>
            <w:rtl w:val="0"/>
          </w:rPr>
          <w:t xml:space="preserve">Git for Everybody: How to Clone a Repository from GitHub</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Having this local repository on your computer will make it easy for you to access the instructors’ code and make pull requests (if you want to add your own notes or make changes to the course content).</w:t>
      </w:r>
    </w:p>
    <w:p w:rsidR="00000000" w:rsidDel="00000000" w:rsidP="00000000" w:rsidRDefault="00000000" w:rsidRPr="00000000" w14:paraId="000000E3">
      <w:pPr>
        <w:rPr/>
      </w:pPr>
      <w:r w:rsidDel="00000000" w:rsidR="00000000" w:rsidRPr="00000000">
        <w:rPr>
          <w:rtl w:val="0"/>
        </w:rPr>
        <w:t xml:space="preserve">You will probably also create your own repositories that host your notes, versions of your file, to do this. Here is a great tutorial that shows you how to do this: </w:t>
      </w:r>
      <w:hyperlink r:id="rId53">
        <w:r w:rsidDel="00000000" w:rsidR="00000000" w:rsidRPr="00000000">
          <w:rPr>
            <w:color w:val="1155cc"/>
            <w:u w:val="single"/>
            <w:rtl w:val="0"/>
          </w:rPr>
          <w:t xml:space="preserve">How to Create a Git Repository | Atlassian Git Tutorial</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Remember to ignore large database, .csv, and .gz files, and other files that should not be saved to a repository. Use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 for this: </w:t>
      </w:r>
      <w:hyperlink r:id="rId54">
        <w:r w:rsidDel="00000000" w:rsidR="00000000" w:rsidRPr="00000000">
          <w:rPr>
            <w:color w:val="1155cc"/>
            <w:u w:val="single"/>
            <w:rtl w:val="0"/>
          </w:rPr>
          <w:t xml:space="preserve">.gitignore file - ignoring files in Git | Atlassian Git Tutorial</w:t>
        </w:r>
      </w:hyperlink>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t xml:space="preserve">NEVER stores passwords or keys in a git repo (even if that repo is set to private). Put files containing sensitive information (</w:t>
      </w:r>
      <w:r w:rsidDel="00000000" w:rsidR="00000000" w:rsidRPr="00000000">
        <w:rPr>
          <w:rFonts w:ascii="Courier New" w:cs="Courier New" w:eastAsia="Courier New" w:hAnsi="Courier New"/>
          <w:rtl w:val="0"/>
        </w:rPr>
        <w:t xml:space="preserve">.env</w:t>
      </w:r>
      <w:r w:rsidDel="00000000" w:rsidR="00000000" w:rsidRPr="00000000">
        <w:rPr>
          <w:rtl w:val="0"/>
        </w:rPr>
        <w:t xml:space="preserve">, </w:t>
      </w:r>
      <w:r w:rsidDel="00000000" w:rsidR="00000000" w:rsidRPr="00000000">
        <w:rPr>
          <w:rFonts w:ascii="Courier New" w:cs="Courier New" w:eastAsia="Courier New" w:hAnsi="Courier New"/>
          <w:rtl w:val="0"/>
        </w:rPr>
        <w:t xml:space="preserve">secret.json</w:t>
      </w:r>
      <w:r w:rsidDel="00000000" w:rsidR="00000000" w:rsidRPr="00000000">
        <w:rPr>
          <w:rtl w:val="0"/>
        </w:rPr>
        <w:t xml:space="preserve"> etc.) in your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w:t>
      </w:r>
    </w:p>
    <w:p w:rsidR="00000000" w:rsidDel="00000000" w:rsidP="00000000" w:rsidRDefault="00000000" w:rsidRPr="00000000" w14:paraId="000000E6">
      <w:pPr>
        <w:rPr/>
      </w:pPr>
      <w:r w:rsidDel="00000000" w:rsidR="00000000" w:rsidRPr="00000000">
        <w:rPr>
          <w:rtl w:val="0"/>
        </w:rPr>
        <w:t xml:space="preserve">This is also a great resource: </w:t>
      </w:r>
      <w:hyperlink r:id="rId55">
        <w:r w:rsidDel="00000000" w:rsidR="00000000" w:rsidRPr="00000000">
          <w:rPr>
            <w:color w:val="1155cc"/>
            <w:u w:val="single"/>
            <w:rtl w:val="0"/>
          </w:rPr>
          <w:t xml:space="preserve">Dangit, Git!?!</w:t>
        </w:r>
      </w:hyperlink>
      <w:r w:rsidDel="00000000" w:rsidR="00000000" w:rsidRPr="00000000">
        <w:rPr>
          <w:rtl w:val="0"/>
        </w:rPr>
      </w:r>
    </w:p>
    <w:p w:rsidR="00000000" w:rsidDel="00000000" w:rsidP="00000000" w:rsidRDefault="00000000" w:rsidRPr="00000000" w14:paraId="000000E7">
      <w:pPr>
        <w:pStyle w:val="Heading2"/>
        <w:rPr/>
      </w:pPr>
      <w:bookmarkStart w:colFirst="0" w:colLast="0" w:name="_n89ufeum3h8m" w:id="50"/>
      <w:bookmarkEnd w:id="50"/>
      <w:r w:rsidDel="00000000" w:rsidR="00000000" w:rsidRPr="00000000">
        <w:rPr>
          <w:rtl w:val="0"/>
        </w:rPr>
        <w:t xml:space="preserve">VS Code: Tab using spaces</w:t>
      </w:r>
    </w:p>
    <w:p w:rsidR="00000000" w:rsidDel="00000000" w:rsidP="00000000" w:rsidRDefault="00000000" w:rsidRPr="00000000" w14:paraId="000000E8">
      <w:pPr>
        <w:rPr/>
      </w:pPr>
      <w:r w:rsidDel="00000000" w:rsidR="00000000" w:rsidRPr="00000000">
        <w:rPr>
          <w:rtl w:val="0"/>
        </w:rPr>
        <w:t xml:space="preserve">Error: Makefile:2: *** missing separator.  Stop.</w:t>
      </w:r>
    </w:p>
    <w:p w:rsidR="00000000" w:rsidDel="00000000" w:rsidP="00000000" w:rsidRDefault="00000000" w:rsidRPr="00000000" w14:paraId="000000E9">
      <w:pPr>
        <w:rPr/>
      </w:pPr>
      <w:r w:rsidDel="00000000" w:rsidR="00000000" w:rsidRPr="00000000">
        <w:rPr>
          <w:rtl w:val="0"/>
        </w:rPr>
        <w:t xml:space="preserve">Solution: Tabs in documents should be converted to Tab instead of spaces. </w:t>
      </w:r>
      <w:hyperlink r:id="rId56">
        <w:r w:rsidDel="00000000" w:rsidR="00000000" w:rsidRPr="00000000">
          <w:rPr>
            <w:u w:val="single"/>
            <w:rtl w:val="0"/>
          </w:rPr>
          <w:t xml:space="preserve">Follow this stack</w:t>
        </w:r>
      </w:hyperlink>
      <w:r w:rsidDel="00000000" w:rsidR="00000000" w:rsidRPr="00000000">
        <w:rPr>
          <w:rtl w:val="0"/>
        </w:rPr>
        <w:t xml:space="preserve">.</w:t>
      </w:r>
    </w:p>
    <w:p w:rsidR="00000000" w:rsidDel="00000000" w:rsidP="00000000" w:rsidRDefault="00000000" w:rsidRPr="00000000" w14:paraId="000000EA">
      <w:pPr>
        <w:pStyle w:val="Heading2"/>
        <w:rPr/>
      </w:pPr>
      <w:bookmarkStart w:colFirst="0" w:colLast="0" w:name="_eg2r66nuw1k5" w:id="51"/>
      <w:bookmarkEnd w:id="51"/>
      <w:r w:rsidDel="00000000" w:rsidR="00000000" w:rsidRPr="00000000">
        <w:rPr>
          <w:rtl w:val="0"/>
        </w:rPr>
        <w:t xml:space="preserve">Opening an HTML file with a Windows browser from Linux running on WSL</w:t>
      </w:r>
    </w:p>
    <w:p w:rsidR="00000000" w:rsidDel="00000000" w:rsidP="00000000" w:rsidRDefault="00000000" w:rsidRPr="00000000" w14:paraId="000000EB">
      <w:pPr>
        <w:rPr/>
      </w:pPr>
      <w:r w:rsidDel="00000000" w:rsidR="00000000" w:rsidRPr="00000000">
        <w:rPr>
          <w:rtl w:val="0"/>
        </w:rPr>
        <w:t xml:space="preserve">If you’re running Linux on Windows Subsystem for Linux (WSL) 2, you can open HTML files from the guest (Linux) with whatever Internet Browser you have installed on the host (Windows). Just install </w:t>
      </w:r>
      <w:hyperlink r:id="rId57">
        <w:r w:rsidDel="00000000" w:rsidR="00000000" w:rsidRPr="00000000">
          <w:rPr>
            <w:u w:val="single"/>
            <w:rtl w:val="0"/>
          </w:rPr>
          <w:t xml:space="preserve">wslu</w:t>
        </w:r>
      </w:hyperlink>
      <w:r w:rsidDel="00000000" w:rsidR="00000000" w:rsidRPr="00000000">
        <w:rPr>
          <w:rtl w:val="0"/>
        </w:rPr>
        <w:t xml:space="preserve"> and open the page with </w:t>
      </w:r>
      <w:r w:rsidDel="00000000" w:rsidR="00000000" w:rsidRPr="00000000">
        <w:rPr>
          <w:rFonts w:ascii="Courier New" w:cs="Courier New" w:eastAsia="Courier New" w:hAnsi="Courier New"/>
          <w:rtl w:val="0"/>
        </w:rPr>
        <w:t xml:space="preserve">wslview &lt;file&gt;</w:t>
      </w:r>
      <w:r w:rsidDel="00000000" w:rsidR="00000000" w:rsidRPr="00000000">
        <w:rPr>
          <w:rtl w:val="0"/>
        </w:rPr>
        <w:t xml:space="preserve">, for example:</w:t>
      </w:r>
    </w:p>
    <w:p w:rsidR="00000000" w:rsidDel="00000000" w:rsidP="00000000" w:rsidRDefault="00000000" w:rsidRPr="00000000" w14:paraId="000000EC">
      <w:pPr>
        <w:rPr/>
      </w:pPr>
      <w:r w:rsidDel="00000000" w:rsidR="00000000" w:rsidRPr="00000000">
        <w:rPr>
          <w:rFonts w:ascii="Consolas" w:cs="Consolas" w:eastAsia="Consolas" w:hAnsi="Consolas"/>
          <w:sz w:val="20"/>
          <w:szCs w:val="20"/>
          <w:shd w:fill="e3e6e8" w:val="clear"/>
          <w:rtl w:val="0"/>
        </w:rPr>
        <w:t xml:space="preserve">wslview index.html</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You can customise which browser to use by setting the </w:t>
      </w:r>
      <w:r w:rsidDel="00000000" w:rsidR="00000000" w:rsidRPr="00000000">
        <w:rPr>
          <w:rFonts w:ascii="Courier New" w:cs="Courier New" w:eastAsia="Courier New" w:hAnsi="Courier New"/>
          <w:rtl w:val="0"/>
        </w:rPr>
        <w:t xml:space="preserve">BROWSER</w:t>
      </w:r>
      <w:r w:rsidDel="00000000" w:rsidR="00000000" w:rsidRPr="00000000">
        <w:rPr>
          <w:rtl w:val="0"/>
        </w:rPr>
        <w:t xml:space="preserve"> environment variable first. For example:</w:t>
      </w:r>
    </w:p>
    <w:p w:rsidR="00000000" w:rsidDel="00000000" w:rsidP="00000000" w:rsidRDefault="00000000" w:rsidRPr="00000000" w14:paraId="000000EE">
      <w:pPr>
        <w:rPr/>
      </w:pPr>
      <w:r w:rsidDel="00000000" w:rsidR="00000000" w:rsidRPr="00000000">
        <w:rPr>
          <w:rFonts w:ascii="Consolas" w:cs="Consolas" w:eastAsia="Consolas" w:hAnsi="Consolas"/>
          <w:sz w:val="20"/>
          <w:szCs w:val="20"/>
          <w:shd w:fill="e3e6e8" w:val="clear"/>
          <w:rtl w:val="0"/>
        </w:rPr>
        <w:t xml:space="preserve">export BROWSER='/mnt/c/Program Files/Firefox/firefox.exe'</w:t>
      </w:r>
      <w:r w:rsidDel="00000000" w:rsidR="00000000" w:rsidRPr="00000000">
        <w:rPr>
          <w:rtl w:val="0"/>
        </w:rPr>
      </w:r>
    </w:p>
    <w:p w:rsidR="00000000" w:rsidDel="00000000" w:rsidP="00000000" w:rsidRDefault="00000000" w:rsidRPr="00000000" w14:paraId="000000EF">
      <w:pPr>
        <w:pStyle w:val="Heading2"/>
        <w:rPr/>
      </w:pPr>
      <w:bookmarkStart w:colFirst="0" w:colLast="0" w:name="_n97v2vif1b9l" w:id="52"/>
      <w:bookmarkEnd w:id="52"/>
      <w:r w:rsidDel="00000000" w:rsidR="00000000" w:rsidRPr="00000000">
        <w:rPr>
          <w:rtl w:val="0"/>
        </w:rPr>
        <w:t xml:space="preserve">Set up Chrome Remote Desktop for Linux on Compute Engine</w:t>
      </w:r>
    </w:p>
    <w:p w:rsidR="00000000" w:rsidDel="00000000" w:rsidP="00000000" w:rsidRDefault="00000000" w:rsidRPr="00000000" w14:paraId="000000F0">
      <w:pPr>
        <w:rPr/>
      </w:pPr>
      <w:r w:rsidDel="00000000" w:rsidR="00000000" w:rsidRPr="00000000">
        <w:rPr>
          <w:rtl w:val="0"/>
        </w:rPr>
        <w:t xml:space="preserve">This </w:t>
      </w:r>
      <w:hyperlink r:id="rId58">
        <w:r w:rsidDel="00000000" w:rsidR="00000000" w:rsidRPr="00000000">
          <w:rPr>
            <w:u w:val="single"/>
            <w:rtl w:val="0"/>
          </w:rPr>
          <w:t xml:space="preserve">tutorial</w:t>
        </w:r>
      </w:hyperlink>
      <w:r w:rsidDel="00000000" w:rsidR="00000000" w:rsidRPr="00000000">
        <w:rPr>
          <w:rtl w:val="0"/>
        </w:rPr>
        <w:t xml:space="preserve"> shows you how to set up the Chrome Remote Desktop service on a Debian Linux virtual machine (VM) instance on Compute Engine. Chrome Remote Desktop allows you to remotely access applications with a graphical user interface.</w:t>
      </w:r>
    </w:p>
    <w:p w:rsidR="00000000" w:rsidDel="00000000" w:rsidP="00000000" w:rsidRDefault="00000000" w:rsidRPr="00000000" w14:paraId="000000F1">
      <w:pPr>
        <w:pStyle w:val="Heading2"/>
        <w:rPr/>
      </w:pPr>
      <w:bookmarkStart w:colFirst="0" w:colLast="0" w:name="_iw81hri0wiiu" w:id="53"/>
      <w:bookmarkEnd w:id="53"/>
      <w:r w:rsidDel="00000000" w:rsidR="00000000" w:rsidRPr="00000000">
        <w:rPr>
          <w:rtl w:val="0"/>
        </w:rPr>
        <w:t xml:space="preserve">Certificate - generating, receiving after projects graded</w:t>
      </w:r>
    </w:p>
    <w:p w:rsidR="00000000" w:rsidDel="00000000" w:rsidP="00000000" w:rsidRDefault="00000000" w:rsidRPr="00000000" w14:paraId="000000F2">
      <w:pPr>
        <w:rPr/>
      </w:pPr>
      <w:r w:rsidDel="00000000" w:rsidR="00000000" w:rsidRPr="00000000">
        <w:rPr>
          <w:rtl w:val="0"/>
        </w:rPr>
        <w:t xml:space="preserve">Q: When will it be sent out / released?</w:t>
      </w:r>
    </w:p>
    <w:p w:rsidR="00000000" w:rsidDel="00000000" w:rsidP="00000000" w:rsidRDefault="00000000" w:rsidRPr="00000000" w14:paraId="000000F3">
      <w:pPr>
        <w:rPr/>
      </w:pPr>
      <w:r w:rsidDel="00000000" w:rsidR="00000000" w:rsidRPr="00000000">
        <w:rPr>
          <w:rtl w:val="0"/>
        </w:rPr>
        <w:t xml:space="preserve">Q: How do I get my certificate after project(s) have been reviewed and graded?</w:t>
      </w:r>
    </w:p>
    <w:p w:rsidR="00000000" w:rsidDel="00000000" w:rsidP="00000000" w:rsidRDefault="00000000" w:rsidRPr="00000000" w14:paraId="000000F4">
      <w:pPr>
        <w:rPr/>
      </w:pPr>
      <w:r w:rsidDel="00000000" w:rsidR="00000000" w:rsidRPr="00000000">
        <w:rPr>
          <w:rtl w:val="0"/>
        </w:rPr>
        <w:t xml:space="preserve">A: There’ll be an announcement in Telegram and the course channel for </w:t>
      </w:r>
    </w:p>
    <w:p w:rsidR="00000000" w:rsidDel="00000000" w:rsidP="00000000" w:rsidRDefault="00000000" w:rsidRPr="00000000" w14:paraId="000000F5">
      <w:pPr>
        <w:rPr/>
      </w:pPr>
      <w:r w:rsidDel="00000000" w:rsidR="00000000" w:rsidRPr="00000000">
        <w:rPr>
          <w:rtl w:val="0"/>
        </w:rPr>
        <w:t xml:space="preserve">(1) checking that your proper full name is how you want displayed on the Certificate (see </w:t>
      </w:r>
      <w:hyperlink w:anchor="_crfhqbtbx7g">
        <w:r w:rsidDel="00000000" w:rsidR="00000000" w:rsidRPr="00000000">
          <w:rPr>
            <w:u w:val="single"/>
            <w:rtl w:val="0"/>
          </w:rPr>
          <w:t xml:space="preserve">Editing course profile</w:t>
        </w:r>
      </w:hyperlink>
      <w:r w:rsidDel="00000000" w:rsidR="00000000" w:rsidRPr="00000000">
        <w:rPr>
          <w:rtl w:val="0"/>
        </w:rPr>
        <w:t xml:space="preserve"> on the Course Management webpage), and</w:t>
      </w:r>
    </w:p>
    <w:p w:rsidR="00000000" w:rsidDel="00000000" w:rsidP="00000000" w:rsidRDefault="00000000" w:rsidRPr="00000000" w14:paraId="000000F6">
      <w:pPr>
        <w:rPr/>
      </w:pPr>
      <w:r w:rsidDel="00000000" w:rsidR="00000000" w:rsidRPr="00000000">
        <w:rPr>
          <w:rtl w:val="0"/>
        </w:rPr>
        <w:t xml:space="preserve">(2)  when the grading is completed. </w:t>
      </w:r>
    </w:p>
    <w:p w:rsidR="00000000" w:rsidDel="00000000" w:rsidP="00000000" w:rsidRDefault="00000000" w:rsidRPr="00000000" w14:paraId="000000F7">
      <w:pPr>
        <w:rPr/>
      </w:pPr>
      <w:r w:rsidDel="00000000" w:rsidR="00000000" w:rsidRPr="00000000">
        <w:rPr>
          <w:rtl w:val="0"/>
        </w:rPr>
        <w:t xml:space="preserve">After the second announcement, please follow instructions in </w:t>
      </w:r>
      <w:hyperlink r:id="rId59">
        <w:r w:rsidDel="00000000" w:rsidR="00000000" w:rsidRPr="00000000">
          <w:rPr>
            <w:u w:val="single"/>
            <w:rtl w:val="0"/>
          </w:rPr>
          <w:t xml:space="preserve">https://github.com/DataTalksClub/data-engineering-zoomcamp/blob/main/certificates.md</w:t>
        </w:r>
      </w:hyperlink>
      <w:r w:rsidDel="00000000" w:rsidR="00000000" w:rsidRPr="00000000">
        <w:rPr>
          <w:rtl w:val="0"/>
        </w:rPr>
        <w:t xml:space="preserve"> on how to generate the Certificate document yourself.</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rPr>
          <w:vertAlign w:val="superscript"/>
        </w:rPr>
      </w:pPr>
      <w:bookmarkStart w:colFirst="0" w:colLast="0" w:name="_38po8llisih5" w:id="54"/>
      <w:bookmarkEnd w:id="54"/>
      <w:r w:rsidDel="00000000" w:rsidR="00000000" w:rsidRPr="00000000">
        <w:rPr>
          <w:sz w:val="42"/>
          <w:szCs w:val="42"/>
          <w:rtl w:val="0"/>
        </w:rPr>
        <w:t xml:space="preserve">Module 1: Docker and Terraform</w:t>
      </w:r>
      <w:r w:rsidDel="00000000" w:rsidR="00000000" w:rsidRPr="00000000">
        <w:rPr>
          <w:rtl w:val="0"/>
        </w:rPr>
      </w:r>
    </w:p>
    <w:p w:rsidR="00000000" w:rsidDel="00000000" w:rsidP="00000000" w:rsidRDefault="00000000" w:rsidRPr="00000000" w14:paraId="000000FA">
      <w:pPr>
        <w:rPr>
          <w:sz w:val="34"/>
          <w:szCs w:val="34"/>
        </w:rPr>
      </w:pPr>
      <w:r w:rsidDel="00000000" w:rsidR="00000000" w:rsidRPr="00000000">
        <w:rPr>
          <w:sz w:val="34"/>
          <w:szCs w:val="34"/>
          <w:rtl w:val="0"/>
        </w:rPr>
        <w:t xml:space="preserve">Taxi Data - Yellow Taxi Trip Records downloading error, Error no or XML error webpage</w:t>
      </w:r>
    </w:p>
    <w:p w:rsidR="00000000" w:rsidDel="00000000" w:rsidP="00000000" w:rsidRDefault="00000000" w:rsidRPr="00000000" w14:paraId="000000FB">
      <w:pPr>
        <w:rPr/>
      </w:pPr>
      <w:r w:rsidDel="00000000" w:rsidR="00000000" w:rsidRPr="00000000">
        <w:rPr>
          <w:rtl w:val="0"/>
        </w:rPr>
        <w:t xml:space="preserve">When you try to download the 2021 data from </w:t>
      </w:r>
      <w:hyperlink r:id="rId60">
        <w:r w:rsidDel="00000000" w:rsidR="00000000" w:rsidRPr="00000000">
          <w:rPr>
            <w:u w:val="single"/>
            <w:rtl w:val="0"/>
          </w:rPr>
          <w:t xml:space="preserve">TLC website</w:t>
        </w:r>
      </w:hyperlink>
      <w:r w:rsidDel="00000000" w:rsidR="00000000" w:rsidRPr="00000000">
        <w:rPr>
          <w:rtl w:val="0"/>
        </w:rPr>
        <w:t xml:space="preserve">, you get this error:</w:t>
      </w:r>
    </w:p>
    <w:p w:rsidR="00000000" w:rsidDel="00000000" w:rsidP="00000000" w:rsidRDefault="00000000" w:rsidRPr="00000000" w14:paraId="000000FC">
      <w:pPr>
        <w:rPr/>
      </w:pPr>
      <w:r w:rsidDel="00000000" w:rsidR="00000000" w:rsidRPr="00000000">
        <w:rPr>
          <w:rtl w:val="0"/>
        </w:rPr>
        <w:t xml:space="preserve">If you click on the link, and ERROR 403: Forbidden on the terminal.</w:t>
      </w:r>
      <w:r w:rsidDel="00000000" w:rsidR="00000000" w:rsidRPr="00000000">
        <w:rPr/>
        <w:drawing>
          <wp:inline distB="114300" distT="114300" distL="114300" distR="114300">
            <wp:extent cx="6361180" cy="1461494"/>
            <wp:effectExtent b="0" l="0" r="0" t="0"/>
            <wp:docPr id="27" name="image19.png"/>
            <a:graphic>
              <a:graphicData uri="http://schemas.openxmlformats.org/drawingml/2006/picture">
                <pic:pic>
                  <pic:nvPicPr>
                    <pic:cNvPr id="0" name="image19.png"/>
                    <pic:cNvPicPr preferRelativeResize="0"/>
                  </pic:nvPicPr>
                  <pic:blipFill>
                    <a:blip r:embed="rId61"/>
                    <a:srcRect b="75576" l="0" r="45313" t="0"/>
                    <a:stretch>
                      <a:fillRect/>
                    </a:stretch>
                  </pic:blipFill>
                  <pic:spPr>
                    <a:xfrm>
                      <a:off x="0" y="0"/>
                      <a:ext cx="6361180" cy="146149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We have a backup, so use it instead: </w:t>
      </w:r>
      <w:hyperlink r:id="rId62">
        <w:r w:rsidDel="00000000" w:rsidR="00000000" w:rsidRPr="00000000">
          <w:rPr>
            <w:u w:val="single"/>
            <w:rtl w:val="0"/>
          </w:rPr>
          <w:t xml:space="preserve">https://github.com/DataTalksClub/nyc-tlc-data</w:t>
        </w:r>
      </w:hyperlink>
      <w:r w:rsidDel="00000000" w:rsidR="00000000" w:rsidRPr="00000000">
        <w:rPr>
          <w:rtl w:val="0"/>
        </w:rPr>
        <w:t xml:space="preserve">r</w:t>
      </w:r>
    </w:p>
    <w:p w:rsidR="00000000" w:rsidDel="00000000" w:rsidP="00000000" w:rsidRDefault="00000000" w:rsidRPr="00000000" w14:paraId="000000FE">
      <w:pPr>
        <w:rPr/>
      </w:pPr>
      <w:r w:rsidDel="00000000" w:rsidR="00000000" w:rsidRPr="00000000">
        <w:rPr>
          <w:rtl w:val="0"/>
        </w:rPr>
        <w:t xml:space="preserve">So the link should be </w:t>
      </w:r>
      <w:hyperlink r:id="rId63">
        <w:r w:rsidDel="00000000" w:rsidR="00000000" w:rsidRPr="00000000">
          <w:rPr>
            <w:u w:val="single"/>
            <w:rtl w:val="0"/>
          </w:rPr>
          <w:t xml:space="preserve">https://github.com/DataTalksClub/nyc-tlc-data/releases/download/yellow/yellow_tripdata_2021-01.csv.gz</w:t>
        </w:r>
      </w:hyperlink>
      <w:r w:rsidDel="00000000" w:rsidR="00000000" w:rsidRPr="00000000">
        <w:rPr>
          <w:rtl w:val="0"/>
        </w:rPr>
      </w:r>
    </w:p>
    <w:p w:rsidR="00000000" w:rsidDel="00000000" w:rsidP="00000000" w:rsidRDefault="00000000" w:rsidRPr="00000000" w14:paraId="000000FF">
      <w:pPr>
        <w:rPr>
          <w:shd w:fill="ffd966" w:val="clear"/>
        </w:rPr>
      </w:pPr>
      <w:r w:rsidDel="00000000" w:rsidR="00000000" w:rsidRPr="00000000">
        <w:rPr>
          <w:rtl w:val="0"/>
        </w:rPr>
        <w:t xml:space="preserve">  Note: Make sure to </w:t>
      </w:r>
      <w:hyperlink r:id="rId64">
        <w:r w:rsidDel="00000000" w:rsidR="00000000" w:rsidRPr="00000000">
          <w:rPr>
            <w:u w:val="single"/>
            <w:rtl w:val="0"/>
          </w:rPr>
          <w:t xml:space="preserve">unzip the “gz” file</w:t>
        </w:r>
      </w:hyperlink>
      <w:r w:rsidDel="00000000" w:rsidR="00000000" w:rsidRPr="00000000">
        <w:rPr>
          <w:rtl w:val="0"/>
        </w:rPr>
        <w:t xml:space="preserve"> (no, the “unzip” command won’t work for this.)</w:t>
      </w:r>
      <w:r w:rsidDel="00000000" w:rsidR="00000000" w:rsidRPr="00000000">
        <w:rPr>
          <w:rtl w:val="0"/>
        </w:rPr>
      </w:r>
    </w:p>
    <w:p w:rsidR="00000000" w:rsidDel="00000000" w:rsidP="00000000" w:rsidRDefault="00000000" w:rsidRPr="00000000" w14:paraId="00000100">
      <w:pPr>
        <w:pStyle w:val="Heading2"/>
        <w:rPr>
          <w:sz w:val="24"/>
          <w:szCs w:val="24"/>
        </w:rPr>
      </w:pPr>
      <w:bookmarkStart w:colFirst="0" w:colLast="0" w:name="_6a1nda9lljsu" w:id="55"/>
      <w:bookmarkEnd w:id="55"/>
      <w:r w:rsidDel="00000000" w:rsidR="00000000" w:rsidRPr="00000000">
        <w:rPr>
          <w:sz w:val="34"/>
          <w:szCs w:val="34"/>
          <w:rtl w:val="0"/>
        </w:rPr>
        <w:t xml:space="preserve">Taxi Data - </w:t>
      </w:r>
      <w:r w:rsidDel="00000000" w:rsidR="00000000" w:rsidRPr="00000000">
        <w:rPr>
          <w:sz w:val="34"/>
          <w:szCs w:val="34"/>
          <w:rtl w:val="0"/>
        </w:rPr>
        <w:t xml:space="preserve">How to handle taxi data files, now that the files are available as *.csv.gz?</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In </w:t>
      </w:r>
      <w:hyperlink r:id="rId65">
        <w:r w:rsidDel="00000000" w:rsidR="00000000" w:rsidRPr="00000000">
          <w:rPr>
            <w:u w:val="single"/>
            <w:rtl w:val="0"/>
          </w:rPr>
          <w:t xml:space="preserve">this video</w:t>
        </w:r>
      </w:hyperlink>
      <w:r w:rsidDel="00000000" w:rsidR="00000000" w:rsidRPr="00000000">
        <w:rPr>
          <w:rtl w:val="0"/>
        </w:rPr>
        <w:t xml:space="preserve">, we store the data file as </w:t>
      </w:r>
      <w:r w:rsidDel="00000000" w:rsidR="00000000" w:rsidRPr="00000000">
        <w:rPr>
          <w:rFonts w:ascii="Roboto Mono" w:cs="Roboto Mono" w:eastAsia="Roboto Mono" w:hAnsi="Roboto Mono"/>
          <w:shd w:fill="f3f3f3" w:val="clear"/>
          <w:rtl w:val="0"/>
        </w:rPr>
        <w:t xml:space="preserve">“output.csv”</w:t>
      </w:r>
      <w:r w:rsidDel="00000000" w:rsidR="00000000" w:rsidRPr="00000000">
        <w:rPr>
          <w:rtl w:val="0"/>
        </w:rPr>
        <w:t xml:space="preserve">. The data file won’t store correctly if the file extension is csv.gz instead of csv. One alternative is to replace </w:t>
      </w:r>
      <w:r w:rsidDel="00000000" w:rsidR="00000000" w:rsidRPr="00000000">
        <w:rPr>
          <w:rFonts w:ascii="Roboto Mono" w:cs="Roboto Mono" w:eastAsia="Roboto Mono" w:hAnsi="Roboto Mono"/>
          <w:shd w:fill="f3f3f3" w:val="clear"/>
          <w:rtl w:val="0"/>
        </w:rPr>
        <w:t xml:space="preserve">csv_name = “output.cs -v”</w:t>
      </w:r>
      <w:r w:rsidDel="00000000" w:rsidR="00000000" w:rsidRPr="00000000">
        <w:rPr>
          <w:rtl w:val="0"/>
        </w:rPr>
        <w:t xml:space="preserve"> with the file name given at the end of the URL. Notice that the URL for the yellow taxi data is: </w:t>
      </w:r>
      <w:hyperlink r:id="rId66">
        <w:r w:rsidDel="00000000" w:rsidR="00000000" w:rsidRPr="00000000">
          <w:rPr>
            <w:u w:val="single"/>
            <w:rtl w:val="0"/>
          </w:rPr>
          <w:t xml:space="preserve">https://github.com/DataTalksClub/nyc-tlc-data/releases/download/yellow/</w:t>
        </w:r>
      </w:hyperlink>
      <w:hyperlink r:id="rId67">
        <w:r w:rsidDel="00000000" w:rsidR="00000000" w:rsidRPr="00000000">
          <w:rPr>
            <w:highlight w:val="yellow"/>
            <w:u w:val="single"/>
            <w:rtl w:val="0"/>
          </w:rPr>
          <w:t xml:space="preserve">yellow_tripdata_2021-01.csv.gz</w:t>
        </w:r>
      </w:hyperlink>
      <w:r w:rsidDel="00000000" w:rsidR="00000000" w:rsidRPr="00000000">
        <w:rPr>
          <w:rtl w:val="0"/>
        </w:rPr>
        <w:t xml:space="preserve"> where the highlighted part is the name of the file. We can parse this file name from the URL and use it as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That is, we can replace</w:t>
      </w:r>
      <w:r w:rsidDel="00000000" w:rsidR="00000000" w:rsidRPr="00000000">
        <w:rPr>
          <w:rFonts w:ascii="Roboto Mono" w:cs="Roboto Mono" w:eastAsia="Roboto Mono" w:hAnsi="Roboto Mono"/>
          <w:shd w:fill="f3f3f3" w:val="clear"/>
          <w:rtl w:val="0"/>
        </w:rPr>
        <w:t xml:space="preserve"> csv_name = “output.csv”</w:t>
      </w:r>
      <w:r w:rsidDel="00000000" w:rsidR="00000000" w:rsidRPr="00000000">
        <w:rPr>
          <w:rtl w:val="0"/>
        </w:rPr>
        <w:t xml:space="preserve"> with</w:t>
        <w:br w:type="textWrapping"/>
      </w:r>
      <w:r w:rsidDel="00000000" w:rsidR="00000000" w:rsidRPr="00000000">
        <w:rPr>
          <w:rFonts w:ascii="Roboto Mono" w:cs="Roboto Mono" w:eastAsia="Roboto Mono" w:hAnsi="Roboto Mono"/>
          <w:shd w:fill="f3f3f3" w:val="clear"/>
          <w:rtl w:val="0"/>
        </w:rPr>
        <w:t xml:space="preserve">csv_name = url.split(“/”)[-1]</w:t>
      </w:r>
      <w:r w:rsidDel="00000000" w:rsidR="00000000" w:rsidRPr="00000000">
        <w:rPr>
          <w:rtl w:val="0"/>
        </w:rPr>
        <w:t xml:space="preserve"> . Then when we use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to using </w:t>
      </w:r>
      <w:r w:rsidDel="00000000" w:rsidR="00000000" w:rsidRPr="00000000">
        <w:rPr>
          <w:rFonts w:ascii="Roboto Mono" w:cs="Roboto Mono" w:eastAsia="Roboto Mono" w:hAnsi="Roboto Mono"/>
          <w:shd w:fill="f3f3f3" w:val="clear"/>
          <w:rtl w:val="0"/>
        </w:rPr>
        <w:t xml:space="preserve">pd.read_csv</w:t>
      </w:r>
      <w:r w:rsidDel="00000000" w:rsidR="00000000" w:rsidRPr="00000000">
        <w:rPr>
          <w:rtl w:val="0"/>
        </w:rPr>
        <w:t xml:space="preserve">, there won’t be an issue even though the file name really has the extension csv.gz instead of csv since the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can read csv.gz files directly.</w:t>
      </w:r>
    </w:p>
    <w:p w:rsidR="00000000" w:rsidDel="00000000" w:rsidP="00000000" w:rsidRDefault="00000000" w:rsidRPr="00000000" w14:paraId="00000102">
      <w:pPr>
        <w:pStyle w:val="Heading2"/>
        <w:rPr/>
      </w:pPr>
      <w:bookmarkStart w:colFirst="0" w:colLast="0" w:name="_a3fvd2e4ofo4" w:id="56"/>
      <w:bookmarkEnd w:id="56"/>
      <w:r w:rsidDel="00000000" w:rsidR="00000000" w:rsidRPr="00000000">
        <w:rPr>
          <w:rtl w:val="0"/>
        </w:rPr>
        <w:t xml:space="preserve">Taxi Data - Data Dictionary for NY Taxi data?</w:t>
      </w:r>
    </w:p>
    <w:p w:rsidR="00000000" w:rsidDel="00000000" w:rsidP="00000000" w:rsidRDefault="00000000" w:rsidRPr="00000000" w14:paraId="00000103">
      <w:pPr>
        <w:rPr>
          <w:sz w:val="34"/>
          <w:szCs w:val="34"/>
        </w:rPr>
      </w:pPr>
      <w:r w:rsidDel="00000000" w:rsidR="00000000" w:rsidRPr="00000000">
        <w:rPr>
          <w:rtl w:val="0"/>
        </w:rPr>
        <w:t xml:space="preserve">Yellow Trips: </w:t>
      </w:r>
      <w:hyperlink r:id="rId68">
        <w:r w:rsidDel="00000000" w:rsidR="00000000" w:rsidRPr="00000000">
          <w:rPr>
            <w:sz w:val="25"/>
            <w:szCs w:val="25"/>
            <w:u w:val="single"/>
            <w:shd w:fill="f8f8f8" w:val="clear"/>
            <w:rtl w:val="0"/>
          </w:rPr>
          <w:t xml:space="preserve">https://www1.nyc.gov/assets/tlc/downloads/pdf/data_dictionary_trip_records_yellow.pdf</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Green Trips: </w:t>
      </w:r>
      <w:hyperlink r:id="rId69">
        <w:r w:rsidDel="00000000" w:rsidR="00000000" w:rsidRPr="00000000">
          <w:rPr>
            <w:sz w:val="25"/>
            <w:szCs w:val="25"/>
            <w:u w:val="single"/>
            <w:shd w:fill="f8f8f8" w:val="clear"/>
            <w:rtl w:val="0"/>
          </w:rPr>
          <w:t xml:space="preserve">Data Dictionary - LPEP Trip Records May 1, 2018</w:t>
        </w:r>
      </w:hyperlink>
      <w:r w:rsidDel="00000000" w:rsidR="00000000" w:rsidRPr="00000000">
        <w:rPr>
          <w:rtl w:val="0"/>
        </w:rPr>
      </w:r>
    </w:p>
    <w:p w:rsidR="00000000" w:rsidDel="00000000" w:rsidP="00000000" w:rsidRDefault="00000000" w:rsidRPr="00000000" w14:paraId="00000105">
      <w:pPr>
        <w:pStyle w:val="Heading2"/>
        <w:rPr/>
      </w:pPr>
      <w:bookmarkStart w:colFirst="0" w:colLast="0" w:name="_yfeyr8ilnvi2" w:id="57"/>
      <w:bookmarkEnd w:id="57"/>
      <w:r w:rsidDel="00000000" w:rsidR="00000000" w:rsidRPr="00000000">
        <w:rPr>
          <w:rtl w:val="0"/>
        </w:rPr>
        <w:t xml:space="preserve">Taxi Data - Unzip Parquet file</w:t>
      </w:r>
    </w:p>
    <w:p w:rsidR="00000000" w:rsidDel="00000000" w:rsidP="00000000" w:rsidRDefault="00000000" w:rsidRPr="00000000" w14:paraId="00000106">
      <w:pPr>
        <w:rPr/>
      </w:pPr>
      <w:r w:rsidDel="00000000" w:rsidR="00000000" w:rsidRPr="00000000">
        <w:rPr>
          <w:rtl w:val="0"/>
        </w:rPr>
        <w:t xml:space="preserve">You can unzip this downloaded parquet file, in the command line. The result is a csv file which can be imported with pandas using the pd.read_csv() shown in the videos.</w:t>
      </w:r>
    </w:p>
    <w:p w:rsidR="00000000" w:rsidDel="00000000" w:rsidP="00000000" w:rsidRDefault="00000000" w:rsidRPr="00000000" w14:paraId="00000107">
      <w:pPr>
        <w:rPr/>
      </w:pPr>
      <w:r w:rsidDel="00000000" w:rsidR="00000000" w:rsidRPr="00000000">
        <w:rPr>
          <w:rtl w:val="0"/>
        </w:rPr>
        <w:t xml:space="preserve">‘’’gunzip green_tripdata_2019-09.csv.gz’’’</w:t>
      </w:r>
    </w:p>
    <w:p w:rsidR="00000000" w:rsidDel="00000000" w:rsidP="00000000" w:rsidRDefault="00000000" w:rsidRPr="00000000" w14:paraId="00000108">
      <w:pPr>
        <w:rPr/>
      </w:pPr>
      <w:r w:rsidDel="00000000" w:rsidR="00000000" w:rsidRPr="00000000">
        <w:rPr>
          <w:b w:val="1"/>
          <w:rtl w:val="0"/>
        </w:rPr>
        <w:t xml:space="preserve">SOLUTION TO USING PARQUET FILES DIRECTLY IN PYTHON SCRIPT</w:t>
      </w:r>
      <w:r w:rsidDel="00000000" w:rsidR="00000000" w:rsidRPr="00000000">
        <w:rPr>
          <w:rtl w:val="0"/>
        </w:rPr>
        <w:t xml:space="preserve"> ingest_data.py</w:t>
      </w:r>
    </w:p>
    <w:p w:rsidR="00000000" w:rsidDel="00000000" w:rsidP="00000000" w:rsidRDefault="00000000" w:rsidRPr="00000000" w14:paraId="00000109">
      <w:pPr>
        <w:rPr/>
      </w:pPr>
      <w:r w:rsidDel="00000000" w:rsidR="00000000" w:rsidRPr="00000000">
        <w:rPr>
          <w:rtl w:val="0"/>
        </w:rPr>
        <w:t xml:space="preserve">In the def main(params) add this line</w:t>
      </w:r>
    </w:p>
    <w:p w:rsidR="00000000" w:rsidDel="00000000" w:rsidP="00000000" w:rsidRDefault="00000000" w:rsidRPr="00000000" w14:paraId="0000010A">
      <w:pPr>
        <w:rPr>
          <w:i w:val="1"/>
        </w:rPr>
      </w:pPr>
      <w:r w:rsidDel="00000000" w:rsidR="00000000" w:rsidRPr="00000000">
        <w:rPr>
          <w:i w:val="1"/>
          <w:rtl w:val="0"/>
        </w:rPr>
        <w:t xml:space="preserve">parquet_name= 'output.parquet'</w:t>
      </w:r>
    </w:p>
    <w:p w:rsidR="00000000" w:rsidDel="00000000" w:rsidP="00000000" w:rsidRDefault="00000000" w:rsidRPr="00000000" w14:paraId="0000010B">
      <w:pPr>
        <w:rPr/>
      </w:pPr>
      <w:r w:rsidDel="00000000" w:rsidR="00000000" w:rsidRPr="00000000">
        <w:rPr>
          <w:rtl w:val="0"/>
        </w:rPr>
        <w:t xml:space="preserve">Then edit the code which downloads the files</w:t>
      </w:r>
    </w:p>
    <w:p w:rsidR="00000000" w:rsidDel="00000000" w:rsidP="00000000" w:rsidRDefault="00000000" w:rsidRPr="00000000" w14:paraId="0000010C">
      <w:pPr>
        <w:rPr>
          <w:i w:val="1"/>
        </w:rPr>
      </w:pPr>
      <w:r w:rsidDel="00000000" w:rsidR="00000000" w:rsidRPr="00000000">
        <w:rPr>
          <w:i w:val="1"/>
          <w:rtl w:val="0"/>
        </w:rPr>
        <w:t xml:space="preserve">os.system(f"wget {url} -O {parquet_name}")</w:t>
      </w:r>
    </w:p>
    <w:p w:rsidR="00000000" w:rsidDel="00000000" w:rsidP="00000000" w:rsidRDefault="00000000" w:rsidRPr="00000000" w14:paraId="0000010D">
      <w:pPr>
        <w:rPr/>
      </w:pPr>
      <w:r w:rsidDel="00000000" w:rsidR="00000000" w:rsidRPr="00000000">
        <w:rPr>
          <w:rtl w:val="0"/>
        </w:rPr>
        <w:t xml:space="preserve">Convert the download .parquet file to csv and rename as csv_name to keep it relevant to the rest of the code</w:t>
      </w:r>
    </w:p>
    <w:p w:rsidR="00000000" w:rsidDel="00000000" w:rsidP="00000000" w:rsidRDefault="00000000" w:rsidRPr="00000000" w14:paraId="0000010E">
      <w:pPr>
        <w:rPr/>
      </w:pPr>
      <w:r w:rsidDel="00000000" w:rsidR="00000000" w:rsidRPr="00000000">
        <w:rPr>
          <w:rtl w:val="0"/>
        </w:rPr>
        <w:t xml:space="preserve">df = pd.read_parquet(parquet_name)</w:t>
      </w:r>
    </w:p>
    <w:p w:rsidR="00000000" w:rsidDel="00000000" w:rsidP="00000000" w:rsidRDefault="00000000" w:rsidRPr="00000000" w14:paraId="0000010F">
      <w:pPr>
        <w:rPr/>
      </w:pPr>
      <w:r w:rsidDel="00000000" w:rsidR="00000000" w:rsidRPr="00000000">
        <w:rPr>
          <w:rtl w:val="0"/>
        </w:rPr>
        <w:t xml:space="preserve">df.to_csv(csv_name, index=False)</w:t>
      </w:r>
    </w:p>
    <w:p w:rsidR="00000000" w:rsidDel="00000000" w:rsidP="00000000" w:rsidRDefault="00000000" w:rsidRPr="00000000" w14:paraId="00000110">
      <w:pPr>
        <w:pStyle w:val="Heading2"/>
        <w:spacing w:after="200" w:lineRule="auto"/>
        <w:rPr>
          <w:sz w:val="34"/>
          <w:szCs w:val="34"/>
        </w:rPr>
      </w:pPr>
      <w:bookmarkStart w:colFirst="0" w:colLast="0" w:name="_cs74r1fos11b" w:id="58"/>
      <w:bookmarkEnd w:id="58"/>
      <w:r w:rsidDel="00000000" w:rsidR="00000000" w:rsidRPr="00000000">
        <w:rPr>
          <w:sz w:val="34"/>
          <w:szCs w:val="34"/>
          <w:rtl w:val="0"/>
        </w:rPr>
        <w:t xml:space="preserve">wget</w:t>
      </w:r>
      <w:r w:rsidDel="00000000" w:rsidR="00000000" w:rsidRPr="00000000">
        <w:rPr>
          <w:sz w:val="34"/>
          <w:szCs w:val="34"/>
          <w:rtl w:val="0"/>
        </w:rPr>
        <w:t xml:space="preserve"> is not recognized as an internal or external command</w:t>
      </w:r>
    </w:p>
    <w:p w:rsidR="00000000" w:rsidDel="00000000" w:rsidP="00000000" w:rsidRDefault="00000000" w:rsidRPr="00000000" w14:paraId="00000111">
      <w:pPr>
        <w:rPr/>
      </w:pPr>
      <w:r w:rsidDel="00000000" w:rsidR="00000000" w:rsidRPr="00000000">
        <w:rPr>
          <w:rtl w:val="0"/>
        </w:rPr>
        <w:t xml:space="preserve">“</w:t>
      </w:r>
      <w:r w:rsidDel="00000000" w:rsidR="00000000" w:rsidRPr="00000000">
        <w:rPr>
          <w:rtl w:val="0"/>
        </w:rPr>
        <w:t xml:space="preserve">wget</w:t>
      </w:r>
      <w:r w:rsidDel="00000000" w:rsidR="00000000" w:rsidRPr="00000000">
        <w:rPr>
          <w:rtl w:val="0"/>
        </w:rPr>
        <w:t xml:space="preserve"> is not recognized as an internal or external command”, you need to install it.</w:t>
      </w:r>
    </w:p>
    <w:p w:rsidR="00000000" w:rsidDel="00000000" w:rsidP="00000000" w:rsidRDefault="00000000" w:rsidRPr="00000000" w14:paraId="00000112">
      <w:pPr>
        <w:rPr/>
      </w:pPr>
      <w:r w:rsidDel="00000000" w:rsidR="00000000" w:rsidRPr="00000000">
        <w:rPr>
          <w:rtl w:val="0"/>
        </w:rPr>
        <w:t xml:space="preserve">“​​No such file or directory: 'output.csv.gz'”, may also caused by wget not recognized</w:t>
      </w:r>
    </w:p>
    <w:p w:rsidR="00000000" w:rsidDel="00000000" w:rsidP="00000000" w:rsidRDefault="00000000" w:rsidRPr="00000000" w14:paraId="00000113">
      <w:pPr>
        <w:rPr/>
      </w:pPr>
      <w:r w:rsidDel="00000000" w:rsidR="00000000" w:rsidRPr="00000000">
        <w:rPr>
          <w:rtl w:val="0"/>
        </w:rPr>
        <w:t xml:space="preserve">. </w:t>
        <w:br w:type="textWrapping"/>
      </w:r>
      <w:r w:rsidDel="00000000" w:rsidR="00000000" w:rsidRPr="00000000">
        <w:rPr>
          <w:highlight w:val="yellow"/>
          <w:rtl w:val="0"/>
        </w:rPr>
        <w:t xml:space="preserve">On Ubuntu</w:t>
      </w:r>
      <w:r w:rsidDel="00000000" w:rsidR="00000000" w:rsidRPr="00000000">
        <w:rPr>
          <w:rtl w:val="0"/>
        </w:rPr>
        <w:t xml:space="preserve">, run:</w:t>
      </w:r>
    </w:p>
    <w:p w:rsidR="00000000" w:rsidDel="00000000" w:rsidP="00000000" w:rsidRDefault="00000000" w:rsidRPr="00000000" w14:paraId="00000114">
      <w:pPr>
        <w:rPr/>
      </w:pPr>
      <w:r w:rsidDel="00000000" w:rsidR="00000000" w:rsidRPr="00000000">
        <w:rPr>
          <w:rFonts w:ascii="Roboto Mono" w:cs="Roboto Mono" w:eastAsia="Roboto Mono" w:hAnsi="Roboto Mono"/>
          <w:shd w:fill="f3f3f3" w:val="clear"/>
          <w:rtl w:val="0"/>
        </w:rPr>
        <w:t xml:space="preserve">$ sudo apt-get install </w:t>
      </w:r>
      <w:r w:rsidDel="00000000" w:rsidR="00000000" w:rsidRPr="00000000">
        <w:rPr>
          <w:rFonts w:ascii="Roboto Mono" w:cs="Roboto Mono" w:eastAsia="Roboto Mono" w:hAnsi="Roboto Mono"/>
          <w:shd w:fill="f3f3f3" w:val="clear"/>
          <w:rtl w:val="0"/>
        </w:rPr>
        <w:t xml:space="preserve">wge</w:t>
      </w: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r>
    </w:p>
    <w:p w:rsidR="00000000" w:rsidDel="00000000" w:rsidP="00000000" w:rsidRDefault="00000000" w:rsidRPr="00000000" w14:paraId="00000115">
      <w:pPr>
        <w:rPr/>
      </w:pPr>
      <w:r w:rsidDel="00000000" w:rsidR="00000000" w:rsidRPr="00000000">
        <w:rPr>
          <w:highlight w:val="yellow"/>
          <w:rtl w:val="0"/>
        </w:rPr>
        <w:t xml:space="preserve">On MacOS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0">
        <w:r w:rsidDel="00000000" w:rsidR="00000000" w:rsidRPr="00000000">
          <w:rPr>
            <w:u w:val="single"/>
            <w:rtl w:val="0"/>
          </w:rPr>
          <w:t xml:space="preserve">Brew</w:t>
        </w:r>
      </w:hyperlink>
      <w:r w:rsidDel="00000000" w:rsidR="00000000" w:rsidRPr="00000000">
        <w:rPr>
          <w:rtl w:val="0"/>
        </w:rPr>
        <w:t xml:space="preserve">:</w:t>
      </w:r>
    </w:p>
    <w:p w:rsidR="00000000" w:rsidDel="00000000" w:rsidP="00000000" w:rsidRDefault="00000000" w:rsidRPr="00000000" w14:paraId="00000116">
      <w:pPr>
        <w:rPr/>
      </w:pPr>
      <w:r w:rsidDel="00000000" w:rsidR="00000000" w:rsidRPr="00000000">
        <w:rPr>
          <w:rFonts w:ascii="Roboto Mono" w:cs="Roboto Mono" w:eastAsia="Roboto Mono" w:hAnsi="Roboto Mono"/>
          <w:shd w:fill="f3f3f3" w:val="clear"/>
          <w:rtl w:val="0"/>
        </w:rPr>
        <w:t xml:space="preserve">$ brew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17">
      <w:pPr>
        <w:rPr/>
      </w:pPr>
      <w:r w:rsidDel="00000000" w:rsidR="00000000" w:rsidRPr="00000000">
        <w:rPr>
          <w:highlight w:val="yellow"/>
          <w:rtl w:val="0"/>
        </w:rPr>
        <w:t xml:space="preserve">On Windows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1">
        <w:r w:rsidDel="00000000" w:rsidR="00000000" w:rsidRPr="00000000">
          <w:rPr>
            <w:u w:val="single"/>
            <w:rtl w:val="0"/>
          </w:rPr>
          <w:t xml:space="preserve">Chocolatey</w:t>
        </w:r>
      </w:hyperlink>
      <w:r w:rsidDel="00000000" w:rsidR="00000000" w:rsidRPr="00000000">
        <w:rPr>
          <w:rtl w:val="0"/>
        </w:rPr>
        <w:t xml:space="preserve">:</w:t>
      </w:r>
    </w:p>
    <w:p w:rsidR="00000000" w:rsidDel="00000000" w:rsidP="00000000" w:rsidRDefault="00000000" w:rsidRPr="00000000" w14:paraId="00000118">
      <w:pPr>
        <w:rPr>
          <w:i w:val="1"/>
        </w:rPr>
      </w:pPr>
      <w:r w:rsidDel="00000000" w:rsidR="00000000" w:rsidRPr="00000000">
        <w:rPr>
          <w:rFonts w:ascii="Roboto Mono" w:cs="Roboto Mono" w:eastAsia="Roboto Mono" w:hAnsi="Roboto Mono"/>
          <w:shd w:fill="f3f3f3" w:val="clear"/>
          <w:rtl w:val="0"/>
        </w:rPr>
        <w:t xml:space="preserve">$ choco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br w:type="textWrapping"/>
        <w:t xml:space="preserve">Or you can download a binary (https://gnuwin32.sourceforge.net/packages/wget.htm) and put it to any location in your PATH (e.g. C:/tools/)</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Also, you can following this step to install Wget on MS Windows</w:t>
      </w:r>
    </w:p>
    <w:p w:rsidR="00000000" w:rsidDel="00000000" w:rsidP="00000000" w:rsidRDefault="00000000" w:rsidRPr="00000000" w14:paraId="0000011B">
      <w:pPr>
        <w:rPr/>
      </w:pPr>
      <w:r w:rsidDel="00000000" w:rsidR="00000000" w:rsidRPr="00000000">
        <w:rPr>
          <w:rtl w:val="0"/>
        </w:rPr>
        <w:t xml:space="preserve">* Download the latest wget binary for windows from [eternallybored] (https://eternallybored.org/misc/wget/) (they are available as a zip with documentation, or just an exe)</w:t>
      </w:r>
    </w:p>
    <w:p w:rsidR="00000000" w:rsidDel="00000000" w:rsidP="00000000" w:rsidRDefault="00000000" w:rsidRPr="00000000" w14:paraId="0000011C">
      <w:pPr>
        <w:rPr/>
      </w:pPr>
      <w:r w:rsidDel="00000000" w:rsidR="00000000" w:rsidRPr="00000000">
        <w:rPr>
          <w:rtl w:val="0"/>
        </w:rPr>
        <w:t xml:space="preserve">* If you downloaded the zip, extract all (if windows built in zip utility gives an error, use [7-zip] (https://7-zip.org/)).</w:t>
      </w:r>
    </w:p>
    <w:p w:rsidR="00000000" w:rsidDel="00000000" w:rsidP="00000000" w:rsidRDefault="00000000" w:rsidRPr="00000000" w14:paraId="0000011D">
      <w:pPr>
        <w:rPr/>
      </w:pPr>
      <w:r w:rsidDel="00000000" w:rsidR="00000000" w:rsidRPr="00000000">
        <w:rPr>
          <w:rtl w:val="0"/>
        </w:rPr>
        <w:t xml:space="preserve">* Rename the file `wget64.exe` to `wget.exe` if necessary.</w:t>
      </w:r>
    </w:p>
    <w:p w:rsidR="00000000" w:rsidDel="00000000" w:rsidP="00000000" w:rsidRDefault="00000000" w:rsidRPr="00000000" w14:paraId="0000011E">
      <w:pPr>
        <w:rPr/>
      </w:pPr>
      <w:r w:rsidDel="00000000" w:rsidR="00000000" w:rsidRPr="00000000">
        <w:rPr>
          <w:rtl w:val="0"/>
        </w:rPr>
        <w:t xml:space="preserve">* Move wget.exe to your `Git\mingw64\bin\`.</w:t>
      </w:r>
    </w:p>
    <w:p w:rsidR="00000000" w:rsidDel="00000000" w:rsidP="00000000" w:rsidRDefault="00000000" w:rsidRPr="00000000" w14:paraId="0000011F">
      <w:pPr>
        <w:rPr/>
      </w:pPr>
      <w:r w:rsidDel="00000000" w:rsidR="00000000" w:rsidRPr="00000000">
        <w:rPr>
          <w:rtl w:val="0"/>
        </w:rPr>
        <w:t xml:space="preserve">Alternatively, you can use a Python </w:t>
      </w:r>
      <w:r w:rsidDel="00000000" w:rsidR="00000000" w:rsidRPr="00000000">
        <w:rPr>
          <w:rtl w:val="0"/>
        </w:rPr>
        <w:t xml:space="preserve">wget</w:t>
      </w:r>
      <w:r w:rsidDel="00000000" w:rsidR="00000000" w:rsidRPr="00000000">
        <w:rPr>
          <w:rtl w:val="0"/>
        </w:rPr>
        <w:t xml:space="preserve"> library, but instead of simply using “wget” you’ll need to use </w:t>
        <w:br w:type="textWrapping"/>
      </w:r>
      <w:r w:rsidDel="00000000" w:rsidR="00000000" w:rsidRPr="00000000">
        <w:rPr>
          <w:rFonts w:ascii="Roboto Mono" w:cs="Roboto Mono" w:eastAsia="Roboto Mono" w:hAnsi="Roboto Mono"/>
          <w:shd w:fill="f3f3f3" w:val="clear"/>
          <w:rtl w:val="0"/>
        </w:rPr>
        <w:t xml:space="preserve">python -m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You need to install it with pip first:</w:t>
      </w:r>
    </w:p>
    <w:p w:rsidR="00000000" w:rsidDel="00000000" w:rsidP="00000000" w:rsidRDefault="00000000" w:rsidRPr="00000000" w14:paraId="00000121">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2">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Alternatively, you can just paste the file URL into your web browser and download the file normally that way. You’ll want to move the resulting file into your working directory.</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Also recommended a look at the python library </w:t>
      </w:r>
      <w:r w:rsidDel="00000000" w:rsidR="00000000" w:rsidRPr="00000000">
        <w:rPr>
          <w:b w:val="1"/>
          <w:rtl w:val="0"/>
        </w:rPr>
        <w:t xml:space="preserve">requests </w:t>
      </w:r>
      <w:r w:rsidDel="00000000" w:rsidR="00000000" w:rsidRPr="00000000">
        <w:rPr>
          <w:rtl w:val="0"/>
        </w:rPr>
        <w:t xml:space="preserve">for the loading gz file  </w:t>
      </w:r>
      <w:hyperlink r:id="rId72">
        <w:r w:rsidDel="00000000" w:rsidR="00000000" w:rsidRPr="00000000">
          <w:rPr>
            <w:u w:val="single"/>
            <w:rtl w:val="0"/>
          </w:rPr>
          <w:t xml:space="preserve">https://pypi.org/project/requests</w:t>
        </w:r>
      </w:hyperlink>
      <w:r w:rsidDel="00000000" w:rsidR="00000000" w:rsidRPr="00000000">
        <w:rPr>
          <w:rtl w:val="0"/>
        </w:rPr>
      </w:r>
    </w:p>
    <w:p w:rsidR="00000000" w:rsidDel="00000000" w:rsidP="00000000" w:rsidRDefault="00000000" w:rsidRPr="00000000" w14:paraId="00000126">
      <w:pPr>
        <w:pStyle w:val="Heading2"/>
        <w:spacing w:after="60" w:before="60" w:line="360.0024000000001" w:lineRule="auto"/>
        <w:rPr>
          <w:sz w:val="34"/>
          <w:szCs w:val="34"/>
        </w:rPr>
      </w:pPr>
      <w:bookmarkStart w:colFirst="0" w:colLast="0" w:name="_xkx3ed4yidyq" w:id="59"/>
      <w:bookmarkEnd w:id="59"/>
      <w:r w:rsidDel="00000000" w:rsidR="00000000" w:rsidRPr="00000000">
        <w:rPr>
          <w:sz w:val="34"/>
          <w:szCs w:val="34"/>
          <w:rtl w:val="0"/>
        </w:rPr>
        <w:t xml:space="preserve">wget - ERROR: cannot verify &lt;website&gt; certificate  (MacOS)</w:t>
      </w:r>
    </w:p>
    <w:p w:rsidR="00000000" w:rsidDel="00000000" w:rsidP="00000000" w:rsidRDefault="00000000" w:rsidRPr="00000000" w14:paraId="00000127">
      <w:pPr>
        <w:rPr/>
      </w:pPr>
      <w:r w:rsidDel="00000000" w:rsidR="00000000" w:rsidRPr="00000000">
        <w:rPr>
          <w:rtl w:val="0"/>
        </w:rPr>
        <w:t xml:space="preserve">Firstly, make sure that you add “!” before wget if you’re running your command in a Jupyter Notebook or CLI. Then, you can check one of this 2 things (from CLI):</w:t>
      </w:r>
    </w:p>
    <w:p w:rsidR="00000000" w:rsidDel="00000000" w:rsidP="00000000" w:rsidRDefault="00000000" w:rsidRPr="00000000" w14:paraId="00000128">
      <w:pPr>
        <w:numPr>
          <w:ilvl w:val="0"/>
          <w:numId w:val="111"/>
        </w:numPr>
        <w:ind w:left="720" w:hanging="360"/>
      </w:pPr>
      <w:r w:rsidDel="00000000" w:rsidR="00000000" w:rsidRPr="00000000">
        <w:rPr>
          <w:rtl w:val="0"/>
        </w:rPr>
        <w:t xml:space="preserve">Using the Python library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t xml:space="preserve"> you installed with pip, try </w:t>
      </w:r>
      <w:r w:rsidDel="00000000" w:rsidR="00000000" w:rsidRPr="00000000">
        <w:rPr>
          <w:rFonts w:ascii="Roboto Mono" w:cs="Roboto Mono" w:eastAsia="Roboto Mono" w:hAnsi="Roboto Mono"/>
          <w:shd w:fill="f3f3f3" w:val="clear"/>
          <w:rtl w:val="0"/>
        </w:rPr>
        <w:t xml:space="preserve">python -m wget &lt;url&gt;</w:t>
      </w:r>
    </w:p>
    <w:p w:rsidR="00000000" w:rsidDel="00000000" w:rsidP="00000000" w:rsidRDefault="00000000" w:rsidRPr="00000000" w14:paraId="00000129">
      <w:pPr>
        <w:numPr>
          <w:ilvl w:val="0"/>
          <w:numId w:val="111"/>
        </w:numPr>
        <w:ind w:left="720" w:hanging="360"/>
      </w:pPr>
      <w:r w:rsidDel="00000000" w:rsidR="00000000" w:rsidRPr="00000000">
        <w:rPr>
          <w:rtl w:val="0"/>
        </w:rPr>
        <w:t xml:space="preserve">Write the usual command and add </w:t>
      </w:r>
      <w:r w:rsidDel="00000000" w:rsidR="00000000" w:rsidRPr="00000000">
        <w:rPr>
          <w:rFonts w:ascii="Roboto Mono" w:cs="Roboto Mono" w:eastAsia="Roboto Mono" w:hAnsi="Roboto Mono"/>
          <w:shd w:fill="f3f3f3" w:val="clear"/>
          <w:rtl w:val="0"/>
        </w:rPr>
        <w:t xml:space="preserve">--no-check-certificate</w:t>
      </w:r>
      <w:r w:rsidDel="00000000" w:rsidR="00000000" w:rsidRPr="00000000">
        <w:rPr>
          <w:rtl w:val="0"/>
        </w:rPr>
        <w:t xml:space="preserve"> at the end. So it should be:</w:t>
      </w:r>
    </w:p>
    <w:p w:rsidR="00000000" w:rsidDel="00000000" w:rsidP="00000000" w:rsidRDefault="00000000" w:rsidRPr="00000000" w14:paraId="0000012A">
      <w:pPr>
        <w:spacing w:after="60" w:before="60" w:line="360.0024000000001" w:lineRule="auto"/>
        <w:ind w:left="720" w:firstLine="0"/>
        <w:rPr/>
      </w:pPr>
      <w:r w:rsidDel="00000000" w:rsidR="00000000" w:rsidRPr="00000000">
        <w:rPr>
          <w:rFonts w:ascii="Roboto Mono" w:cs="Roboto Mono" w:eastAsia="Roboto Mono" w:hAnsi="Roboto Mono"/>
          <w:sz w:val="20"/>
          <w:szCs w:val="20"/>
          <w:shd w:fill="f3f3f3" w:val="clear"/>
          <w:rtl w:val="0"/>
        </w:rPr>
        <w:t xml:space="preserve">!wget</w:t>
      </w:r>
      <w:hyperlink r:id="rId73">
        <w:r w:rsidDel="00000000" w:rsidR="00000000" w:rsidRPr="00000000">
          <w:rPr>
            <w:rFonts w:ascii="Roboto Mono" w:cs="Roboto Mono" w:eastAsia="Roboto Mono" w:hAnsi="Roboto Mono"/>
            <w:sz w:val="20"/>
            <w:szCs w:val="20"/>
            <w:shd w:fill="f3f3f3" w:val="clear"/>
            <w:rtl w:val="0"/>
          </w:rPr>
          <w:t xml:space="preserve"> </w:t>
        </w:r>
      </w:hyperlink>
      <w:r w:rsidDel="00000000" w:rsidR="00000000" w:rsidRPr="00000000">
        <w:rPr>
          <w:rFonts w:ascii="Roboto Mono" w:cs="Roboto Mono" w:eastAsia="Roboto Mono" w:hAnsi="Roboto Mono"/>
          <w:sz w:val="20"/>
          <w:szCs w:val="20"/>
          <w:shd w:fill="f3f3f3" w:val="clear"/>
          <w:rtl w:val="0"/>
        </w:rPr>
        <w:t xml:space="preserve">&lt;website_url&gt; --no-check-certificate</w:t>
      </w:r>
      <w:r w:rsidDel="00000000" w:rsidR="00000000" w:rsidRPr="00000000">
        <w:rPr>
          <w:rtl w:val="0"/>
        </w:rPr>
      </w:r>
    </w:p>
    <w:p w:rsidR="00000000" w:rsidDel="00000000" w:rsidP="00000000" w:rsidRDefault="00000000" w:rsidRPr="00000000" w14:paraId="0000012B">
      <w:pPr>
        <w:pStyle w:val="Heading2"/>
        <w:spacing w:after="200" w:lineRule="auto"/>
        <w:rPr>
          <w:sz w:val="24"/>
          <w:szCs w:val="24"/>
          <w:highlight w:val="white"/>
        </w:rPr>
      </w:pPr>
      <w:bookmarkStart w:colFirst="0" w:colLast="0" w:name="_duldnj4otkyv" w:id="60"/>
      <w:bookmarkEnd w:id="60"/>
      <w:hyperlink r:id="rId74">
        <w:r w:rsidDel="00000000" w:rsidR="00000000" w:rsidRPr="00000000">
          <w:rPr>
            <w:color w:val="1155cc"/>
            <w:sz w:val="24"/>
            <w:szCs w:val="24"/>
            <w:highlight w:val="white"/>
            <w:u w:val="single"/>
            <w:rtl w:val="0"/>
          </w:rPr>
          <w:t xml:space="preserve">https://s3.amazonaws.com/nyc-tlc/trip+data/yellow_tripdata_2021-01.csv</w:t>
        </w:r>
      </w:hyperlink>
      <w:r w:rsidDel="00000000" w:rsidR="00000000" w:rsidRPr="00000000">
        <w:rPr>
          <w:sz w:val="24"/>
          <w:szCs w:val="24"/>
          <w:highlight w:val="white"/>
          <w:rtl w:val="0"/>
        </w:rPr>
        <w:t xml:space="preserve"> </w:t>
      </w:r>
    </w:p>
    <w:p w:rsidR="00000000" w:rsidDel="00000000" w:rsidP="00000000" w:rsidRDefault="00000000" w:rsidRPr="00000000" w14:paraId="0000012C">
      <w:pPr>
        <w:pStyle w:val="Heading2"/>
        <w:spacing w:after="200" w:lineRule="auto"/>
        <w:rPr>
          <w:sz w:val="34"/>
          <w:szCs w:val="34"/>
        </w:rPr>
      </w:pPr>
      <w:bookmarkStart w:colFirst="0" w:colLast="0" w:name="_95hhhic1frb2" w:id="61"/>
      <w:bookmarkEnd w:id="61"/>
      <w:r w:rsidDel="00000000" w:rsidR="00000000" w:rsidRPr="00000000">
        <w:rPr>
          <w:sz w:val="34"/>
          <w:szCs w:val="34"/>
          <w:rtl w:val="0"/>
        </w:rPr>
        <w:t xml:space="preserve">Git Bash - Backslash</w:t>
      </w:r>
      <w:r w:rsidDel="00000000" w:rsidR="00000000" w:rsidRPr="00000000">
        <w:rPr>
          <w:sz w:val="27"/>
          <w:szCs w:val="27"/>
          <w:rtl w:val="0"/>
        </w:rPr>
        <w:t xml:space="preserve"> </w:t>
      </w:r>
      <w:r w:rsidDel="00000000" w:rsidR="00000000" w:rsidRPr="00000000">
        <w:rPr>
          <w:sz w:val="34"/>
          <w:szCs w:val="34"/>
          <w:rtl w:val="0"/>
        </w:rPr>
        <w:t xml:space="preserve">as an escape character in Git Bash for Windows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For those who wish to use the backslash as an escape character in Git Bash for Windows (as Alexey normally does), type in the terminal: </w:t>
      </w:r>
      <w:r w:rsidDel="00000000" w:rsidR="00000000" w:rsidRPr="00000000">
        <w:rPr>
          <w:rFonts w:ascii="Roboto Mono" w:cs="Roboto Mono" w:eastAsia="Roboto Mono" w:hAnsi="Roboto Mono"/>
          <w:shd w:fill="f3f3f3" w:val="clear"/>
          <w:rtl w:val="0"/>
        </w:rPr>
        <w:t xml:space="preserve">bash.escapeChar=\</w:t>
      </w:r>
      <w:r w:rsidDel="00000000" w:rsidR="00000000" w:rsidRPr="00000000">
        <w:rPr>
          <w:sz w:val="27"/>
          <w:szCs w:val="27"/>
          <w:rtl w:val="0"/>
        </w:rPr>
        <w:t xml:space="preserve"> (no need to include in .bashrc)</w:t>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qz6uc1ga653n" w:id="62"/>
      <w:bookmarkEnd w:id="62"/>
      <w:r w:rsidDel="00000000" w:rsidR="00000000" w:rsidRPr="00000000">
        <w:rPr>
          <w:rtl w:val="0"/>
        </w:rPr>
        <w:t xml:space="preserve">GitHub Codespaces - How to store secrets </w:t>
      </w:r>
    </w:p>
    <w:p w:rsidR="00000000" w:rsidDel="00000000" w:rsidP="00000000" w:rsidRDefault="00000000" w:rsidRPr="00000000" w14:paraId="0000012F">
      <w:pPr>
        <w:rPr/>
      </w:pPr>
      <w:r w:rsidDel="00000000" w:rsidR="00000000" w:rsidRPr="00000000">
        <w:rPr>
          <w:rtl w:val="0"/>
        </w:rPr>
        <w:t xml:space="preserve">Instruction on how to store secrets that will be avialable in GitHub  Codespaces.</w:t>
        <w:br w:type="textWrapping"/>
      </w:r>
      <w:hyperlink r:id="rId75">
        <w:r w:rsidDel="00000000" w:rsidR="00000000" w:rsidRPr="00000000">
          <w:rPr>
            <w:u w:val="single"/>
            <w:rtl w:val="0"/>
          </w:rPr>
          <w:t xml:space="preserve">Managing your account-specific secrets for GitHub Codespaces - GitHub Docs</w:t>
        </w:r>
      </w:hyperlink>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pPr>
      <w:bookmarkStart w:colFirst="0" w:colLast="0" w:name="_ox4hhqzaxdlx" w:id="63"/>
      <w:bookmarkEnd w:id="63"/>
      <w:r w:rsidDel="00000000" w:rsidR="00000000" w:rsidRPr="00000000">
        <w:rPr>
          <w:rtl w:val="0"/>
        </w:rPr>
        <w:t xml:space="preserve">Github Codespaces - Running pgadmin in docker</w:t>
      </w:r>
    </w:p>
    <w:p w:rsidR="00000000" w:rsidDel="00000000" w:rsidP="00000000" w:rsidRDefault="00000000" w:rsidRPr="00000000" w14:paraId="00000132">
      <w:pPr>
        <w:rPr/>
      </w:pPr>
      <w:r w:rsidDel="00000000" w:rsidR="00000000" w:rsidRPr="00000000">
        <w:rPr>
          <w:rtl w:val="0"/>
        </w:rPr>
        <w:t xml:space="preserve">With the default instructions and running pgadmin in docker you may receive a blank screen after logging in to the pgadmin console. To resolve this, add the following two environment variables to your pgadmin config to allow it to work with codespace’s reverse proxy:</w:t>
      </w:r>
    </w:p>
    <w:p w:rsidR="00000000" w:rsidDel="00000000" w:rsidP="00000000" w:rsidRDefault="00000000" w:rsidRPr="00000000" w14:paraId="00000133">
      <w:pPr>
        <w:rPr>
          <w:rFonts w:ascii="Roboto Mono" w:cs="Roboto Mono" w:eastAsia="Roboto Mono" w:hAnsi="Roboto Mono"/>
          <w:sz w:val="28"/>
          <w:szCs w:val="28"/>
        </w:rPr>
      </w:pPr>
      <w:r w:rsidDel="00000000" w:rsidR="00000000" w:rsidRPr="00000000">
        <w:rPr>
          <w:rFonts w:ascii="Roboto Mono" w:cs="Roboto Mono" w:eastAsia="Roboto Mono" w:hAnsi="Roboto Mono"/>
          <w:sz w:val="22"/>
          <w:szCs w:val="22"/>
          <w:rtl w:val="0"/>
        </w:rPr>
        <w:t xml:space="preserve">PGADMIN_CONFIG_PROXY_X_HOST_COUNT: 1</w:t>
        <w:br w:type="textWrapping"/>
        <w:t xml:space="preserve">PGADMIN_CONFIG_PROXY_X_PREFIX_COUNT: 1</w:t>
      </w:r>
      <w:r w:rsidDel="00000000" w:rsidR="00000000" w:rsidRPr="00000000">
        <w:rPr>
          <w:rtl w:val="0"/>
        </w:rPr>
      </w:r>
    </w:p>
    <w:p w:rsidR="00000000" w:rsidDel="00000000" w:rsidP="00000000" w:rsidRDefault="00000000" w:rsidRPr="00000000" w14:paraId="00000134">
      <w:pPr>
        <w:pStyle w:val="Heading2"/>
        <w:spacing w:after="200" w:lineRule="auto"/>
        <w:rPr>
          <w:sz w:val="34"/>
          <w:szCs w:val="34"/>
        </w:rPr>
      </w:pPr>
      <w:bookmarkStart w:colFirst="0" w:colLast="0" w:name="_b2eg1o3tkik" w:id="64"/>
      <w:bookmarkEnd w:id="64"/>
      <w:r w:rsidDel="00000000" w:rsidR="00000000" w:rsidRPr="00000000">
        <w:rPr>
          <w:sz w:val="34"/>
          <w:szCs w:val="34"/>
          <w:rtl w:val="0"/>
        </w:rPr>
        <w:t xml:space="preserve">Docker - Cannot connect to Docker daemon at unix:///var/run/docker.sock. Is the docker daemon running?</w:t>
      </w:r>
    </w:p>
    <w:p w:rsidR="00000000" w:rsidDel="00000000" w:rsidP="00000000" w:rsidRDefault="00000000" w:rsidRPr="00000000" w14:paraId="00000135">
      <w:pPr>
        <w:rPr/>
      </w:pPr>
      <w:r w:rsidDel="00000000" w:rsidR="00000000" w:rsidRPr="00000000">
        <w:rPr>
          <w:sz w:val="26"/>
          <w:szCs w:val="26"/>
          <w:rtl w:val="0"/>
        </w:rPr>
        <w:t xml:space="preserve">Make sure you're able to start the Docker daemon, and check the issue immediately down below:</w:t>
      </w:r>
      <w:r w:rsidDel="00000000" w:rsidR="00000000" w:rsidRPr="00000000">
        <w:rPr>
          <w:rtl w:val="0"/>
        </w:rPr>
      </w:r>
    </w:p>
    <w:p w:rsidR="00000000" w:rsidDel="00000000" w:rsidP="00000000" w:rsidRDefault="00000000" w:rsidRPr="00000000" w14:paraId="00000136">
      <w:pPr>
        <w:rPr>
          <w:sz w:val="19"/>
          <w:szCs w:val="19"/>
        </w:rPr>
      </w:pPr>
      <w:r w:rsidDel="00000000" w:rsidR="00000000" w:rsidRPr="00000000">
        <w:rPr>
          <w:rtl w:val="0"/>
        </w:rPr>
        <w:t xml:space="preserve">And don’t forget to update the wsl in powershell the  command is wsl –update</w:t>
      </w:r>
      <w:r w:rsidDel="00000000" w:rsidR="00000000" w:rsidRPr="00000000">
        <w:rPr>
          <w:rtl w:val="0"/>
        </w:rPr>
      </w:r>
    </w:p>
    <w:p w:rsidR="00000000" w:rsidDel="00000000" w:rsidP="00000000" w:rsidRDefault="00000000" w:rsidRPr="00000000" w14:paraId="00000137">
      <w:pPr>
        <w:pStyle w:val="Heading2"/>
        <w:spacing w:after="200" w:lineRule="auto"/>
        <w:rPr>
          <w:sz w:val="24"/>
          <w:szCs w:val="24"/>
        </w:rPr>
      </w:pPr>
      <w:bookmarkStart w:colFirst="0" w:colLast="0" w:name="_bgy0vw134ql7" w:id="65"/>
      <w:bookmarkEnd w:id="65"/>
      <w:r w:rsidDel="00000000" w:rsidR="00000000" w:rsidRPr="00000000">
        <w:rPr>
          <w:sz w:val="34"/>
          <w:szCs w:val="34"/>
          <w:rtl w:val="0"/>
        </w:rPr>
        <w:t xml:space="preserve">Docker - Error during connect: In the default daemon configuration on Windows, the docker client must be run with elevated privileges to connect.: Post: "http://%2F%2F.%2Fpipe%2Fdocker_engine/v1.24/containers/create" : open //./pipe/docker_engine: The system cannot find the file specified</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As the official </w:t>
      </w:r>
      <w:hyperlink r:id="rId76">
        <w:r w:rsidDel="00000000" w:rsidR="00000000" w:rsidRPr="00000000">
          <w:rPr>
            <w:u w:val="single"/>
            <w:rtl w:val="0"/>
          </w:rPr>
          <w:t xml:space="preserve">Docker for Windows documentation</w:t>
        </w:r>
      </w:hyperlink>
      <w:r w:rsidDel="00000000" w:rsidR="00000000" w:rsidRPr="00000000">
        <w:rPr>
          <w:rtl w:val="0"/>
        </w:rPr>
        <w:t xml:space="preserve"> says, the Docker engine can either use the</w:t>
      </w:r>
    </w:p>
    <w:p w:rsidR="00000000" w:rsidDel="00000000" w:rsidP="00000000" w:rsidRDefault="00000000" w:rsidRPr="00000000" w14:paraId="00000139">
      <w:pPr>
        <w:rPr/>
      </w:pPr>
      <w:r w:rsidDel="00000000" w:rsidR="00000000" w:rsidRPr="00000000">
        <w:rPr>
          <w:rtl w:val="0"/>
        </w:rPr>
        <w:t xml:space="preserve"> Hyper-V or WSL2 as its backend. However, a few constraints might apply</w:t>
      </w:r>
    </w:p>
    <w:p w:rsidR="00000000" w:rsidDel="00000000" w:rsidP="00000000" w:rsidRDefault="00000000" w:rsidRPr="00000000" w14:paraId="0000013A">
      <w:pPr>
        <w:numPr>
          <w:ilvl w:val="0"/>
          <w:numId w:val="48"/>
        </w:numPr>
        <w:ind w:left="720" w:hanging="360"/>
      </w:pPr>
      <w:r w:rsidDel="00000000" w:rsidR="00000000" w:rsidRPr="00000000">
        <w:rPr>
          <w:b w:val="1"/>
          <w:rtl w:val="0"/>
        </w:rPr>
        <w:t xml:space="preserve">Windows 10 Pro / 11 Pro Users: </w:t>
        <w:br w:type="textWrapping"/>
      </w: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77">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3B">
      <w:pPr>
        <w:numPr>
          <w:ilvl w:val="0"/>
          <w:numId w:val="48"/>
        </w:numPr>
        <w:ind w:left="720" w:hanging="360"/>
      </w:pPr>
      <w:r w:rsidDel="00000000" w:rsidR="00000000" w:rsidRPr="00000000">
        <w:rPr>
          <w:b w:val="1"/>
          <w:rtl w:val="0"/>
        </w:rPr>
        <w:t xml:space="preserve">Windows 10 Home / 11 Home Users: </w:t>
        <w:br w:type="textWrapping"/>
        <w:t xml:space="preserve">On the other hand, Users of the 'Home</w:t>
      </w:r>
      <w:r w:rsidDel="00000000" w:rsidR="00000000" w:rsidRPr="00000000">
        <w:rPr>
          <w:rtl w:val="0"/>
        </w:rPr>
        <w:t xml:space="preserve">' version do NOT have the option Hyper-V option enabled, which means, you can only get Docker up and running using the WSL2 credentials(Windows Subsystem for Linux). Url</w:t>
      </w:r>
    </w:p>
    <w:p w:rsidR="00000000" w:rsidDel="00000000" w:rsidP="00000000" w:rsidRDefault="00000000" w:rsidRPr="00000000" w14:paraId="0000013C">
      <w:pPr>
        <w:rPr/>
      </w:pPr>
      <w:r w:rsidDel="00000000" w:rsidR="00000000" w:rsidRPr="00000000">
        <w:rPr>
          <w:rtl w:val="0"/>
        </w:rPr>
        <w:t xml:space="preserve">You can find the detailed instructions to do so here: rt g</w:t>
      </w:r>
      <w:hyperlink r:id="rId78">
        <w:r w:rsidDel="00000000" w:rsidR="00000000" w:rsidRPr="00000000">
          <w:rPr>
            <w:u w:val="single"/>
            <w:rtl w:val="0"/>
          </w:rPr>
          <w:t xml:space="preserve">https://pureinfotech.com/install-wsl-windows-11/</w:t>
        </w:r>
      </w:hyperlink>
      <w:r w:rsidDel="00000000" w:rsidR="00000000" w:rsidRPr="00000000">
        <w:rPr>
          <w:rtl w:val="0"/>
        </w:rPr>
      </w:r>
    </w:p>
    <w:p w:rsidR="00000000" w:rsidDel="00000000" w:rsidP="00000000" w:rsidRDefault="00000000" w:rsidRPr="00000000" w14:paraId="0000013D">
      <w:pPr>
        <w:rPr>
          <w:sz w:val="34"/>
          <w:szCs w:val="34"/>
        </w:rPr>
      </w:pPr>
      <w:r w:rsidDel="00000000" w:rsidR="00000000" w:rsidRPr="00000000">
        <w:rPr>
          <w:rtl w:val="0"/>
        </w:rPr>
        <w:t xml:space="preserve">In case, you run into another issue while trying to install WSL2 (</w:t>
      </w:r>
      <w:r w:rsidDel="00000000" w:rsidR="00000000" w:rsidRPr="00000000">
        <w:rPr>
          <w:b w:val="1"/>
          <w:rtl w:val="0"/>
        </w:rPr>
        <w:t xml:space="preserve">WslRegisterDistribution failed with error: 0x800701bc</w:t>
      </w:r>
      <w:r w:rsidDel="00000000" w:rsidR="00000000" w:rsidRPr="00000000">
        <w:rPr>
          <w:rtl w:val="0"/>
        </w:rPr>
        <w:t xml:space="preserve">), Make sure you update the WSL2 Linux Kernel, following the guidelines here: </w:t>
        <w:br w:type="textWrapping"/>
        <w:br w:type="textWrapping"/>
      </w:r>
      <w:hyperlink r:id="rId79">
        <w:r w:rsidDel="00000000" w:rsidR="00000000" w:rsidRPr="00000000">
          <w:rPr>
            <w:u w:val="single"/>
            <w:rtl w:val="0"/>
          </w:rPr>
          <w:t xml:space="preserve">https://github.com/microsoft/WSL/issues/5393</w:t>
        </w:r>
      </w:hyperlink>
      <w:r w:rsidDel="00000000" w:rsidR="00000000" w:rsidRPr="00000000">
        <w:rPr>
          <w:rtl w:val="0"/>
        </w:rPr>
      </w:r>
    </w:p>
    <w:p w:rsidR="00000000" w:rsidDel="00000000" w:rsidP="00000000" w:rsidRDefault="00000000" w:rsidRPr="00000000" w14:paraId="0000013E">
      <w:pPr>
        <w:pStyle w:val="Heading2"/>
        <w:spacing w:after="200" w:lineRule="auto"/>
        <w:rPr>
          <w:sz w:val="34"/>
          <w:szCs w:val="34"/>
        </w:rPr>
      </w:pPr>
      <w:bookmarkStart w:colFirst="0" w:colLast="0" w:name="_wr6u2clemd21" w:id="66"/>
      <w:bookmarkEnd w:id="66"/>
      <w:r w:rsidDel="00000000" w:rsidR="00000000" w:rsidRPr="00000000">
        <w:rPr>
          <w:sz w:val="34"/>
          <w:szCs w:val="34"/>
          <w:rtl w:val="0"/>
        </w:rPr>
        <w:t xml:space="preserve">Docker - docker pull dbpage</w:t>
      </w:r>
    </w:p>
    <w:p w:rsidR="00000000" w:rsidDel="00000000" w:rsidP="00000000" w:rsidRDefault="00000000" w:rsidRPr="00000000" w14:paraId="0000013F">
      <w:pPr>
        <w:rPr/>
      </w:pPr>
      <w:r w:rsidDel="00000000" w:rsidR="00000000" w:rsidRPr="00000000">
        <w:rPr>
          <w:rtl w:val="0"/>
        </w:rPr>
        <w:t xml:space="preserve">Whenever a `</w:t>
      </w:r>
      <w:r w:rsidDel="00000000" w:rsidR="00000000" w:rsidRPr="00000000">
        <w:rPr>
          <w:b w:val="1"/>
          <w:rtl w:val="0"/>
        </w:rPr>
        <w:t xml:space="preserve">docker pull</w:t>
      </w:r>
      <w:r w:rsidDel="00000000" w:rsidR="00000000" w:rsidRPr="00000000">
        <w:rPr>
          <w:rtl w:val="0"/>
        </w:rPr>
        <w:t xml:space="preserve"> is performed (either manually or by `</w:t>
      </w:r>
      <w:r w:rsidDel="00000000" w:rsidR="00000000" w:rsidRPr="00000000">
        <w:rPr>
          <w:b w:val="1"/>
          <w:rtl w:val="0"/>
        </w:rPr>
        <w:t xml:space="preserve">docker-compose up</w:t>
      </w:r>
      <w:r w:rsidDel="00000000" w:rsidR="00000000" w:rsidRPr="00000000">
        <w:rPr>
          <w:rtl w:val="0"/>
        </w:rPr>
        <w:t xml:space="preserve">`), it attempts to fetch the given image name (</w:t>
      </w:r>
      <w:r w:rsidDel="00000000" w:rsidR="00000000" w:rsidRPr="00000000">
        <w:rPr>
          <w:b w:val="1"/>
          <w:rtl w:val="0"/>
        </w:rPr>
        <w:t xml:space="preserve">pgadmin4</w:t>
      </w:r>
      <w:r w:rsidDel="00000000" w:rsidR="00000000" w:rsidRPr="00000000">
        <w:rPr>
          <w:rtl w:val="0"/>
        </w:rPr>
        <w:t xml:space="preserve">, for the example above) from a repository (</w:t>
      </w:r>
      <w:r w:rsidDel="00000000" w:rsidR="00000000" w:rsidRPr="00000000">
        <w:rPr>
          <w:b w:val="1"/>
          <w:rtl w:val="0"/>
        </w:rPr>
        <w:t xml:space="preserve">dbpage</w:t>
      </w:r>
      <w:r w:rsidDel="00000000" w:rsidR="00000000" w:rsidRPr="00000000">
        <w:rPr>
          <w:rtl w:val="0"/>
        </w:rPr>
        <w:t xml:space="preserve">). </w:t>
        <w:br w:type="textWrapping"/>
      </w:r>
      <w:r w:rsidDel="00000000" w:rsidR="00000000" w:rsidRPr="00000000">
        <w:rPr>
          <w:b w:val="1"/>
          <w:rtl w:val="0"/>
        </w:rPr>
        <w:t xml:space="preserve">IF the repository is public</w:t>
      </w:r>
      <w:r w:rsidDel="00000000" w:rsidR="00000000" w:rsidRPr="00000000">
        <w:rPr>
          <w:rtl w:val="0"/>
        </w:rPr>
        <w:t xml:space="preserve">, the fetch and download happens without any issue whatsoever. </w:t>
      </w:r>
    </w:p>
    <w:p w:rsidR="00000000" w:rsidDel="00000000" w:rsidP="00000000" w:rsidRDefault="00000000" w:rsidRPr="00000000" w14:paraId="00000140">
      <w:pPr>
        <w:rPr/>
      </w:pPr>
      <w:r w:rsidDel="00000000" w:rsidR="00000000" w:rsidRPr="00000000">
        <w:rPr>
          <w:rtl w:val="0"/>
        </w:rPr>
        <w:t xml:space="preserve">For instance: </w:t>
      </w:r>
    </w:p>
    <w:p w:rsidR="00000000" w:rsidDel="00000000" w:rsidP="00000000" w:rsidRDefault="00000000" w:rsidRPr="00000000" w14:paraId="00000141">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postgres:13 </w:t>
      </w:r>
    </w:p>
    <w:p w:rsidR="00000000" w:rsidDel="00000000" w:rsidP="00000000" w:rsidRDefault="00000000" w:rsidRPr="00000000" w14:paraId="00000142">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dpage/pgadmin4</w:t>
        <w:tab/>
      </w:r>
      <w:r w:rsidDel="00000000" w:rsidR="00000000" w:rsidRPr="00000000">
        <w:rPr>
          <w:rtl w:val="0"/>
        </w:rPr>
      </w:r>
    </w:p>
    <w:p w:rsidR="00000000" w:rsidDel="00000000" w:rsidP="00000000" w:rsidRDefault="00000000" w:rsidRPr="00000000" w14:paraId="00000143">
      <w:pPr>
        <w:rPr>
          <w:b w:val="1"/>
        </w:rPr>
      </w:pPr>
      <w:r w:rsidDel="00000000" w:rsidR="00000000" w:rsidRPr="00000000">
        <w:rPr>
          <w:b w:val="1"/>
          <w:rtl w:val="0"/>
        </w:rPr>
        <w:t xml:space="preserve">BE ADVISED:</w:t>
        <w:br w:type="textWrapping"/>
        <w:br w:type="textWrapping"/>
      </w:r>
      <w:r w:rsidDel="00000000" w:rsidR="00000000" w:rsidRPr="00000000">
        <w:rPr>
          <w:rtl w:val="0"/>
        </w:rPr>
        <w:t xml:space="preserve">The Docker Images we'll be using throughout the Data Engineering Zoomcamp are all public (except when or if explicitly said otherwise by the instructors or co-instructors).</w:t>
        <w:br w:type="textWrapping"/>
        <w:br w:type="textWrapping"/>
      </w:r>
      <w:r w:rsidDel="00000000" w:rsidR="00000000" w:rsidRPr="00000000">
        <w:rPr>
          <w:b w:val="1"/>
          <w:rtl w:val="0"/>
        </w:rPr>
        <w:t xml:space="preserve">Meaning</w:t>
      </w:r>
      <w:r w:rsidDel="00000000" w:rsidR="00000000" w:rsidRPr="00000000">
        <w:rPr>
          <w:rtl w:val="0"/>
        </w:rPr>
        <w:t xml:space="preserve">: you are NOT required to perform a docker login to fetch them. </w:t>
        <w:br w:type="textWrapping"/>
        <w:br w:type="textWrapping"/>
      </w:r>
      <w:r w:rsidDel="00000000" w:rsidR="00000000" w:rsidRPr="00000000">
        <w:rPr>
          <w:b w:val="1"/>
          <w:rtl w:val="0"/>
        </w:rPr>
        <w:t xml:space="preserve">So if you get the message above saying </w:t>
      </w:r>
      <w:r w:rsidDel="00000000" w:rsidR="00000000" w:rsidRPr="00000000">
        <w:rPr>
          <w:b w:val="1"/>
          <w:i w:val="1"/>
          <w:rtl w:val="0"/>
        </w:rPr>
        <w:t xml:space="preserve">"docker login': denied: requested access to the resource is denied</w:t>
      </w:r>
      <w:r w:rsidDel="00000000" w:rsidR="00000000" w:rsidRPr="00000000">
        <w:rPr>
          <w:b w:val="1"/>
          <w:rtl w:val="0"/>
        </w:rPr>
        <w:t xml:space="preserve">.</w:t>
      </w:r>
      <w:r w:rsidDel="00000000" w:rsidR="00000000" w:rsidRPr="00000000">
        <w:rPr>
          <w:rtl w:val="0"/>
        </w:rPr>
        <w:t xml:space="preserve"> That is most likely due to a </w:t>
      </w:r>
      <w:r w:rsidDel="00000000" w:rsidR="00000000" w:rsidRPr="00000000">
        <w:rPr>
          <w:b w:val="1"/>
          <w:rtl w:val="0"/>
        </w:rPr>
        <w:t xml:space="preserve">typo</w:t>
      </w:r>
      <w:r w:rsidDel="00000000" w:rsidR="00000000" w:rsidRPr="00000000">
        <w:rPr>
          <w:rtl w:val="0"/>
        </w:rPr>
        <w:t xml:space="preserve"> in your image name:</w:t>
        <w:br w:type="textWrapping"/>
        <w:br w:type="textWrapping"/>
      </w:r>
      <w:r w:rsidDel="00000000" w:rsidR="00000000" w:rsidRPr="00000000">
        <w:rPr>
          <w:b w:val="1"/>
          <w:rtl w:val="0"/>
        </w:rPr>
        <w:t xml:space="preserve">For instance:</w:t>
      </w:r>
    </w:p>
    <w:p w:rsidR="00000000" w:rsidDel="00000000" w:rsidP="00000000" w:rsidRDefault="00000000" w:rsidRPr="00000000" w14:paraId="00000144">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dbpage/pgadmin4</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Will throw that exception telling you "repository does not exist or may require 'docker login'</w:t>
      </w:r>
    </w:p>
    <w:p w:rsidR="00000000" w:rsidDel="00000000" w:rsidP="00000000" w:rsidRDefault="00000000" w:rsidRPr="00000000" w14:paraId="00000146">
      <w:pPr>
        <w:rPr>
          <w:b w:val="1"/>
        </w:rPr>
      </w:pPr>
      <w:r w:rsidDel="00000000" w:rsidR="00000000" w:rsidRPr="00000000">
        <w:rPr>
          <w:i w:val="1"/>
          <w:sz w:val="16"/>
          <w:szCs w:val="16"/>
          <w:rtl w:val="0"/>
        </w:rPr>
        <w:br w:type="textWrapping"/>
        <w:t xml:space="preserve">Error response from daemon: pull access denied for dbpage/pgadmin4, repository does not exist or </w:t>
        <w:br w:type="textWrapping"/>
        <w:t xml:space="preserve">may require 'docker login': denied: requested access to the resource is denied</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But that actually happened because the actual image is </w:t>
      </w:r>
      <w:r w:rsidDel="00000000" w:rsidR="00000000" w:rsidRPr="00000000">
        <w:rPr>
          <w:b w:val="1"/>
          <w:rtl w:val="0"/>
        </w:rPr>
        <w:t xml:space="preserve">dpage/pgadmin4</w:t>
      </w:r>
      <w:r w:rsidDel="00000000" w:rsidR="00000000" w:rsidRPr="00000000">
        <w:rPr>
          <w:rtl w:val="0"/>
        </w:rPr>
        <w:t xml:space="preserve"> and NOT </w:t>
      </w:r>
      <w:r w:rsidDel="00000000" w:rsidR="00000000" w:rsidRPr="00000000">
        <w:rPr>
          <w:b w:val="1"/>
          <w:rtl w:val="0"/>
        </w:rPr>
        <w:t xml:space="preserve">dbpage/pgadmin4</w:t>
      </w:r>
      <w:r w:rsidDel="00000000" w:rsidR="00000000" w:rsidRPr="00000000">
        <w:rPr>
          <w:rtl w:val="0"/>
        </w:rPr>
      </w:r>
    </w:p>
    <w:p w:rsidR="00000000" w:rsidDel="00000000" w:rsidP="00000000" w:rsidRDefault="00000000" w:rsidRPr="00000000" w14:paraId="00000148">
      <w:pPr>
        <w:rPr/>
      </w:pPr>
      <w:r w:rsidDel="00000000" w:rsidR="00000000" w:rsidRPr="00000000">
        <w:rPr>
          <w:b w:val="1"/>
          <w:rtl w:val="0"/>
        </w:rPr>
        <w:t xml:space="preserve">How to fix it:</w:t>
      </w:r>
      <w:r w:rsidDel="00000000" w:rsidR="00000000" w:rsidRPr="00000000">
        <w:rPr>
          <w:rtl w:val="0"/>
        </w:rPr>
      </w:r>
    </w:p>
    <w:p w:rsidR="00000000" w:rsidDel="00000000" w:rsidP="00000000" w:rsidRDefault="00000000" w:rsidRPr="00000000" w14:paraId="00000149">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dpage/pgadmin4</w:t>
      </w:r>
      <w:r w:rsidDel="00000000" w:rsidR="00000000" w:rsidRPr="00000000">
        <w:rPr>
          <w:b w:val="1"/>
          <w:rtl w:val="0"/>
        </w:rPr>
        <w:t xml:space="preserve"> </w:t>
      </w:r>
      <w:r w:rsidDel="00000000" w:rsidR="00000000" w:rsidRPr="00000000">
        <w:rPr>
          <w:rtl w:val="0"/>
        </w:rPr>
        <w:br w:type="textWrapping"/>
      </w:r>
    </w:p>
    <w:p w:rsidR="00000000" w:rsidDel="00000000" w:rsidP="00000000" w:rsidRDefault="00000000" w:rsidRPr="00000000" w14:paraId="0000014A">
      <w:pPr>
        <w:rPr/>
      </w:pPr>
      <w:r w:rsidDel="00000000" w:rsidR="00000000" w:rsidRPr="00000000">
        <w:rPr>
          <w:b w:val="1"/>
          <w:rtl w:val="0"/>
        </w:rPr>
        <w:t xml:space="preserve">EXTRA NOTES:</w:t>
        <w:br w:type="textWrapping"/>
        <w:t xml:space="preserve">In the real world, </w:t>
      </w:r>
      <w:r w:rsidDel="00000000" w:rsidR="00000000" w:rsidRPr="00000000">
        <w:rPr>
          <w:rtl w:val="0"/>
        </w:rPr>
        <w:t xml:space="preserve">occasionally, when you're working for a company or closed organisation, the Docker image you're trying to fetch might be under a private repo that your DockerHub Username was granted access to. </w:t>
      </w:r>
    </w:p>
    <w:p w:rsidR="00000000" w:rsidDel="00000000" w:rsidP="00000000" w:rsidRDefault="00000000" w:rsidRPr="00000000" w14:paraId="0000014B">
      <w:pPr>
        <w:rPr/>
      </w:pPr>
      <w:r w:rsidDel="00000000" w:rsidR="00000000" w:rsidRPr="00000000">
        <w:rPr>
          <w:rtl w:val="0"/>
        </w:rPr>
        <w:t xml:space="preserve">For which cases, you must first execute:</w:t>
        <w:br w:type="textWrapping"/>
      </w: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login</w:t>
      </w:r>
      <w:r w:rsidDel="00000000" w:rsidR="00000000" w:rsidRPr="00000000">
        <w:rPr>
          <w:rtl w:val="0"/>
        </w:rPr>
      </w:r>
    </w:p>
    <w:p w:rsidR="00000000" w:rsidDel="00000000" w:rsidP="00000000" w:rsidRDefault="00000000" w:rsidRPr="00000000" w14:paraId="0000014C">
      <w:pPr>
        <w:numPr>
          <w:ilvl w:val="0"/>
          <w:numId w:val="68"/>
        </w:numPr>
        <w:ind w:left="720" w:hanging="360"/>
      </w:pPr>
      <w:r w:rsidDel="00000000" w:rsidR="00000000" w:rsidRPr="00000000">
        <w:rPr>
          <w:rtl w:val="0"/>
        </w:rPr>
        <w:t xml:space="preserve">Fill in the details of your username and password. </w:t>
      </w:r>
    </w:p>
    <w:p w:rsidR="00000000" w:rsidDel="00000000" w:rsidP="00000000" w:rsidRDefault="00000000" w:rsidRPr="00000000" w14:paraId="0000014D">
      <w:pPr>
        <w:numPr>
          <w:ilvl w:val="0"/>
          <w:numId w:val="68"/>
        </w:numPr>
        <w:ind w:left="720" w:hanging="360"/>
      </w:pPr>
      <w:r w:rsidDel="00000000" w:rsidR="00000000" w:rsidRPr="00000000">
        <w:rPr>
          <w:rtl w:val="0"/>
        </w:rPr>
        <w:t xml:space="preserve">And only then perform the `</w:t>
      </w:r>
      <w:r w:rsidDel="00000000" w:rsidR="00000000" w:rsidRPr="00000000">
        <w:rPr>
          <w:b w:val="1"/>
          <w:rtl w:val="0"/>
        </w:rPr>
        <w:t xml:space="preserve">docker pull</w:t>
      </w:r>
      <w:r w:rsidDel="00000000" w:rsidR="00000000" w:rsidRPr="00000000">
        <w:rPr>
          <w:rtl w:val="0"/>
        </w:rPr>
        <w:t xml:space="preserve">` against that private repository</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rPr/>
      </w:pPr>
      <w:bookmarkStart w:colFirst="0" w:colLast="0" w:name="_6e6o0pvt647o" w:id="67"/>
      <w:bookmarkEnd w:id="67"/>
      <w:r w:rsidDel="00000000" w:rsidR="00000000" w:rsidRPr="00000000">
        <w:rPr>
          <w:rtl w:val="0"/>
        </w:rPr>
        <w:t xml:space="preserve">Docker - "permission denied" error when creating a PostgreSQL Docker with a mounted volume on macOS M1</w:t>
      </w:r>
    </w:p>
    <w:p w:rsidR="00000000" w:rsidDel="00000000" w:rsidP="00000000" w:rsidRDefault="00000000" w:rsidRPr="00000000" w14:paraId="00000150">
      <w:pPr>
        <w:rPr/>
      </w:pPr>
      <w:r w:rsidDel="00000000" w:rsidR="00000000" w:rsidRPr="00000000">
        <w:rPr>
          <w:rtl w:val="0"/>
        </w:rPr>
        <w:t xml:space="preserve">Issue Description:</w:t>
      </w:r>
    </w:p>
    <w:p w:rsidR="00000000" w:rsidDel="00000000" w:rsidP="00000000" w:rsidRDefault="00000000" w:rsidRPr="00000000" w14:paraId="00000151">
      <w:pPr>
        <w:rPr/>
      </w:pPr>
      <w:r w:rsidDel="00000000" w:rsidR="00000000" w:rsidRPr="00000000">
        <w:rPr>
          <w:rtl w:val="0"/>
        </w:rPr>
        <w:t xml:space="preserve">When attempting to run a Docker command similar to the one below:</w:t>
      </w:r>
    </w:p>
    <w:p w:rsidR="00000000" w:rsidDel="00000000" w:rsidP="00000000" w:rsidRDefault="00000000" w:rsidRPr="00000000" w14:paraId="00000152">
      <w:pPr>
        <w:rPr/>
      </w:pPr>
      <w:r w:rsidDel="00000000" w:rsidR="00000000" w:rsidRPr="00000000">
        <w:rPr>
          <w:rtl w:val="0"/>
        </w:rPr>
        <w:t xml:space="preserve">docker run -it \</w:t>
      </w:r>
    </w:p>
    <w:p w:rsidR="00000000" w:rsidDel="00000000" w:rsidP="00000000" w:rsidRDefault="00000000" w:rsidRPr="00000000" w14:paraId="00000153">
      <w:pPr>
        <w:rPr/>
      </w:pPr>
      <w:r w:rsidDel="00000000" w:rsidR="00000000" w:rsidRPr="00000000">
        <w:rPr>
          <w:rtl w:val="0"/>
        </w:rPr>
        <w:t xml:space="preserve"> -e POSTGRES_USER="root" \</w:t>
      </w:r>
    </w:p>
    <w:p w:rsidR="00000000" w:rsidDel="00000000" w:rsidP="00000000" w:rsidRDefault="00000000" w:rsidRPr="00000000" w14:paraId="00000154">
      <w:pPr>
        <w:rPr/>
      </w:pPr>
      <w:r w:rsidDel="00000000" w:rsidR="00000000" w:rsidRPr="00000000">
        <w:rPr>
          <w:rtl w:val="0"/>
        </w:rPr>
        <w:t xml:space="preserve"> -e POSTGRES_PASSWORD="root" \</w:t>
      </w:r>
    </w:p>
    <w:p w:rsidR="00000000" w:rsidDel="00000000" w:rsidP="00000000" w:rsidRDefault="00000000" w:rsidRPr="00000000" w14:paraId="00000155">
      <w:pPr>
        <w:rPr/>
      </w:pPr>
      <w:r w:rsidDel="00000000" w:rsidR="00000000" w:rsidRPr="00000000">
        <w:rPr>
          <w:rtl w:val="0"/>
        </w:rPr>
        <w:t xml:space="preserve"> -e POSTGRES_DB="ny_taxi" \</w:t>
      </w:r>
    </w:p>
    <w:p w:rsidR="00000000" w:rsidDel="00000000" w:rsidP="00000000" w:rsidRDefault="00000000" w:rsidRPr="00000000" w14:paraId="00000156">
      <w:pPr>
        <w:rPr/>
      </w:pPr>
      <w:r w:rsidDel="00000000" w:rsidR="00000000" w:rsidRPr="00000000">
        <w:rPr>
          <w:rtl w:val="0"/>
        </w:rPr>
        <w:t xml:space="preserve"> -v $(pwd)/ny_taxi_postgres_data:/var/lib/postgresql/data \</w:t>
      </w:r>
    </w:p>
    <w:p w:rsidR="00000000" w:rsidDel="00000000" w:rsidP="00000000" w:rsidRDefault="00000000" w:rsidRPr="00000000" w14:paraId="00000157">
      <w:pPr>
        <w:rPr/>
      </w:pPr>
      <w:r w:rsidDel="00000000" w:rsidR="00000000" w:rsidRPr="00000000">
        <w:rPr>
          <w:rtl w:val="0"/>
        </w:rPr>
        <w:t xml:space="preserve"> -p 5432:5432 \mount</w:t>
      </w:r>
    </w:p>
    <w:p w:rsidR="00000000" w:rsidDel="00000000" w:rsidP="00000000" w:rsidRDefault="00000000" w:rsidRPr="00000000" w14:paraId="00000158">
      <w:pPr>
        <w:rPr/>
      </w:pPr>
      <w:r w:rsidDel="00000000" w:rsidR="00000000" w:rsidRPr="00000000">
        <w:rPr>
          <w:rtl w:val="0"/>
        </w:rPr>
        <w:t xml:space="preserve"> postgres:13</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rFonts w:ascii="Roboto" w:cs="Roboto" w:eastAsia="Roboto" w:hAnsi="Roboto"/>
        </w:rPr>
      </w:pPr>
      <w:r w:rsidDel="00000000" w:rsidR="00000000" w:rsidRPr="00000000">
        <w:rPr>
          <w:rFonts w:ascii="Roboto" w:cs="Roboto" w:eastAsia="Roboto" w:hAnsi="Roboto"/>
          <w:rtl w:val="0"/>
        </w:rPr>
        <w:t xml:space="preserve">You encounter the error message:</w:t>
      </w:r>
    </w:p>
    <w:p w:rsidR="00000000" w:rsidDel="00000000" w:rsidP="00000000" w:rsidRDefault="00000000" w:rsidRPr="00000000" w14:paraId="0000015B">
      <w:pPr>
        <w:rPr>
          <w:rFonts w:ascii="Roboto" w:cs="Roboto" w:eastAsia="Roboto" w:hAnsi="Roboto"/>
        </w:rPr>
      </w:pPr>
      <w:r w:rsidDel="00000000" w:rsidR="00000000" w:rsidRPr="00000000">
        <w:rPr>
          <w:rFonts w:ascii="Roboto" w:cs="Roboto" w:eastAsia="Roboto" w:hAnsi="Roboto"/>
          <w:rtl w:val="0"/>
        </w:rPr>
        <w:t xml:space="preserve">docker: Error response from daemon: error while creating mount source path '/path/to/ny_taxi_postgres_data': chown /path/to/ny_taxi_postgres_data: permission denied.</w:t>
      </w:r>
    </w:p>
    <w:p w:rsidR="00000000" w:rsidDel="00000000" w:rsidP="00000000" w:rsidRDefault="00000000" w:rsidRPr="00000000" w14:paraId="0000015C">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rPr>
      </w:pPr>
      <w:r w:rsidDel="00000000" w:rsidR="00000000" w:rsidRPr="00000000">
        <w:rPr>
          <w:rFonts w:ascii="Roboto" w:cs="Roboto" w:eastAsia="Roboto" w:hAnsi="Roboto"/>
          <w:rtl w:val="0"/>
        </w:rPr>
        <w:t xml:space="preserve">Solution:</w:t>
        <w:tab/>
      </w:r>
    </w:p>
    <w:p w:rsidR="00000000" w:rsidDel="00000000" w:rsidP="00000000" w:rsidRDefault="00000000" w:rsidRPr="00000000" w14:paraId="0000015D">
      <w:pPr>
        <w:rPr>
          <w:rFonts w:ascii="Roboto" w:cs="Roboto" w:eastAsia="Roboto" w:hAnsi="Roboto"/>
        </w:rPr>
      </w:pPr>
      <w:r w:rsidDel="00000000" w:rsidR="00000000" w:rsidRPr="00000000">
        <w:rPr>
          <w:rFonts w:ascii="Roboto" w:cs="Roboto" w:eastAsia="Roboto" w:hAnsi="Roboto"/>
          <w:rtl w:val="0"/>
        </w:rPr>
        <w:t xml:space="preserve">1- Stop Rancher Desktop:</w:t>
      </w:r>
    </w:p>
    <w:p w:rsidR="00000000" w:rsidDel="00000000" w:rsidP="00000000" w:rsidRDefault="00000000" w:rsidRPr="00000000" w14:paraId="0000015E">
      <w:pPr>
        <w:numPr>
          <w:ilvl w:val="0"/>
          <w:numId w:val="10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If you are using Rancher Desktop and face this issue, stop Rancher Desktop to resolve compatibility problems.</w:t>
      </w:r>
    </w:p>
    <w:p w:rsidR="00000000" w:rsidDel="00000000" w:rsidP="00000000" w:rsidRDefault="00000000" w:rsidRPr="00000000" w14:paraId="0000015F">
      <w:pPr>
        <w:rPr>
          <w:rFonts w:ascii="Roboto" w:cs="Roboto" w:eastAsia="Roboto" w:hAnsi="Roboto"/>
        </w:rPr>
      </w:pPr>
      <w:r w:rsidDel="00000000" w:rsidR="00000000" w:rsidRPr="00000000">
        <w:rPr>
          <w:rFonts w:ascii="Roboto" w:cs="Roboto" w:eastAsia="Roboto" w:hAnsi="Roboto"/>
          <w:rtl w:val="0"/>
        </w:rPr>
        <w:t xml:space="preserve">2- Install Docker Desktop:</w:t>
      </w:r>
    </w:p>
    <w:p w:rsidR="00000000" w:rsidDel="00000000" w:rsidP="00000000" w:rsidRDefault="00000000" w:rsidRPr="00000000" w14:paraId="00000160">
      <w:pPr>
        <w:numPr>
          <w:ilvl w:val="0"/>
          <w:numId w:val="10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Install Docker Desktop, ensuring that it is properly configured and has the required permissions.</w:t>
      </w:r>
    </w:p>
    <w:p w:rsidR="00000000" w:rsidDel="00000000" w:rsidP="00000000" w:rsidRDefault="00000000" w:rsidRPr="00000000" w14:paraId="00000161">
      <w:pPr>
        <w:rPr>
          <w:rFonts w:ascii="Roboto" w:cs="Roboto" w:eastAsia="Roboto" w:hAnsi="Roboto"/>
        </w:rPr>
      </w:pPr>
      <w:r w:rsidDel="00000000" w:rsidR="00000000" w:rsidRPr="00000000">
        <w:rPr>
          <w:rFonts w:ascii="Roboto" w:cs="Roboto" w:eastAsia="Roboto" w:hAnsi="Roboto"/>
          <w:rtl w:val="0"/>
        </w:rPr>
        <w:t xml:space="preserve">2-Retry Docker Command:</w:t>
      </w:r>
    </w:p>
    <w:p w:rsidR="00000000" w:rsidDel="00000000" w:rsidP="00000000" w:rsidRDefault="00000000" w:rsidRPr="00000000" w14:paraId="00000162">
      <w:pPr>
        <w:numPr>
          <w:ilvl w:val="0"/>
          <w:numId w:val="10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Run the Docker command again after switching to Docker Desktop. This step resolves compatibility issues on some systems.</w:t>
      </w:r>
    </w:p>
    <w:p w:rsidR="00000000" w:rsidDel="00000000" w:rsidP="00000000" w:rsidRDefault="00000000" w:rsidRPr="00000000" w14:paraId="00000163">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rPr>
      </w:pPr>
      <w:r w:rsidDel="00000000" w:rsidR="00000000" w:rsidRPr="00000000">
        <w:rPr>
          <w:rFonts w:ascii="Roboto" w:cs="Roboto" w:eastAsia="Roboto" w:hAnsi="Roboto"/>
          <w:rtl w:val="0"/>
        </w:rPr>
        <w:t xml:space="preserve">Note: The issue occurred because Rancher Desktop was in use. Switching to Docker Desktop resolves compatibility problems and allows for the successful creation of PostgreSQL containers with mounted volumes for the New York Taxi Database on macOS M1.</w:t>
      </w:r>
    </w:p>
    <w:p w:rsidR="00000000" w:rsidDel="00000000" w:rsidP="00000000" w:rsidRDefault="00000000" w:rsidRPr="00000000" w14:paraId="00000164">
      <w:pPr>
        <w:rPr>
          <w:rFonts w:ascii="Roboto" w:cs="Roboto" w:eastAsia="Roboto" w:hAnsi="Roboto"/>
        </w:rPr>
      </w:pPr>
      <w:r w:rsidDel="00000000" w:rsidR="00000000" w:rsidRPr="00000000">
        <w:rPr>
          <w:rtl w:val="0"/>
        </w:rPr>
      </w:r>
    </w:p>
    <w:p w:rsidR="00000000" w:rsidDel="00000000" w:rsidP="00000000" w:rsidRDefault="00000000" w:rsidRPr="00000000" w14:paraId="00000165">
      <w:pPr>
        <w:pStyle w:val="Heading2"/>
        <w:rPr/>
      </w:pPr>
      <w:bookmarkStart w:colFirst="0" w:colLast="0" w:name="_xl3zxpsxhdpv" w:id="68"/>
      <w:bookmarkEnd w:id="68"/>
      <w:r w:rsidDel="00000000" w:rsidR="00000000" w:rsidRPr="00000000">
        <w:rPr>
          <w:rtl w:val="0"/>
        </w:rPr>
        <w:t xml:space="preserve">Docker - can’t delete local folder that mounted to docker volume </w:t>
      </w:r>
    </w:p>
    <w:p w:rsidR="00000000" w:rsidDel="00000000" w:rsidP="00000000" w:rsidRDefault="00000000" w:rsidRPr="00000000" w14:paraId="00000166">
      <w:pPr>
        <w:rPr/>
      </w:pPr>
      <w:r w:rsidDel="00000000" w:rsidR="00000000" w:rsidRPr="00000000">
        <w:rPr>
          <w:rtl w:val="0"/>
        </w:rPr>
        <w:t xml:space="preserve">When I runned command to create postgre in docker container it created folder on my local machine to mount it to volume inside container. It has write and read protection and owned by user 999, so I could not delete it by simply drag to trash.  My obsidian could not started due to access error, so I had to change placement of this folder and delete old folder by this command:</w:t>
      </w:r>
    </w:p>
    <w:p w:rsidR="00000000" w:rsidDel="00000000" w:rsidP="00000000" w:rsidRDefault="00000000" w:rsidRPr="00000000" w14:paraId="00000167">
      <w:pPr>
        <w:rPr>
          <w:shd w:fill="f3f3f3" w:val="clear"/>
        </w:rPr>
      </w:pPr>
      <w:r w:rsidDel="00000000" w:rsidR="00000000" w:rsidRPr="00000000">
        <w:rPr>
          <w:shd w:fill="f3f3f3" w:val="clear"/>
          <w:rtl w:val="0"/>
        </w:rPr>
        <w:t xml:space="preserve">sudo rm -r -f docker_test/</w:t>
      </w:r>
    </w:p>
    <w:p w:rsidR="00000000" w:rsidDel="00000000" w:rsidP="00000000" w:rsidRDefault="00000000" w:rsidRPr="00000000" w14:paraId="00000168">
      <w:pPr>
        <w:rPr/>
      </w:pPr>
      <w:r w:rsidDel="00000000" w:rsidR="00000000" w:rsidRPr="00000000">
        <w:rPr>
          <w:rtl w:val="0"/>
        </w:rPr>
        <w:t xml:space="preserve">- where `rm` - remove, `-r` - recursively, `-f` - force, `docker_test/` - folder.</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2"/>
        <w:rPr/>
      </w:pPr>
      <w:bookmarkStart w:colFirst="0" w:colLast="0" w:name="_s5giqc9k239u" w:id="69"/>
      <w:bookmarkEnd w:id="69"/>
      <w:r w:rsidDel="00000000" w:rsidR="00000000" w:rsidRPr="00000000">
        <w:rPr>
          <w:sz w:val="34"/>
          <w:szCs w:val="34"/>
          <w:rtl w:val="0"/>
        </w:rPr>
        <w:t xml:space="preserve">Docker - Docker won't start or is stuck in settings (Windows 10 / 11)</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numPr>
          <w:ilvl w:val="0"/>
          <w:numId w:val="64"/>
        </w:numPr>
        <w:ind w:left="720" w:hanging="360"/>
      </w:pPr>
      <w:r w:rsidDel="00000000" w:rsidR="00000000" w:rsidRPr="00000000">
        <w:rPr>
          <w:rtl w:val="0"/>
        </w:rPr>
        <w:t xml:space="preserve">First off, make sure you're running the latest version of Docker for Windows, which you can download from </w:t>
      </w:r>
      <w:hyperlink r:id="rId80">
        <w:r w:rsidDel="00000000" w:rsidR="00000000" w:rsidRPr="00000000">
          <w:rPr>
            <w:u w:val="single"/>
            <w:rtl w:val="0"/>
          </w:rPr>
          <w:t xml:space="preserve">here</w:t>
        </w:r>
      </w:hyperlink>
      <w:r w:rsidDel="00000000" w:rsidR="00000000" w:rsidRPr="00000000">
        <w:rPr>
          <w:rtl w:val="0"/>
        </w:rPr>
        <w:t xml:space="preserve">. Sometimes using the menu to "</w:t>
      </w:r>
      <w:r w:rsidDel="00000000" w:rsidR="00000000" w:rsidRPr="00000000">
        <w:rPr>
          <w:b w:val="1"/>
          <w:rtl w:val="0"/>
        </w:rPr>
        <w:t xml:space="preserve">Upgrade</w:t>
      </w:r>
      <w:r w:rsidDel="00000000" w:rsidR="00000000" w:rsidRPr="00000000">
        <w:rPr>
          <w:rtl w:val="0"/>
        </w:rPr>
        <w:t xml:space="preserve">" doesn't work (which is another clear indicator for you to uninstall, and reinstall with the latest version)</w:t>
      </w:r>
    </w:p>
    <w:p w:rsidR="00000000" w:rsidDel="00000000" w:rsidP="00000000" w:rsidRDefault="00000000" w:rsidRPr="00000000" w14:paraId="0000016D">
      <w:pPr>
        <w:numPr>
          <w:ilvl w:val="0"/>
          <w:numId w:val="52"/>
        </w:numPr>
        <w:ind w:left="720" w:hanging="360"/>
      </w:pPr>
      <w:r w:rsidDel="00000000" w:rsidR="00000000" w:rsidRPr="00000000">
        <w:rPr>
          <w:rtl w:val="0"/>
        </w:rPr>
        <w:t xml:space="preserve">If docker is stuck on starting, first try to switch containers by right clicking the </w:t>
      </w:r>
      <w:hyperlink r:id="rId81">
        <w:r w:rsidDel="00000000" w:rsidR="00000000" w:rsidRPr="00000000">
          <w:rPr>
            <w:u w:val="single"/>
            <w:rtl w:val="0"/>
          </w:rPr>
          <w:t xml:space="preserve">docker symbol</w:t>
        </w:r>
      </w:hyperlink>
      <w:r w:rsidDel="00000000" w:rsidR="00000000" w:rsidRPr="00000000">
        <w:rPr>
          <w:rtl w:val="0"/>
        </w:rPr>
        <w:t xml:space="preserve"> from the running programs and switch the containers from windows to linux or vice versa</w:t>
      </w:r>
    </w:p>
    <w:p w:rsidR="00000000" w:rsidDel="00000000" w:rsidP="00000000" w:rsidRDefault="00000000" w:rsidRPr="00000000" w14:paraId="0000016E">
      <w:pPr>
        <w:numPr>
          <w:ilvl w:val="0"/>
          <w:numId w:val="52"/>
        </w:numPr>
        <w:ind w:left="720" w:hanging="360"/>
      </w:pPr>
      <w:r w:rsidDel="00000000" w:rsidR="00000000" w:rsidRPr="00000000">
        <w:rPr>
          <w:b w:val="1"/>
          <w:rtl w:val="0"/>
        </w:rPr>
        <w:t xml:space="preserve">[Windows 10 / 11 Pro Edition]</w:t>
      </w:r>
      <w:r w:rsidDel="00000000" w:rsidR="00000000" w:rsidRPr="00000000">
        <w:rPr>
          <w:rtl w:val="0"/>
        </w:rPr>
        <w:t xml:space="preserve"> The </w:t>
      </w:r>
      <w:r w:rsidDel="00000000" w:rsidR="00000000" w:rsidRPr="00000000">
        <w:rPr>
          <w:b w:val="1"/>
          <w:rtl w:val="0"/>
        </w:rPr>
        <w:t xml:space="preserve">Pro Edition </w:t>
      </w:r>
      <w:r w:rsidDel="00000000" w:rsidR="00000000" w:rsidRPr="00000000">
        <w:rPr>
          <w:rtl w:val="0"/>
        </w:rPr>
        <w:t xml:space="preserve">of Windows can run Docker either by using Hyper-V or WSL2 as its backend (Docker Engine)</w:t>
      </w:r>
    </w:p>
    <w:p w:rsidR="00000000" w:rsidDel="00000000" w:rsidP="00000000" w:rsidRDefault="00000000" w:rsidRPr="00000000" w14:paraId="0000016F">
      <w:pPr>
        <w:numPr>
          <w:ilvl w:val="1"/>
          <w:numId w:val="52"/>
        </w:numPr>
        <w:ind w:left="1440" w:hanging="360"/>
      </w:pP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82">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70">
      <w:pPr>
        <w:numPr>
          <w:ilvl w:val="1"/>
          <w:numId w:val="52"/>
        </w:numPr>
        <w:ind w:left="1440" w:hanging="360"/>
      </w:pPr>
      <w:r w:rsidDel="00000000" w:rsidR="00000000" w:rsidRPr="00000000">
        <w:rPr>
          <w:rtl w:val="0"/>
        </w:rPr>
        <w:t xml:space="preserve">If you opt-in for </w:t>
      </w:r>
      <w:r w:rsidDel="00000000" w:rsidR="00000000" w:rsidRPr="00000000">
        <w:rPr>
          <w:b w:val="1"/>
          <w:rtl w:val="0"/>
        </w:rPr>
        <w:t xml:space="preserve">WSL2, </w:t>
      </w:r>
      <w:r w:rsidDel="00000000" w:rsidR="00000000" w:rsidRPr="00000000">
        <w:rPr>
          <w:rtl w:val="0"/>
        </w:rPr>
        <w:t xml:space="preserve">you can follow the same steps as detailed in the </w:t>
      </w:r>
      <w:hyperlink r:id="rId83">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1">
      <w:pPr>
        <w:pStyle w:val="Heading2"/>
        <w:rPr/>
      </w:pPr>
      <w:bookmarkStart w:colFirst="0" w:colLast="0" w:name="_j4u7yxo1gq3e" w:id="70"/>
      <w:bookmarkEnd w:id="70"/>
      <w:r w:rsidDel="00000000" w:rsidR="00000000" w:rsidRPr="00000000">
        <w:rPr>
          <w:rtl w:val="0"/>
        </w:rPr>
        <w:t xml:space="preserve">Should I run docker commands from the windows file system or a file system of a Linux distribution in WSL?</w:t>
      </w:r>
    </w:p>
    <w:p w:rsidR="00000000" w:rsidDel="00000000" w:rsidP="00000000" w:rsidRDefault="00000000" w:rsidRPr="00000000" w14:paraId="00000172">
      <w:pPr>
        <w:rPr/>
      </w:pPr>
      <w:r w:rsidDel="00000000" w:rsidR="00000000" w:rsidRPr="00000000">
        <w:rPr>
          <w:rtl w:val="0"/>
        </w:rPr>
        <w:t xml:space="preserve">If you're running a </w:t>
      </w:r>
      <w:r w:rsidDel="00000000" w:rsidR="00000000" w:rsidRPr="00000000">
        <w:rPr>
          <w:b w:val="1"/>
          <w:rtl w:val="0"/>
        </w:rPr>
        <w:t xml:space="preserve">Home Edition</w:t>
      </w:r>
      <w:r w:rsidDel="00000000" w:rsidR="00000000" w:rsidRPr="00000000">
        <w:rPr>
          <w:rtl w:val="0"/>
        </w:rPr>
        <w:t xml:space="preserve">, you can still make it work with WSL2 (Windows Subsystem for Linux) by following the </w:t>
      </w:r>
      <w:hyperlink r:id="rId84">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If even after making sure your WSL2 (or Hyper-V) is set up accordingly, Docker remains stuck, you can </w:t>
      </w:r>
      <w:r w:rsidDel="00000000" w:rsidR="00000000" w:rsidRPr="00000000">
        <w:rPr>
          <w:b w:val="1"/>
          <w:rtl w:val="0"/>
        </w:rPr>
        <w:t xml:space="preserve">try</w:t>
      </w:r>
      <w:r w:rsidDel="00000000" w:rsidR="00000000" w:rsidRPr="00000000">
        <w:rPr>
          <w:rtl w:val="0"/>
        </w:rPr>
        <w:t xml:space="preserve"> the option to </w:t>
      </w:r>
      <w:hyperlink r:id="rId85">
        <w:r w:rsidDel="00000000" w:rsidR="00000000" w:rsidRPr="00000000">
          <w:rPr>
            <w:u w:val="single"/>
            <w:rtl w:val="0"/>
          </w:rPr>
          <w:t xml:space="preserve">Reset to Factory Defaults</w:t>
        </w:r>
      </w:hyperlink>
      <w:r w:rsidDel="00000000" w:rsidR="00000000" w:rsidRPr="00000000">
        <w:rPr>
          <w:rtl w:val="0"/>
        </w:rPr>
        <w:t xml:space="preserve"> or do a </w:t>
      </w:r>
      <w:r w:rsidDel="00000000" w:rsidR="00000000" w:rsidRPr="00000000">
        <w:rPr>
          <w:b w:val="1"/>
          <w:rtl w:val="0"/>
        </w:rPr>
        <w:t xml:space="preserve">fresh install.</w:t>
      </w:r>
      <w:r w:rsidDel="00000000" w:rsidR="00000000" w:rsidRPr="00000000">
        <w:rPr>
          <w:rtl w:val="0"/>
        </w:rPr>
      </w:r>
    </w:p>
    <w:p w:rsidR="00000000" w:rsidDel="00000000" w:rsidP="00000000" w:rsidRDefault="00000000" w:rsidRPr="00000000" w14:paraId="00000174">
      <w:pPr>
        <w:pStyle w:val="Heading2"/>
        <w:spacing w:after="200" w:lineRule="auto"/>
        <w:rPr>
          <w:sz w:val="34"/>
          <w:szCs w:val="34"/>
        </w:rPr>
      </w:pPr>
      <w:bookmarkStart w:colFirst="0" w:colLast="0" w:name="_hm2zcddqy5yk" w:id="71"/>
      <w:bookmarkEnd w:id="71"/>
      <w:r w:rsidDel="00000000" w:rsidR="00000000" w:rsidRPr="00000000">
        <w:rPr>
          <w:sz w:val="34"/>
          <w:szCs w:val="34"/>
          <w:rtl w:val="0"/>
        </w:rPr>
        <w:t xml:space="preserve">Docker - </w:t>
      </w:r>
      <w:r w:rsidDel="00000000" w:rsidR="00000000" w:rsidRPr="00000000">
        <w:rPr>
          <w:sz w:val="34"/>
          <w:szCs w:val="34"/>
          <w:rtl w:val="0"/>
        </w:rPr>
        <w:t xml:space="preserve">The</w:t>
      </w:r>
      <w:r w:rsidDel="00000000" w:rsidR="00000000" w:rsidRPr="00000000">
        <w:rPr>
          <w:sz w:val="34"/>
          <w:szCs w:val="34"/>
          <w:rtl w:val="0"/>
        </w:rPr>
        <w:t xml:space="preserve"> input device is not a TTY (Docker run for Windows)</w:t>
      </w:r>
    </w:p>
    <w:p w:rsidR="00000000" w:rsidDel="00000000" w:rsidP="00000000" w:rsidRDefault="00000000" w:rsidRPr="00000000" w14:paraId="00000175">
      <w:pPr>
        <w:rPr/>
      </w:pPr>
      <w:r w:rsidDel="00000000" w:rsidR="00000000" w:rsidRPr="00000000">
        <w:rPr>
          <w:rtl w:val="0"/>
        </w:rPr>
        <w:t xml:space="preserve">You may have this error:</w:t>
      </w:r>
    </w:p>
    <w:p w:rsidR="00000000" w:rsidDel="00000000" w:rsidP="00000000" w:rsidRDefault="00000000" w:rsidRPr="00000000" w14:paraId="0000017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docker run -it ubuntu bash</w:t>
      </w:r>
      <w:r w:rsidDel="00000000" w:rsidR="00000000" w:rsidRPr="00000000">
        <w:rPr>
          <w:rtl w:val="0"/>
        </w:rPr>
      </w:r>
    </w:p>
    <w:p w:rsidR="00000000" w:rsidDel="00000000" w:rsidP="00000000" w:rsidRDefault="00000000" w:rsidRPr="00000000" w14:paraId="00000177">
      <w:pPr>
        <w:rPr>
          <w:rFonts w:ascii="Consolas" w:cs="Consolas" w:eastAsia="Consolas" w:hAnsi="Consolas"/>
        </w:rPr>
      </w:pPr>
      <w:r w:rsidDel="00000000" w:rsidR="00000000" w:rsidRPr="00000000">
        <w:rPr>
          <w:rFonts w:ascii="Consolas" w:cs="Consolas" w:eastAsia="Consolas" w:hAnsi="Consolas"/>
          <w:rtl w:val="0"/>
        </w:rPr>
        <w:t xml:space="preserve">the input device is not a TTY. If you are using mintty, try prefixing the command with 'winpty'</w:t>
      </w:r>
    </w:p>
    <w:p w:rsidR="00000000" w:rsidDel="00000000" w:rsidP="00000000" w:rsidRDefault="00000000" w:rsidRPr="00000000" w14:paraId="00000178">
      <w:pPr>
        <w:rPr/>
      </w:pPr>
      <w:hyperlink r:id="rId86">
        <w:r w:rsidDel="00000000" w:rsidR="00000000" w:rsidRPr="00000000">
          <w:rPr>
            <w:u w:val="single"/>
            <w:rtl w:val="0"/>
          </w:rPr>
          <w:t xml:space="preserve">error:</w:t>
        </w:r>
      </w:hyperlink>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Solution:</w:t>
      </w:r>
    </w:p>
    <w:p w:rsidR="00000000" w:rsidDel="00000000" w:rsidP="00000000" w:rsidRDefault="00000000" w:rsidRPr="00000000" w14:paraId="0000017A">
      <w:pPr>
        <w:rPr/>
      </w:pPr>
      <w:r w:rsidDel="00000000" w:rsidR="00000000" w:rsidRPr="00000000">
        <w:rPr>
          <w:rtl w:val="0"/>
        </w:rPr>
        <w:t xml:space="preserve">Use </w:t>
      </w:r>
      <w:r w:rsidDel="00000000" w:rsidR="00000000" w:rsidRPr="00000000">
        <w:rPr>
          <w:b w:val="1"/>
          <w:rtl w:val="0"/>
        </w:rPr>
        <w:t xml:space="preserve">winpty </w:t>
      </w:r>
      <w:r w:rsidDel="00000000" w:rsidR="00000000" w:rsidRPr="00000000">
        <w:rPr>
          <w:rtl w:val="0"/>
        </w:rPr>
        <w:t xml:space="preserve">before docker command (</w:t>
      </w:r>
      <w:hyperlink r:id="rId87">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17B">
      <w:pPr>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Roboto Mono" w:cs="Roboto Mono" w:eastAsia="Roboto Mono" w:hAnsi="Roboto Mono"/>
          <w:shd w:fill="f3f3f3" w:val="clear"/>
          <w:rtl w:val="0"/>
        </w:rPr>
        <w:t xml:space="preserve"> winpty docker run -it ubuntu bash</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rFonts w:ascii="Consolas" w:cs="Consolas" w:eastAsia="Consolas" w:hAnsi="Consolas"/>
        </w:rPr>
      </w:pPr>
      <w:r w:rsidDel="00000000" w:rsidR="00000000" w:rsidRPr="00000000">
        <w:rPr>
          <w:rtl w:val="0"/>
        </w:rPr>
        <w:t xml:space="preserve">You also can make an alias:</w:t>
        <w:br w:type="textWrapping"/>
      </w:r>
      <w:r w:rsidDel="00000000" w:rsidR="00000000" w:rsidRPr="00000000">
        <w:rPr>
          <w:rFonts w:ascii="Roboto Mono" w:cs="Roboto Mono" w:eastAsia="Roboto Mono" w:hAnsi="Roboto Mono"/>
          <w:shd w:fill="f3f3f3" w:val="clear"/>
          <w:rtl w:val="0"/>
        </w:rPr>
        <w:t xml:space="preserve">echo "alias docker='winpty docker'" &gt;&gt; ~/.bashrc</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OR</w:t>
      </w:r>
    </w:p>
    <w:p w:rsidR="00000000" w:rsidDel="00000000" w:rsidP="00000000" w:rsidRDefault="00000000" w:rsidRPr="00000000" w14:paraId="0000017F">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echo "alias docker='winpty docker'" &gt;&gt; ~/.bash_profile</w:t>
      </w:r>
      <w:r w:rsidDel="00000000" w:rsidR="00000000" w:rsidRPr="00000000">
        <w:rPr>
          <w:rtl w:val="0"/>
        </w:rPr>
      </w:r>
    </w:p>
    <w:p w:rsidR="00000000" w:rsidDel="00000000" w:rsidP="00000000" w:rsidRDefault="00000000" w:rsidRPr="00000000" w14:paraId="00000180">
      <w:pPr>
        <w:rPr>
          <w:rFonts w:ascii="Consolas" w:cs="Consolas" w:eastAsia="Consolas" w:hAnsi="Consolas"/>
        </w:rPr>
      </w:pPr>
      <w:r w:rsidDel="00000000" w:rsidR="00000000" w:rsidRPr="00000000">
        <w:rPr>
          <w:rtl w:val="0"/>
        </w:rPr>
      </w:r>
    </w:p>
    <w:p w:rsidR="00000000" w:rsidDel="00000000" w:rsidP="00000000" w:rsidRDefault="00000000" w:rsidRPr="00000000" w14:paraId="00000181">
      <w:pPr>
        <w:pStyle w:val="Heading2"/>
        <w:spacing w:after="200" w:lineRule="auto"/>
        <w:rPr>
          <w:sz w:val="34"/>
          <w:szCs w:val="34"/>
        </w:rPr>
      </w:pPr>
      <w:bookmarkStart w:colFirst="0" w:colLast="0" w:name="_jkcf7llh6vja" w:id="72"/>
      <w:bookmarkEnd w:id="72"/>
      <w:r w:rsidDel="00000000" w:rsidR="00000000" w:rsidRPr="00000000">
        <w:rPr>
          <w:sz w:val="34"/>
          <w:szCs w:val="34"/>
          <w:rtl w:val="0"/>
        </w:rPr>
        <w:t xml:space="preserve">Docker - Cannot pip install on Docker container (Windows)</w:t>
      </w:r>
    </w:p>
    <w:p w:rsidR="00000000" w:rsidDel="00000000" w:rsidP="00000000" w:rsidRDefault="00000000" w:rsidRPr="00000000" w14:paraId="00000182">
      <w:pPr>
        <w:rPr/>
      </w:pPr>
      <w:r w:rsidDel="00000000" w:rsidR="00000000" w:rsidRPr="00000000">
        <w:rPr>
          <w:rtl w:val="0"/>
        </w:rPr>
        <w:t xml:space="preserve">You may have this error:</w:t>
      </w:r>
    </w:p>
    <w:p w:rsidR="00000000" w:rsidDel="00000000" w:rsidP="00000000" w:rsidRDefault="00000000" w:rsidRPr="00000000" w14:paraId="00000183">
      <w:pPr>
        <w:rPr>
          <w:rFonts w:ascii="Consolas" w:cs="Consolas" w:eastAsia="Consolas" w:hAnsi="Consolas"/>
        </w:rPr>
      </w:pPr>
      <w:r w:rsidDel="00000000" w:rsidR="00000000" w:rsidRPr="00000000">
        <w:rPr>
          <w:rFonts w:ascii="Consolas" w:cs="Consolas" w:eastAsia="Consolas" w:hAnsi="Consolas"/>
          <w:rtl w:val="0"/>
        </w:rPr>
        <w:t xml:space="preserve">Retrying (Retry(total=4, connect=None, read=None, redirect=None, status=None)) after connection broken by 'NewConnectionError('&lt;pip._vendor.u</w:t>
      </w:r>
    </w:p>
    <w:p w:rsidR="00000000" w:rsidDel="00000000" w:rsidP="00000000" w:rsidRDefault="00000000" w:rsidRPr="00000000" w14:paraId="00000184">
      <w:pPr>
        <w:rPr>
          <w:rFonts w:ascii="Consolas" w:cs="Consolas" w:eastAsia="Consolas" w:hAnsi="Consolas"/>
        </w:rPr>
      </w:pPr>
      <w:r w:rsidDel="00000000" w:rsidR="00000000" w:rsidRPr="00000000">
        <w:rPr>
          <w:rFonts w:ascii="Consolas" w:cs="Consolas" w:eastAsia="Consolas" w:hAnsi="Consolas"/>
          <w:rtl w:val="0"/>
        </w:rPr>
        <w:t xml:space="preserve">rllib3.connection.HTTPSConnection object at 0x7efe331cf790&gt;: Failed to establish a new connection: [Errno -3] Temporary failure in name resolution')':</w:t>
      </w:r>
    </w:p>
    <w:p w:rsidR="00000000" w:rsidDel="00000000" w:rsidP="00000000" w:rsidRDefault="00000000" w:rsidRPr="00000000" w14:paraId="00000185">
      <w:pPr>
        <w:rPr>
          <w:rFonts w:ascii="Consolas" w:cs="Consolas" w:eastAsia="Consolas" w:hAnsi="Consolas"/>
        </w:rPr>
      </w:pPr>
      <w:r w:rsidDel="00000000" w:rsidR="00000000" w:rsidRPr="00000000">
        <w:rPr>
          <w:rFonts w:ascii="Consolas" w:cs="Consolas" w:eastAsia="Consolas" w:hAnsi="Consolas"/>
          <w:rtl w:val="0"/>
        </w:rPr>
        <w:t xml:space="preserve">/simple/pandas/</w:t>
      </w:r>
    </w:p>
    <w:p w:rsidR="00000000" w:rsidDel="00000000" w:rsidP="00000000" w:rsidRDefault="00000000" w:rsidRPr="00000000" w14:paraId="00000186">
      <w:pPr>
        <w:rPr/>
      </w:pPr>
      <w:r w:rsidDel="00000000" w:rsidR="00000000" w:rsidRPr="00000000">
        <w:rPr>
          <w:rtl w:val="0"/>
        </w:rPr>
        <w:t xml:space="preserve">Possible solution might be:</w:t>
      </w:r>
    </w:p>
    <w:p w:rsidR="00000000" w:rsidDel="00000000" w:rsidP="00000000" w:rsidRDefault="00000000" w:rsidRPr="00000000" w14:paraId="00000187">
      <w:pPr>
        <w:rPr/>
      </w:pPr>
      <w:r w:rsidDel="00000000" w:rsidR="00000000" w:rsidRPr="00000000">
        <w:rPr>
          <w:rFonts w:ascii="Consolas" w:cs="Consolas" w:eastAsia="Consolas" w:hAnsi="Consolas"/>
          <w:b w:val="1"/>
          <w:rtl w:val="0"/>
        </w:rPr>
        <w:t xml:space="preserve">$</w:t>
      </w:r>
      <w:r w:rsidDel="00000000" w:rsidR="00000000" w:rsidRPr="00000000">
        <w:rPr>
          <w:rFonts w:ascii="Roboto Mono" w:cs="Roboto Mono" w:eastAsia="Roboto Mono" w:hAnsi="Roboto Mono"/>
          <w:shd w:fill="f3f3f3" w:val="clear"/>
          <w:rtl w:val="0"/>
        </w:rPr>
        <w:t xml:space="preserve"> winpty docker run -it --dns=8.8.8.8 --entrypoint=bash python:3.9</w:t>
      </w: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pStyle w:val="Heading2"/>
        <w:rPr>
          <w:sz w:val="34"/>
          <w:szCs w:val="34"/>
        </w:rPr>
      </w:pPr>
      <w:bookmarkStart w:colFirst="0" w:colLast="0" w:name="_xwdgz1j3bm98" w:id="73"/>
      <w:bookmarkEnd w:id="73"/>
      <w:r w:rsidDel="00000000" w:rsidR="00000000" w:rsidRPr="00000000">
        <w:rPr>
          <w:sz w:val="34"/>
          <w:szCs w:val="34"/>
          <w:rtl w:val="0"/>
        </w:rPr>
        <w:t xml:space="preserve">Docker - ny_taxi_postgres_data is empty</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Even after properly running the docker script the </w:t>
      </w:r>
      <w:r w:rsidDel="00000000" w:rsidR="00000000" w:rsidRPr="00000000">
        <w:rPr>
          <w:b w:val="1"/>
          <w:rtl w:val="0"/>
        </w:rPr>
        <w:t xml:space="preserve">folder is empty</w:t>
      </w:r>
      <w:r w:rsidDel="00000000" w:rsidR="00000000" w:rsidRPr="00000000">
        <w:rPr>
          <w:rtl w:val="0"/>
        </w:rPr>
        <w:t xml:space="preserve"> in the vs code  then try this (</w:t>
      </w:r>
      <w:r w:rsidDel="00000000" w:rsidR="00000000" w:rsidRPr="00000000">
        <w:rPr>
          <w:b w:val="1"/>
          <w:rtl w:val="0"/>
        </w:rPr>
        <w:t xml:space="preserve">For Windows</w:t>
      </w:r>
      <w:r w:rsidDel="00000000" w:rsidR="00000000" w:rsidRPr="00000000">
        <w:rPr>
          <w:rtl w:val="0"/>
        </w:rPr>
        <w:t xml:space="preserve">)</w:t>
      </w:r>
    </w:p>
    <w:p w:rsidR="00000000" w:rsidDel="00000000" w:rsidP="00000000" w:rsidRDefault="00000000" w:rsidRPr="00000000" w14:paraId="0000018C">
      <w:pPr>
        <w:rPr/>
      </w:pPr>
      <w:r w:rsidDel="00000000" w:rsidR="00000000" w:rsidRPr="00000000">
        <w:rPr>
          <w:rtl w:val="0"/>
        </w:rPr>
        <w:t xml:space="preserve"> winpty docker run -it \</w:t>
      </w:r>
    </w:p>
    <w:p w:rsidR="00000000" w:rsidDel="00000000" w:rsidP="00000000" w:rsidRDefault="00000000" w:rsidRPr="00000000" w14:paraId="0000018D">
      <w:pPr>
        <w:rPr/>
      </w:pPr>
      <w:r w:rsidDel="00000000" w:rsidR="00000000" w:rsidRPr="00000000">
        <w:rPr>
          <w:rtl w:val="0"/>
        </w:rPr>
        <w:t xml:space="preserve">  -e POSTGRES_USER="root" \</w:t>
      </w:r>
    </w:p>
    <w:p w:rsidR="00000000" w:rsidDel="00000000" w:rsidP="00000000" w:rsidRDefault="00000000" w:rsidRPr="00000000" w14:paraId="0000018E">
      <w:pPr>
        <w:rPr/>
      </w:pPr>
      <w:r w:rsidDel="00000000" w:rsidR="00000000" w:rsidRPr="00000000">
        <w:rPr>
          <w:rtl w:val="0"/>
        </w:rPr>
        <w:t xml:space="preserve">  -e POSTGRES_PASSWORD="root" \</w:t>
      </w:r>
    </w:p>
    <w:p w:rsidR="00000000" w:rsidDel="00000000" w:rsidP="00000000" w:rsidRDefault="00000000" w:rsidRPr="00000000" w14:paraId="0000018F">
      <w:pPr>
        <w:rPr/>
      </w:pPr>
      <w:r w:rsidDel="00000000" w:rsidR="00000000" w:rsidRPr="00000000">
        <w:rPr>
          <w:rtl w:val="0"/>
        </w:rPr>
        <w:t xml:space="preserve">  -e POSTGRES_DB="ny_taxi" \</w:t>
      </w:r>
    </w:p>
    <w:p w:rsidR="00000000" w:rsidDel="00000000" w:rsidP="00000000" w:rsidRDefault="00000000" w:rsidRPr="00000000" w14:paraId="00000190">
      <w:pPr>
        <w:rPr/>
      </w:pPr>
      <w:r w:rsidDel="00000000" w:rsidR="00000000" w:rsidRPr="00000000">
        <w:rPr>
          <w:rtl w:val="0"/>
        </w:rPr>
        <w:t xml:space="preserve">  -v "C:\Users\abhin\dataengg\DE_Project_git_connected\DE_OLD\week1_set_up\docker_sql/ny_taxi_postgres_data:/var/lib/postgresql/data" \</w:t>
      </w:r>
    </w:p>
    <w:p w:rsidR="00000000" w:rsidDel="00000000" w:rsidP="00000000" w:rsidRDefault="00000000" w:rsidRPr="00000000" w14:paraId="00000191">
      <w:pPr>
        <w:rPr/>
      </w:pPr>
      <w:r w:rsidDel="00000000" w:rsidR="00000000" w:rsidRPr="00000000">
        <w:rPr>
          <w:rtl w:val="0"/>
        </w:rPr>
        <w:t xml:space="preserve">  -p 5432:5432 \</w:t>
      </w:r>
    </w:p>
    <w:p w:rsidR="00000000" w:rsidDel="00000000" w:rsidP="00000000" w:rsidRDefault="00000000" w:rsidRPr="00000000" w14:paraId="00000192">
      <w:pPr>
        <w:rPr>
          <w:rFonts w:ascii="Roboto" w:cs="Roboto" w:eastAsia="Roboto" w:hAnsi="Roboto"/>
        </w:rPr>
      </w:pPr>
      <w:r w:rsidDel="00000000" w:rsidR="00000000" w:rsidRPr="00000000">
        <w:rPr>
          <w:rtl w:val="0"/>
        </w:rPr>
        <w:t xml:space="preserve">  postgres:13</w:t>
      </w:r>
      <w:r w:rsidDel="00000000" w:rsidR="00000000" w:rsidRPr="00000000">
        <w:rPr>
          <w:rtl w:val="0"/>
        </w:rPr>
      </w:r>
    </w:p>
    <w:p w:rsidR="00000000" w:rsidDel="00000000" w:rsidP="00000000" w:rsidRDefault="00000000" w:rsidRPr="00000000" w14:paraId="00000193">
      <w:pPr>
        <w:rPr>
          <w:rFonts w:ascii="Roboto" w:cs="Roboto" w:eastAsia="Roboto" w:hAnsi="Roboto"/>
        </w:rPr>
      </w:pPr>
      <w:r w:rsidDel="00000000" w:rsidR="00000000" w:rsidRPr="00000000">
        <w:rPr>
          <w:rFonts w:ascii="Roboto" w:cs="Roboto" w:eastAsia="Roboto" w:hAnsi="Roboto"/>
          <w:rtl w:val="0"/>
        </w:rPr>
        <w:t xml:space="preserve">Here</w:t>
      </w:r>
      <w:r w:rsidDel="00000000" w:rsidR="00000000" w:rsidRPr="00000000">
        <w:rPr>
          <w:rFonts w:ascii="Roboto" w:cs="Roboto" w:eastAsia="Roboto" w:hAnsi="Roboto"/>
          <w:b w:val="1"/>
          <w:rtl w:val="0"/>
        </w:rPr>
        <w:t xml:space="preserve"> </w:t>
      </w:r>
      <w:r w:rsidDel="00000000" w:rsidR="00000000" w:rsidRPr="00000000">
        <w:rPr>
          <w:b w:val="1"/>
          <w:shd w:fill="f8f8f8" w:val="clear"/>
          <w:rtl w:val="0"/>
        </w:rPr>
        <w:t xml:space="preserve">quoting the absolute path in  the -v parameter</w:t>
      </w:r>
      <w:r w:rsidDel="00000000" w:rsidR="00000000" w:rsidRPr="00000000">
        <w:rPr>
          <w:shd w:fill="f8f8f8" w:val="clear"/>
          <w:rtl w:val="0"/>
        </w:rPr>
        <w:t xml:space="preserve"> is solving the issue and all the files are visible in the Vs-code ny_taxi folder as shown in the video</w:t>
      </w:r>
      <w:r w:rsidDel="00000000" w:rsidR="00000000" w:rsidRPr="00000000">
        <w:rPr>
          <w:rFonts w:ascii="Roboto" w:cs="Roboto" w:eastAsia="Roboto" w:hAnsi="Roboto"/>
          <w:rtl w:val="0"/>
        </w:rPr>
        <w:t xml:space="preserve">.</w:t>
      </w:r>
    </w:p>
    <w:p w:rsidR="00000000" w:rsidDel="00000000" w:rsidP="00000000" w:rsidRDefault="00000000" w:rsidRPr="00000000" w14:paraId="00000194">
      <w:pPr>
        <w:rPr>
          <w:rFonts w:ascii="Roboto" w:cs="Roboto" w:eastAsia="Roboto" w:hAnsi="Roboto"/>
        </w:rPr>
      </w:pPr>
      <w:r w:rsidDel="00000000" w:rsidR="00000000" w:rsidRPr="00000000">
        <w:rPr>
          <w:rFonts w:ascii="Roboto" w:cs="Roboto" w:eastAsia="Roboto" w:hAnsi="Roboto"/>
          <w:b w:val="1"/>
          <w:rtl w:val="0"/>
        </w:rPr>
        <w:t xml:space="preserve">Note: Check he example for the direction of the / \</w:t>
      </w:r>
      <w:r w:rsidDel="00000000" w:rsidR="00000000" w:rsidRPr="00000000">
        <w:rPr>
          <w:rFonts w:ascii="Roboto" w:cs="Roboto" w:eastAsia="Roboto" w:hAnsi="Roboto"/>
          <w:rtl w:val="0"/>
        </w:rPr>
        <w:t xml:space="preserve"> </w:t>
      </w:r>
    </w:p>
    <w:p w:rsidR="00000000" w:rsidDel="00000000" w:rsidP="00000000" w:rsidRDefault="00000000" w:rsidRPr="00000000" w14:paraId="00000195">
      <w:pPr>
        <w:rPr>
          <w:rFonts w:ascii="Roboto" w:cs="Roboto" w:eastAsia="Roboto" w:hAnsi="Roboto"/>
        </w:rPr>
      </w:pPr>
      <w:r w:rsidDel="00000000" w:rsidR="00000000" w:rsidRPr="00000000">
        <w:rPr>
          <w:rtl w:val="0"/>
        </w:rPr>
      </w:r>
    </w:p>
    <w:p w:rsidR="00000000" w:rsidDel="00000000" w:rsidP="00000000" w:rsidRDefault="00000000" w:rsidRPr="00000000" w14:paraId="00000196">
      <w:pPr>
        <w:rPr>
          <w:rFonts w:ascii="Roboto" w:cs="Roboto" w:eastAsia="Roboto" w:hAnsi="Roboto"/>
        </w:rPr>
      </w:pPr>
      <w:r w:rsidDel="00000000" w:rsidR="00000000" w:rsidRPr="00000000">
        <w:rPr>
          <w:rFonts w:ascii="Roboto" w:cs="Roboto" w:eastAsia="Roboto" w:hAnsi="Roboto"/>
          <w:rtl w:val="0"/>
        </w:rPr>
        <w:t xml:space="preserve">**Another possible solution for windows, make sure to finish the folder path with a forward slash / : </w:t>
      </w:r>
    </w:p>
    <w:p w:rsidR="00000000" w:rsidDel="00000000" w:rsidP="00000000" w:rsidRDefault="00000000" w:rsidRPr="00000000" w14:paraId="00000197">
      <w:pPr>
        <w:rPr>
          <w:rFonts w:ascii="Roboto" w:cs="Roboto" w:eastAsia="Roboto" w:hAnsi="Roboto"/>
        </w:rPr>
      </w:pPr>
      <w:r w:rsidDel="00000000" w:rsidR="00000000" w:rsidRPr="00000000">
        <w:rPr>
          <w:rFonts w:ascii="Roboto" w:cs="Roboto" w:eastAsia="Roboto" w:hAnsi="Roboto"/>
          <w:rtl w:val="0"/>
        </w:rPr>
        <w:t xml:space="preserve">    docker run -it \</w:t>
      </w:r>
    </w:p>
    <w:p w:rsidR="00000000" w:rsidDel="00000000" w:rsidP="00000000" w:rsidRDefault="00000000" w:rsidRPr="00000000" w14:paraId="00000198">
      <w:pPr>
        <w:rPr>
          <w:rFonts w:ascii="Roboto" w:cs="Roboto" w:eastAsia="Roboto" w:hAnsi="Roboto"/>
        </w:rPr>
      </w:pPr>
      <w:r w:rsidDel="00000000" w:rsidR="00000000" w:rsidRPr="00000000">
        <w:rPr>
          <w:rFonts w:ascii="Roboto" w:cs="Roboto" w:eastAsia="Roboto" w:hAnsi="Roboto"/>
          <w:rtl w:val="0"/>
        </w:rPr>
        <w:t xml:space="preserve">   -e POSTGRES_USER</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9">
      <w:pPr>
        <w:rPr>
          <w:rFonts w:ascii="Roboto" w:cs="Roboto" w:eastAsia="Roboto" w:hAnsi="Roboto"/>
        </w:rPr>
      </w:pPr>
      <w:r w:rsidDel="00000000" w:rsidR="00000000" w:rsidRPr="00000000">
        <w:rPr>
          <w:rFonts w:ascii="Roboto" w:cs="Roboto" w:eastAsia="Roboto" w:hAnsi="Roboto"/>
          <w:rtl w:val="0"/>
        </w:rPr>
        <w:t xml:space="preserve">   -e POSTGRES_PASSWORD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A">
      <w:pPr>
        <w:rPr>
          <w:rFonts w:ascii="Roboto" w:cs="Roboto" w:eastAsia="Roboto" w:hAnsi="Roboto"/>
        </w:rPr>
      </w:pPr>
      <w:r w:rsidDel="00000000" w:rsidR="00000000" w:rsidRPr="00000000">
        <w:rPr>
          <w:rFonts w:ascii="Roboto" w:cs="Roboto" w:eastAsia="Roboto" w:hAnsi="Roboto"/>
          <w:rtl w:val="0"/>
        </w:rPr>
        <w:t xml:space="preserve">   -e POSTGRES_DB</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 \</w:t>
      </w:r>
    </w:p>
    <w:p w:rsidR="00000000" w:rsidDel="00000000" w:rsidP="00000000" w:rsidRDefault="00000000" w:rsidRPr="00000000" w14:paraId="0000019B">
      <w:pPr>
        <w:rPr>
          <w:rFonts w:ascii="Roboto" w:cs="Roboto" w:eastAsia="Roboto" w:hAnsi="Roboto"/>
        </w:rPr>
      </w:pPr>
      <w:r w:rsidDel="00000000" w:rsidR="00000000" w:rsidRPr="00000000">
        <w:rPr>
          <w:rFonts w:ascii="Roboto" w:cs="Roboto" w:eastAsia="Roboto" w:hAnsi="Roboto"/>
          <w:rtl w:val="0"/>
        </w:rPr>
        <w:t xml:space="preserve">   -v /"</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pwd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"/ny_taxi_postgres_data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:/var/lib/postgresql/data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19C">
      <w:pPr>
        <w:rPr>
          <w:rFonts w:ascii="Roboto" w:cs="Roboto" w:eastAsia="Roboto" w:hAnsi="Roboto"/>
        </w:rPr>
      </w:pPr>
      <w:r w:rsidDel="00000000" w:rsidR="00000000" w:rsidRPr="00000000">
        <w:rPr>
          <w:rFonts w:ascii="Roboto" w:cs="Roboto" w:eastAsia="Roboto" w:hAnsi="Roboto"/>
          <w:rtl w:val="0"/>
        </w:rPr>
        <w:t xml:space="preserve">   -p 5432:5432 \</w:t>
      </w:r>
    </w:p>
    <w:p w:rsidR="00000000" w:rsidDel="00000000" w:rsidP="00000000" w:rsidRDefault="00000000" w:rsidRPr="00000000" w14:paraId="0000019D">
      <w:pPr>
        <w:spacing w:after="0" w:lineRule="auto"/>
        <w:rPr>
          <w:rFonts w:ascii="Roboto" w:cs="Roboto" w:eastAsia="Roboto" w:hAnsi="Roboto"/>
        </w:rPr>
      </w:pPr>
      <w:r w:rsidDel="00000000" w:rsidR="00000000" w:rsidRPr="00000000">
        <w:rPr>
          <w:rFonts w:ascii="Roboto" w:cs="Roboto" w:eastAsia="Roboto" w:hAnsi="Roboto"/>
          <w:rtl w:val="0"/>
        </w:rPr>
        <w:t xml:space="preserve">   postgres:13</w:t>
      </w:r>
    </w:p>
    <w:p w:rsidR="00000000" w:rsidDel="00000000" w:rsidP="00000000" w:rsidRDefault="00000000" w:rsidRPr="00000000" w14:paraId="0000019E">
      <w:pPr>
        <w:rPr>
          <w:rFonts w:ascii="Roboto" w:cs="Roboto" w:eastAsia="Roboto" w:hAnsi="Roboto"/>
        </w:rPr>
      </w:pPr>
      <w:r w:rsidDel="00000000" w:rsidR="00000000" w:rsidRPr="00000000">
        <w:rPr>
          <w:rtl w:val="0"/>
        </w:rPr>
      </w:r>
    </w:p>
    <w:p w:rsidR="00000000" w:rsidDel="00000000" w:rsidP="00000000" w:rsidRDefault="00000000" w:rsidRPr="00000000" w14:paraId="0000019F">
      <w:pPr>
        <w:pStyle w:val="Heading2"/>
        <w:spacing w:after="200" w:lineRule="auto"/>
        <w:rPr>
          <w:sz w:val="34"/>
          <w:szCs w:val="34"/>
        </w:rPr>
      </w:pPr>
      <w:bookmarkStart w:colFirst="0" w:colLast="0" w:name="_sxov6pa2z018" w:id="74"/>
      <w:bookmarkEnd w:id="74"/>
      <w:r w:rsidDel="00000000" w:rsidR="00000000" w:rsidRPr="00000000">
        <w:rPr>
          <w:sz w:val="34"/>
          <w:szCs w:val="34"/>
          <w:rtl w:val="0"/>
        </w:rPr>
        <w:t xml:space="preserve">Docker - Setting up Docker on Mac </w:t>
      </w:r>
    </w:p>
    <w:p w:rsidR="00000000" w:rsidDel="00000000" w:rsidP="00000000" w:rsidRDefault="00000000" w:rsidRPr="00000000" w14:paraId="000001A0">
      <w:pPr>
        <w:rPr/>
      </w:pPr>
      <w:r w:rsidDel="00000000" w:rsidR="00000000" w:rsidRPr="00000000">
        <w:rPr>
          <w:rtl w:val="0"/>
        </w:rPr>
        <w:t xml:space="preserve">Check this article for details - </w:t>
      </w:r>
      <w:hyperlink r:id="rId88">
        <w:r w:rsidDel="00000000" w:rsidR="00000000" w:rsidRPr="00000000">
          <w:rPr>
            <w:u w:val="single"/>
            <w:rtl w:val="0"/>
          </w:rPr>
          <w:t xml:space="preserve">Setting up docker in macOS</w:t>
        </w:r>
      </w:hyperlink>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From researching it seems this method might be out of date, it seems that since docker changed their licensing model, the above is a bit hit and miss. What worked for me was to just go to the docker website and download their dmg. Haven’t had an issue with that method.</w:t>
      </w:r>
    </w:p>
    <w:p w:rsidR="00000000" w:rsidDel="00000000" w:rsidP="00000000" w:rsidRDefault="00000000" w:rsidRPr="00000000" w14:paraId="000001A2">
      <w:pPr>
        <w:rPr/>
      </w:pPr>
      <w:r w:rsidDel="00000000" w:rsidR="00000000" w:rsidRPr="00000000">
        <w:rPr>
          <w:rtl w:val="0"/>
        </w:rPr>
        <w:t xml:space="preserve">brew install conflict with docker desktop and command line tools. You need to install docker desktop first and then the command line tools. [Issue](https://github.com/Homebrew/brew/issues/16309)</w:t>
      </w:r>
    </w:p>
    <w:p w:rsidR="00000000" w:rsidDel="00000000" w:rsidP="00000000" w:rsidRDefault="00000000" w:rsidRPr="00000000" w14:paraId="000001A3">
      <w:pPr>
        <w:rPr/>
      </w:pPr>
      <w:r w:rsidDel="00000000" w:rsidR="00000000" w:rsidRPr="00000000">
        <w:rPr>
          <w:rtl w:val="0"/>
        </w:rPr>
        <w:t xml:space="preserve">brew install –cask docker</w:t>
      </w:r>
    </w:p>
    <w:p w:rsidR="00000000" w:rsidDel="00000000" w:rsidP="00000000" w:rsidRDefault="00000000" w:rsidRPr="00000000" w14:paraId="000001A4">
      <w:pPr>
        <w:rPr>
          <w:rFonts w:ascii="Courier New" w:cs="Courier New" w:eastAsia="Courier New" w:hAnsi="Courier New"/>
        </w:rPr>
      </w:pPr>
      <w:r w:rsidDel="00000000" w:rsidR="00000000" w:rsidRPr="00000000">
        <w:rPr>
          <w:rtl w:val="0"/>
        </w:rPr>
        <w:t xml:space="preserve">brew install docker docker-compose</w:t>
      </w:r>
      <w:r w:rsidDel="00000000" w:rsidR="00000000" w:rsidRPr="00000000">
        <w:rPr>
          <w:rtl w:val="0"/>
        </w:rPr>
      </w:r>
    </w:p>
    <w:p w:rsidR="00000000" w:rsidDel="00000000" w:rsidP="00000000" w:rsidRDefault="00000000" w:rsidRPr="00000000" w14:paraId="000001A5">
      <w:pPr>
        <w:pStyle w:val="Heading2"/>
        <w:spacing w:after="200" w:lineRule="auto"/>
        <w:rPr>
          <w:sz w:val="34"/>
          <w:szCs w:val="34"/>
        </w:rPr>
      </w:pPr>
      <w:bookmarkStart w:colFirst="0" w:colLast="0" w:name="_okhwu85s6cwk" w:id="75"/>
      <w:bookmarkEnd w:id="75"/>
      <w:r w:rsidDel="00000000" w:rsidR="00000000" w:rsidRPr="00000000">
        <w:rPr>
          <w:sz w:val="34"/>
          <w:szCs w:val="34"/>
          <w:rtl w:val="0"/>
        </w:rPr>
        <w:t xml:space="preserve">Docker - Could not change permissions of directory "/var/lib/postgresql/data": Operation not permitted </w:t>
      </w:r>
    </w:p>
    <w:p w:rsidR="00000000" w:rsidDel="00000000" w:rsidP="00000000" w:rsidRDefault="00000000" w:rsidRPr="00000000" w14:paraId="000001A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docker run -it\</w:t>
      </w:r>
    </w:p>
    <w:p w:rsidR="00000000" w:rsidDel="00000000" w:rsidP="00000000" w:rsidRDefault="00000000" w:rsidRPr="00000000" w14:paraId="000001A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A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POSTGRES_PASSWORD="admin" \</w:t>
      </w:r>
    </w:p>
    <w:p w:rsidR="00000000" w:rsidDel="00000000" w:rsidP="00000000" w:rsidRDefault="00000000" w:rsidRPr="00000000" w14:paraId="000001A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A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"/mnt/path/to/ny_taxi_postgres_data":"/var/lib/postgresql/data" \</w:t>
      </w:r>
    </w:p>
    <w:p w:rsidR="00000000" w:rsidDel="00000000" w:rsidP="00000000" w:rsidRDefault="00000000" w:rsidRPr="00000000" w14:paraId="000001A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AC">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AD">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AE">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CCW</w:t>
      </w:r>
    </w:p>
    <w:p w:rsidR="00000000" w:rsidDel="00000000" w:rsidP="00000000" w:rsidRDefault="00000000" w:rsidRPr="00000000" w14:paraId="000001AF">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files belonging to this database system will be owned by user "postgres".</w:t>
      </w:r>
    </w:p>
    <w:p w:rsidR="00000000" w:rsidDel="00000000" w:rsidP="00000000" w:rsidRDefault="00000000" w:rsidRPr="00000000" w14:paraId="000001B0">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This use The database cluster will be initialized with locale "en_US.utf8".</w:t>
      </w:r>
    </w:p>
    <w:p w:rsidR="00000000" w:rsidDel="00000000" w:rsidP="00000000" w:rsidRDefault="00000000" w:rsidRPr="00000000" w14:paraId="000001B1">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default database encoding has accordingly been set to "UTF8".</w:t>
      </w:r>
    </w:p>
    <w:p w:rsidR="00000000" w:rsidDel="00000000" w:rsidP="00000000" w:rsidRDefault="00000000" w:rsidRPr="00000000" w14:paraId="000001B2">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xt search configuration will be set to "english".</w:t>
      </w:r>
    </w:p>
    <w:p w:rsidR="00000000" w:rsidDel="00000000" w:rsidP="00000000" w:rsidRDefault="00000000" w:rsidRPr="00000000" w14:paraId="000001B3">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B4">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Data page checksums are disabled.</w:t>
      </w:r>
    </w:p>
    <w:p w:rsidR="00000000" w:rsidDel="00000000" w:rsidP="00000000" w:rsidRDefault="00000000" w:rsidRPr="00000000" w14:paraId="000001B5">
      <w:pPr>
        <w:widowControl w:val="0"/>
        <w:rPr>
          <w:rFonts w:ascii="Consolas" w:cs="Consolas" w:eastAsia="Consolas" w:hAnsi="Consolas"/>
        </w:rPr>
      </w:pPr>
      <w:r w:rsidDel="00000000" w:rsidR="00000000" w:rsidRPr="00000000">
        <w:rPr>
          <w:rFonts w:ascii="Consolas" w:cs="Consolas" w:eastAsia="Consolas" w:hAnsi="Consolas"/>
          <w:rtl w:val="0"/>
        </w:rPr>
        <w:t xml:space="preserve">fixing permissions on existing directory /var/lib/postgresql/data ... initdb: f</w:t>
      </w:r>
    </w:p>
    <w:p w:rsidR="00000000" w:rsidDel="00000000" w:rsidP="00000000" w:rsidRDefault="00000000" w:rsidRPr="00000000" w14:paraId="000001B6">
      <w:pPr>
        <w:widowControl w:val="0"/>
        <w:rPr/>
      </w:pPr>
      <w:r w:rsidDel="00000000" w:rsidR="00000000" w:rsidRPr="00000000">
        <w:rPr>
          <w:rFonts w:ascii="Consolas" w:cs="Consolas" w:eastAsia="Consolas" w:hAnsi="Consolas"/>
          <w:rtl w:val="0"/>
        </w:rPr>
        <w:t xml:space="preserve">error: could not change permissions of directory "/var/lib/postgresql/data": Operation not permitted  volume</w:t>
      </w:r>
      <w:r w:rsidDel="00000000" w:rsidR="00000000" w:rsidRPr="00000000">
        <w:rPr>
          <w:rtl w:val="0"/>
        </w:rPr>
      </w:r>
    </w:p>
    <w:p w:rsidR="00000000" w:rsidDel="00000000" w:rsidP="00000000" w:rsidRDefault="00000000" w:rsidRPr="00000000" w14:paraId="000001B7">
      <w:pPr>
        <w:rPr>
          <w:rFonts w:ascii="Courier New" w:cs="Courier New" w:eastAsia="Courier New" w:hAnsi="Courier New"/>
          <w:sz w:val="20"/>
          <w:szCs w:val="20"/>
        </w:rPr>
      </w:pPr>
      <w:r w:rsidDel="00000000" w:rsidR="00000000" w:rsidRPr="00000000">
        <w:rPr>
          <w:rtl w:val="0"/>
        </w:rPr>
        <w:t xml:space="preserve">One way to solve this issue is to create a local docker volume and map it to postgres data directory </w:t>
      </w:r>
      <w:r w:rsidDel="00000000" w:rsidR="00000000" w:rsidRPr="00000000">
        <w:rPr>
          <w:rFonts w:ascii="Courier New" w:cs="Courier New" w:eastAsia="Courier New" w:hAnsi="Courier New"/>
          <w:sz w:val="20"/>
          <w:szCs w:val="20"/>
          <w:rtl w:val="0"/>
        </w:rPr>
        <w:t xml:space="preserve">/var/lib/postgresql/data</w:t>
      </w:r>
    </w:p>
    <w:p w:rsidR="00000000" w:rsidDel="00000000" w:rsidP="00000000" w:rsidRDefault="00000000" w:rsidRPr="00000000" w14:paraId="000001B8">
      <w:pPr>
        <w:rPr/>
      </w:pPr>
      <w:r w:rsidDel="00000000" w:rsidR="00000000" w:rsidRPr="00000000">
        <w:rPr>
          <w:rtl w:val="0"/>
        </w:rPr>
        <w:t xml:space="preserve">The input </w:t>
      </w:r>
      <w:r w:rsidDel="00000000" w:rsidR="00000000" w:rsidRPr="00000000">
        <w:rPr>
          <w:rFonts w:ascii="Courier New" w:cs="Courier New" w:eastAsia="Courier New" w:hAnsi="Courier New"/>
          <w:sz w:val="20"/>
          <w:szCs w:val="20"/>
          <w:rtl w:val="0"/>
        </w:rPr>
        <w:t xml:space="preserve">dtc_postgres_volume_local</w:t>
      </w:r>
      <w:r w:rsidDel="00000000" w:rsidR="00000000" w:rsidRPr="00000000">
        <w:rPr>
          <w:rtl w:val="0"/>
        </w:rPr>
        <w:t xml:space="preserve"> must match in both commands below</w:t>
      </w:r>
    </w:p>
    <w:p w:rsidR="00000000" w:rsidDel="00000000" w:rsidP="00000000" w:rsidRDefault="00000000" w:rsidRPr="00000000" w14:paraId="000001B9">
      <w:pPr>
        <w:rPr>
          <w:sz w:val="18"/>
          <w:szCs w:val="18"/>
        </w:rPr>
      </w:pPr>
      <w:r w:rsidDel="00000000" w:rsidR="00000000" w:rsidRPr="00000000">
        <w:rPr>
          <w:rtl w:val="0"/>
        </w:rPr>
      </w:r>
    </w:p>
    <w:p w:rsidR="00000000" w:rsidDel="00000000" w:rsidP="00000000" w:rsidRDefault="00000000" w:rsidRPr="00000000" w14:paraId="000001BA">
      <w:pPr>
        <w:spacing w:after="0" w:line="240" w:lineRule="auto"/>
        <w:rPr>
          <w:rFonts w:ascii="Courier New" w:cs="Courier New" w:eastAsia="Courier New" w:hAnsi="Courier New"/>
          <w:sz w:val="20"/>
          <w:szCs w:val="20"/>
          <w:shd w:fill="f3f3f3" w:val="clear"/>
        </w:rPr>
      </w:pPr>
      <w:r w:rsidDel="00000000" w:rsidR="00000000" w:rsidRPr="00000000">
        <w:rPr>
          <w:rtl w:val="0"/>
        </w:rPr>
      </w:r>
    </w:p>
    <w:p w:rsidR="00000000" w:rsidDel="00000000" w:rsidP="00000000" w:rsidRDefault="00000000" w:rsidRPr="00000000" w14:paraId="000001BB">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volume create --name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 -d local</w:t>
      </w:r>
    </w:p>
    <w:p w:rsidR="00000000" w:rsidDel="00000000" w:rsidP="00000000" w:rsidRDefault="00000000" w:rsidRPr="00000000" w14:paraId="000001BC">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run -it\</w:t>
      </w:r>
    </w:p>
    <w:p w:rsidR="00000000" w:rsidDel="00000000" w:rsidP="00000000" w:rsidRDefault="00000000" w:rsidRPr="00000000" w14:paraId="000001BD">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POSTGRES_USER="root" \</w:t>
      </w:r>
    </w:p>
    <w:p w:rsidR="00000000" w:rsidDel="00000000" w:rsidP="00000000" w:rsidRDefault="00000000" w:rsidRPr="00000000" w14:paraId="000001BE">
      <w:pPr>
        <w:spacing w:after="0" w:line="240" w:lineRule="auto"/>
        <w:rPr>
          <w:rFonts w:ascii="Courier New" w:cs="Courier New" w:eastAsia="Courier New" w:hAnsi="Courier New"/>
          <w:sz w:val="26"/>
          <w:szCs w:val="26"/>
          <w:shd w:fill="f3f3f3" w:val="clear"/>
        </w:rPr>
      </w:pPr>
      <w:r w:rsidDel="00000000" w:rsidR="00000000" w:rsidRPr="00000000">
        <w:rPr>
          <w:rFonts w:ascii="Courier New" w:cs="Courier New" w:eastAsia="Courier New" w:hAnsi="Courier New"/>
          <w:sz w:val="20"/>
          <w:szCs w:val="20"/>
          <w:shd w:fill="f3f3f3" w:val="clear"/>
          <w:rtl w:val="0"/>
        </w:rPr>
        <w:t xml:space="preserve">  -e POSTGRES_PASSWORD="root" \</w:t>
      </w:r>
      <w:r w:rsidDel="00000000" w:rsidR="00000000" w:rsidRPr="00000000">
        <w:rPr>
          <w:rtl w:val="0"/>
        </w:rPr>
      </w:r>
    </w:p>
    <w:p w:rsidR="00000000" w:rsidDel="00000000" w:rsidP="00000000" w:rsidRDefault="00000000" w:rsidRPr="00000000" w14:paraId="000001BF">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POSTGRES_DB="ny_taxi" \</w:t>
      </w:r>
    </w:p>
    <w:p w:rsidR="00000000" w:rsidDel="00000000" w:rsidP="00000000" w:rsidRDefault="00000000" w:rsidRPr="00000000" w14:paraId="000001C0">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-v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:/var/lib/postgresql/data \</w:t>
      </w:r>
    </w:p>
    <w:p w:rsidR="00000000" w:rsidDel="00000000" w:rsidP="00000000" w:rsidRDefault="00000000" w:rsidRPr="00000000" w14:paraId="000001C1">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-p 5432:5432\</w:t>
      </w:r>
    </w:p>
    <w:p w:rsidR="00000000" w:rsidDel="00000000" w:rsidP="00000000" w:rsidRDefault="00000000" w:rsidRPr="00000000" w14:paraId="000001C2">
      <w:pPr>
        <w:spacing w:after="0" w:line="240" w:lineRule="auto"/>
        <w:rPr>
          <w:rFonts w:ascii="Consolas" w:cs="Consolas" w:eastAsia="Consolas" w:hAnsi="Consolas"/>
        </w:rPr>
      </w:pPr>
      <w:r w:rsidDel="00000000" w:rsidR="00000000" w:rsidRPr="00000000">
        <w:rPr>
          <w:rFonts w:ascii="Courier New" w:cs="Courier New" w:eastAsia="Courier New" w:hAnsi="Courier New"/>
          <w:sz w:val="20"/>
          <w:szCs w:val="20"/>
          <w:shd w:fill="f3f3f3" w:val="clear"/>
          <w:rtl w:val="0"/>
        </w:rPr>
        <w:t xml:space="preserve">  postgres:13</w:t>
      </w:r>
      <w:r w:rsidDel="00000000" w:rsidR="00000000" w:rsidRPr="00000000">
        <w:rPr>
          <w:rtl w:val="0"/>
        </w:rPr>
      </w:r>
    </w:p>
    <w:p w:rsidR="00000000" w:rsidDel="00000000" w:rsidP="00000000" w:rsidRDefault="00000000" w:rsidRPr="00000000" w14:paraId="000001C3">
      <w:pPr>
        <w:widowControl w:val="0"/>
        <w:spacing w:after="60" w:before="60" w:line="360.0024000000001" w:lineRule="auto"/>
        <w:rPr>
          <w:b w:val="1"/>
          <w:sz w:val="28"/>
          <w:szCs w:val="28"/>
        </w:rPr>
      </w:pPr>
      <w:r w:rsidDel="00000000" w:rsidR="00000000" w:rsidRPr="00000000">
        <w:rPr>
          <w:rtl w:val="0"/>
        </w:rPr>
        <w:t xml:space="preserve">To verify the above command works in (WSL2 Ubuntu 22.04, verified 2024-Jan), go to the Docker Desktop app and look under </w:t>
      </w:r>
      <w:r w:rsidDel="00000000" w:rsidR="00000000" w:rsidRPr="00000000">
        <w:rPr>
          <w:b w:val="1"/>
          <w:rtl w:val="0"/>
        </w:rPr>
        <w:t xml:space="preserve">Volumes - </w:t>
      </w:r>
      <w:r w:rsidDel="00000000" w:rsidR="00000000" w:rsidRPr="00000000">
        <w:rPr>
          <w:rFonts w:ascii="Courier New" w:cs="Courier New" w:eastAsia="Courier New" w:hAnsi="Courier New"/>
          <w:sz w:val="20"/>
          <w:szCs w:val="20"/>
          <w:rtl w:val="0"/>
        </w:rPr>
        <w:t xml:space="preserve">dtc_postgres_volume_local </w:t>
      </w:r>
      <w:r w:rsidDel="00000000" w:rsidR="00000000" w:rsidRPr="00000000">
        <w:rPr>
          <w:rtl w:val="0"/>
        </w:rPr>
        <w:t xml:space="preserve">would be listed there. The folder </w:t>
      </w:r>
      <w:r w:rsidDel="00000000" w:rsidR="00000000" w:rsidRPr="00000000">
        <w:rPr>
          <w:rFonts w:ascii="Courier New" w:cs="Courier New" w:eastAsia="Courier New" w:hAnsi="Courier New"/>
          <w:sz w:val="20"/>
          <w:szCs w:val="20"/>
          <w:rtl w:val="0"/>
        </w:rPr>
        <w:t xml:space="preserve">ny_taxi_postgres_data</w:t>
      </w:r>
      <w:r w:rsidDel="00000000" w:rsidR="00000000" w:rsidRPr="00000000">
        <w:rPr>
          <w:rtl w:val="0"/>
        </w:rPr>
        <w:t xml:space="preserve"> would however be empty, since we used an alternative config.</w:t>
      </w:r>
      <w:r w:rsidDel="00000000" w:rsidR="00000000" w:rsidRPr="00000000">
        <w:rPr>
          <w:rtl w:val="0"/>
        </w:rPr>
      </w:r>
    </w:p>
    <w:p w:rsidR="00000000" w:rsidDel="00000000" w:rsidP="00000000" w:rsidRDefault="00000000" w:rsidRPr="00000000" w14:paraId="000001C4">
      <w:pPr>
        <w:widowControl w:val="0"/>
        <w:spacing w:after="60" w:before="60" w:line="360.0024000000001" w:lineRule="auto"/>
        <w:rPr>
          <w:b w:val="1"/>
        </w:rPr>
      </w:pPr>
      <w:r w:rsidDel="00000000" w:rsidR="00000000" w:rsidRPr="00000000">
        <w:rPr>
          <w:rtl w:val="0"/>
        </w:rPr>
      </w:r>
    </w:p>
    <w:p w:rsidR="00000000" w:rsidDel="00000000" w:rsidP="00000000" w:rsidRDefault="00000000" w:rsidRPr="00000000" w14:paraId="000001C5">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An alternate error could be:</w:t>
      </w:r>
    </w:p>
    <w:p w:rsidR="00000000" w:rsidDel="00000000" w:rsidP="00000000" w:rsidRDefault="00000000" w:rsidRPr="00000000" w14:paraId="000001C6">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C7">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initdb: error: directory "/var/lib/postgresql/data" exists but is not empty</w:t>
      </w:r>
    </w:p>
    <w:p w:rsidR="00000000" w:rsidDel="00000000" w:rsidP="00000000" w:rsidRDefault="00000000" w:rsidRPr="00000000" w14:paraId="000001C8">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 you want to create a new database system, either remove or empty the directory "/var/lib/postgresql/data" or run initdb</w:t>
      </w:r>
    </w:p>
    <w:p w:rsidR="00000000" w:rsidDel="00000000" w:rsidP="00000000" w:rsidRDefault="00000000" w:rsidRPr="00000000" w14:paraId="000001C9">
      <w:pPr>
        <w:widowControl w:val="0"/>
        <w:spacing w:after="60" w:before="60" w:line="360.0024000000001"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A">
      <w:pPr>
        <w:pStyle w:val="Heading2"/>
        <w:spacing w:after="200" w:lineRule="auto"/>
        <w:rPr>
          <w:sz w:val="34"/>
          <w:szCs w:val="34"/>
        </w:rPr>
      </w:pPr>
      <w:bookmarkStart w:colFirst="0" w:colLast="0" w:name="_qxn8ts99fn3t" w:id="76"/>
      <w:bookmarkEnd w:id="76"/>
      <w:r w:rsidDel="00000000" w:rsidR="00000000" w:rsidRPr="00000000">
        <w:rPr>
          <w:sz w:val="34"/>
          <w:szCs w:val="34"/>
          <w:rtl w:val="0"/>
        </w:rPr>
        <w:t xml:space="preserve">Docker - invalid reference format: repository name must be lowercase (Mounting volumes with Docker on Windows)</w:t>
      </w:r>
    </w:p>
    <w:p w:rsidR="00000000" w:rsidDel="00000000" w:rsidP="00000000" w:rsidRDefault="00000000" w:rsidRPr="00000000" w14:paraId="000001CB">
      <w:pPr>
        <w:rPr/>
      </w:pPr>
      <w:r w:rsidDel="00000000" w:rsidR="00000000" w:rsidRPr="00000000">
        <w:rPr>
          <w:rtl w:val="0"/>
        </w:rPr>
        <w:t xml:space="preserve">Mapping volumes on Windows could be tricky. The way it was done in the course video doesn’t work for everyone.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First, if you move your data to some folder without spaces. E.g. if your code is in “C:/Users/Alexey Grigorev/git/…”, move it to “C:/git/…”</w:t>
      </w:r>
    </w:p>
    <w:p w:rsidR="00000000" w:rsidDel="00000000" w:rsidP="00000000" w:rsidRDefault="00000000" w:rsidRPr="00000000" w14:paraId="000001CE">
      <w:pPr>
        <w:rPr/>
      </w:pPr>
      <w:r w:rsidDel="00000000" w:rsidR="00000000" w:rsidRPr="00000000">
        <w:rPr>
          <w:rtl w:val="0"/>
        </w:rPr>
        <w:t xml:space="preserve">Try replacing the “-v” part with one of the following options:</w:t>
      </w:r>
    </w:p>
    <w:p w:rsidR="00000000" w:rsidDel="00000000" w:rsidP="00000000" w:rsidRDefault="00000000" w:rsidRPr="00000000" w14:paraId="000001CF">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0">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1">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2">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3">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--volume //driveletter/path/ny_taxi_postgres_data/:/var/lib/postgresql/data</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rFonts w:ascii="Roboto Mono" w:cs="Roboto Mono" w:eastAsia="Roboto Mono" w:hAnsi="Roboto Mono"/>
          <w:shd w:fill="f3f3f3" w:val="clear"/>
        </w:rPr>
      </w:pPr>
      <w:r w:rsidDel="00000000" w:rsidR="00000000" w:rsidRPr="00000000">
        <w:rPr>
          <w:rtl w:val="0"/>
        </w:rPr>
        <w:t xml:space="preserve">Try adding </w:t>
      </w:r>
      <w:r w:rsidDel="00000000" w:rsidR="00000000" w:rsidRPr="00000000">
        <w:rPr>
          <w:b w:val="1"/>
          <w:rtl w:val="0"/>
        </w:rPr>
        <w:t xml:space="preserve">winpty </w:t>
      </w:r>
      <w:r w:rsidDel="00000000" w:rsidR="00000000" w:rsidRPr="00000000">
        <w:rPr>
          <w:rtl w:val="0"/>
        </w:rPr>
        <w:t xml:space="preserve">before the whole command:</w:t>
      </w:r>
      <w:r w:rsidDel="00000000" w:rsidR="00000000" w:rsidRPr="00000000">
        <w:rPr>
          <w:rtl w:val="0"/>
        </w:rPr>
      </w:r>
    </w:p>
    <w:p w:rsidR="00000000" w:rsidDel="00000000" w:rsidP="00000000" w:rsidRDefault="00000000" w:rsidRPr="00000000" w14:paraId="000001D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winpty docker run -it </w:t>
      </w:r>
    </w:p>
    <w:p w:rsidR="00000000" w:rsidDel="00000000" w:rsidP="00000000" w:rsidRDefault="00000000" w:rsidRPr="00000000" w14:paraId="000001D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D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D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D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/c:/some/path/ny_taxi_postgres_data:/var/lib/postgresql/data </w:t>
      </w:r>
    </w:p>
    <w:p w:rsidR="00000000" w:rsidDel="00000000" w:rsidP="00000000" w:rsidRDefault="00000000" w:rsidRPr="00000000" w14:paraId="000001D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DC">
      <w:pPr>
        <w:spacing w:line="240" w:lineRule="auto"/>
        <w:rPr/>
      </w:pPr>
      <w:r w:rsidDel="00000000" w:rsidR="00000000" w:rsidRPr="00000000">
        <w:rPr>
          <w:rFonts w:ascii="Roboto Mono" w:cs="Roboto Mono" w:eastAsia="Roboto Mono" w:hAnsi="Roboto Mono"/>
          <w:shd w:fill="f3f3f3" w:val="clear"/>
          <w:rtl w:val="0"/>
        </w:rPr>
        <w:t xml:space="preserve">    postgres:1</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Try adding quotes:</w:t>
      </w:r>
    </w:p>
    <w:p w:rsidR="00000000" w:rsidDel="00000000" w:rsidP="00000000" w:rsidRDefault="00000000" w:rsidRPr="00000000" w14:paraId="000001DF">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0">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1">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2">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3">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4">
      <w:pPr>
        <w:rPr/>
      </w:pPr>
      <w:r w:rsidDel="00000000" w:rsidR="00000000" w:rsidRPr="00000000">
        <w:rPr>
          <w:b w:val="1"/>
          <w:rtl w:val="0"/>
        </w:rPr>
        <w:t xml:space="preserve">Note</w:t>
      </w:r>
      <w:r w:rsidDel="00000000" w:rsidR="00000000" w:rsidRPr="00000000">
        <w:rPr>
          <w:rtl w:val="0"/>
        </w:rPr>
        <w:t xml:space="preserve">:  (Window) if it automatically creates a folder called “</w:t>
      </w:r>
      <w:r w:rsidDel="00000000" w:rsidR="00000000" w:rsidRPr="00000000">
        <w:rPr>
          <w:rFonts w:ascii="Consolas" w:cs="Consolas" w:eastAsia="Consolas" w:hAnsi="Consolas"/>
          <w:b w:val="1"/>
          <w:rtl w:val="0"/>
        </w:rPr>
        <w:t xml:space="preserve">ny_taxi_postgres_data;C</w:t>
      </w:r>
      <w:r w:rsidDel="00000000" w:rsidR="00000000" w:rsidRPr="00000000">
        <w:rPr>
          <w:rFonts w:ascii="Consolas" w:cs="Consolas" w:eastAsia="Consolas" w:hAnsi="Consolas"/>
          <w:rtl w:val="0"/>
        </w:rPr>
        <w:t xml:space="preserve">” </w:t>
      </w:r>
      <w:r w:rsidDel="00000000" w:rsidR="00000000" w:rsidRPr="00000000">
        <w:rPr>
          <w:rtl w:val="0"/>
        </w:rPr>
        <w:t xml:space="preserve">suggests you have problems with volume mapping, try deleting both folders and replacing “</w:t>
      </w:r>
      <w:r w:rsidDel="00000000" w:rsidR="00000000" w:rsidRPr="00000000">
        <w:rPr>
          <w:rFonts w:ascii="Consolas" w:cs="Consolas" w:eastAsia="Consolas" w:hAnsi="Consolas"/>
          <w:rtl w:val="0"/>
        </w:rPr>
        <w:t xml:space="preserve">-v</w:t>
      </w:r>
      <w:r w:rsidDel="00000000" w:rsidR="00000000" w:rsidRPr="00000000">
        <w:rPr>
          <w:rtl w:val="0"/>
        </w:rPr>
        <w:t xml:space="preserve">” part with other options. For me “</w:t>
      </w:r>
      <w:r w:rsidDel="00000000" w:rsidR="00000000" w:rsidRPr="00000000">
        <w:rPr>
          <w:b w:val="1"/>
          <w:rtl w:val="0"/>
        </w:rPr>
        <w:t xml:space="preserve">//c/</w:t>
      </w:r>
      <w:r w:rsidDel="00000000" w:rsidR="00000000" w:rsidRPr="00000000">
        <w:rPr>
          <w:rtl w:val="0"/>
        </w:rPr>
        <w:t xml:space="preserve">” works instead of “/c/”. And it will work by automatically creating a correct folder called “ny_taxi_postgres_data”.</w:t>
      </w:r>
    </w:p>
    <w:p w:rsidR="00000000" w:rsidDel="00000000" w:rsidP="00000000" w:rsidRDefault="00000000" w:rsidRPr="00000000" w14:paraId="000001E5">
      <w:pPr>
        <w:rPr/>
      </w:pPr>
      <w:r w:rsidDel="00000000" w:rsidR="00000000" w:rsidRPr="00000000">
        <w:rPr>
          <w:rtl w:val="0"/>
        </w:rPr>
        <w:t xml:space="preserve">A possible solution to this error would be to use </w:t>
      </w:r>
      <w:r w:rsidDel="00000000" w:rsidR="00000000" w:rsidRPr="00000000">
        <w:rPr>
          <w:rFonts w:ascii="Consolas" w:cs="Consolas" w:eastAsia="Consolas" w:hAnsi="Consolas"/>
          <w:rtl w:val="0"/>
        </w:rPr>
        <w:t xml:space="preserve">/”$(pwd)”/ny_taxi_postgres_data:/var/lib/postgresql/data </w:t>
      </w:r>
      <w:r w:rsidDel="00000000" w:rsidR="00000000" w:rsidRPr="00000000">
        <w:rPr>
          <w:rtl w:val="0"/>
        </w:rPr>
        <w:t xml:space="preserve">(with quotes’ position varying as in the above list).</w:t>
        <w:tab/>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Yes for windows use the command it works perfectly fine</w:t>
      </w:r>
    </w:p>
    <w:p w:rsidR="00000000" w:rsidDel="00000000" w:rsidP="00000000" w:rsidRDefault="00000000" w:rsidRPr="00000000" w14:paraId="000001E8">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/”$(pwd)”/ny_taxi_postgres_data:/var/lib/postgresql/data</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b w:val="1"/>
          <w:rtl w:val="0"/>
        </w:rPr>
        <w:t xml:space="preserve">Important: note how the quotes are placed. </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If none of these options work, you can use a volume name instead of the path:</w:t>
      </w:r>
    </w:p>
    <w:p w:rsidR="00000000" w:rsidDel="00000000" w:rsidP="00000000" w:rsidRDefault="00000000" w:rsidRPr="00000000" w14:paraId="000001EC">
      <w:pPr>
        <w:numPr>
          <w:ilvl w:val="0"/>
          <w:numId w:val="80"/>
        </w:numPr>
        <w:ind w:left="720" w:hanging="360"/>
        <w:rPr>
          <w:rFonts w:ascii="Consolas" w:cs="Consolas" w:eastAsia="Consolas" w:hAnsi="Consolas"/>
        </w:rPr>
      </w:pPr>
      <w:r w:rsidDel="00000000" w:rsidR="00000000" w:rsidRPr="00000000">
        <w:rPr>
          <w:rFonts w:ascii="Consolas" w:cs="Consolas" w:eastAsia="Consolas" w:hAnsi="Consolas"/>
          <w:rtl w:val="0"/>
        </w:rPr>
        <w:t xml:space="preserve">-v ny_taxi_postgres_data:/var/lib/postgresql/data</w:t>
      </w:r>
      <w:r w:rsidDel="00000000" w:rsidR="00000000" w:rsidRPr="00000000">
        <w:rPr>
          <w:rtl w:val="0"/>
        </w:rPr>
      </w:r>
    </w:p>
    <w:p w:rsidR="00000000" w:rsidDel="00000000" w:rsidP="00000000" w:rsidRDefault="00000000" w:rsidRPr="00000000" w14:paraId="000001ED">
      <w:pPr>
        <w:rPr/>
      </w:pPr>
      <w:r w:rsidDel="00000000" w:rsidR="00000000" w:rsidRPr="00000000">
        <w:rPr>
          <w:b w:val="1"/>
          <w:rtl w:val="0"/>
        </w:rPr>
        <w:t xml:space="preserve">For Mac</w:t>
      </w:r>
      <w:r w:rsidDel="00000000" w:rsidR="00000000" w:rsidRPr="00000000">
        <w:rPr>
          <w:rtl w:val="0"/>
        </w:rPr>
        <w:t xml:space="preserve">: You can wrap $(pwd) with quotes like the highlighted.</w:t>
      </w:r>
    </w:p>
    <w:p w:rsidR="00000000" w:rsidDel="00000000" w:rsidP="00000000" w:rsidRDefault="00000000" w:rsidRPr="00000000" w14:paraId="000001E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E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w:t>
      </w:r>
      <w:r w:rsidDel="00000000" w:rsidR="00000000" w:rsidRPr="00000000">
        <w:rPr>
          <w:rFonts w:ascii="Roboto Mono" w:cs="Roboto Mono" w:eastAsia="Roboto Mono" w:hAnsi="Roboto Mono"/>
          <w:shd w:fill="d9ead3" w:val="clear"/>
          <w:rtl w:val="0"/>
        </w:rPr>
        <w:t xml:space="preserve">$(pwd)"</w:t>
      </w:r>
      <w:r w:rsidDel="00000000" w:rsidR="00000000" w:rsidRPr="00000000">
        <w:rPr>
          <w:rFonts w:ascii="Roboto Mono" w:cs="Roboto Mono" w:eastAsia="Roboto Mono" w:hAnsi="Roboto Mono"/>
          <w:shd w:fill="f3f3f3" w:val="clear"/>
          <w:rtl w:val="0"/>
        </w:rPr>
        <w:t xml:space="preserve">/ny_taxi_postgres_data:/var/lib/postgresql/data \</w:t>
      </w:r>
    </w:p>
    <w:p w:rsidR="00000000" w:rsidDel="00000000" w:rsidP="00000000" w:rsidRDefault="00000000" w:rsidRPr="00000000" w14:paraId="000001F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1F5">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F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F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"$(pwd)"/ny_taxi_postgres_data:/var/lib/postgresql/data \</w:t>
      </w:r>
    </w:p>
    <w:p w:rsidR="00000000" w:rsidDel="00000000" w:rsidP="00000000" w:rsidRDefault="00000000" w:rsidRPr="00000000" w14:paraId="000001F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C">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Source:</w:t>
      </w:r>
      <w:hyperlink r:id="rId89">
        <w:r w:rsidDel="00000000" w:rsidR="00000000" w:rsidRPr="00000000">
          <w:rPr>
            <w:u w:val="single"/>
            <w:rtl w:val="0"/>
          </w:rPr>
          <w:t xml:space="preserve">https://stackoverflow.com/questions/48522615/docker-error-invalid-reference-format-repository-name-must-be-lowercase</w:t>
        </w:r>
      </w:hyperlink>
      <w:r w:rsidDel="00000000" w:rsidR="00000000" w:rsidRPr="00000000">
        <w:rPr>
          <w:rtl w:val="0"/>
        </w:rPr>
      </w:r>
    </w:p>
    <w:p w:rsidR="00000000" w:rsidDel="00000000" w:rsidP="00000000" w:rsidRDefault="00000000" w:rsidRPr="00000000" w14:paraId="000001FF">
      <w:pPr>
        <w:pStyle w:val="Heading2"/>
        <w:spacing w:after="200" w:lineRule="auto"/>
        <w:rPr/>
      </w:pPr>
      <w:bookmarkStart w:colFirst="0" w:colLast="0" w:name="_amlxjs4qrtr" w:id="77"/>
      <w:bookmarkEnd w:id="77"/>
      <w:r w:rsidDel="00000000" w:rsidR="00000000" w:rsidRPr="00000000">
        <w:rPr>
          <w:sz w:val="34"/>
          <w:szCs w:val="34"/>
          <w:rtl w:val="0"/>
        </w:rPr>
        <w:t xml:space="preserve">Docker - Error response from daemon: invalid mode: \Program Files\Git\var\lib\postgresql\data.</w:t>
      </w: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Change the mounting path. Replace it with one of following: </w:t>
      </w:r>
    </w:p>
    <w:p w:rsidR="00000000" w:rsidDel="00000000" w:rsidP="00000000" w:rsidRDefault="00000000" w:rsidRPr="00000000" w14:paraId="00000201">
      <w:pPr>
        <w:numPr>
          <w:ilvl w:val="0"/>
          <w:numId w:val="105"/>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/e/zoomcamp/...:/var/lib/postgresql/data</w:t>
      </w:r>
    </w:p>
    <w:p w:rsidR="00000000" w:rsidDel="00000000" w:rsidP="00000000" w:rsidRDefault="00000000" w:rsidRPr="00000000" w14:paraId="00000202">
      <w:pPr>
        <w:numPr>
          <w:ilvl w:val="0"/>
          <w:numId w:val="105"/>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/c:/.../ny_taxi_postgres_data:/var/lib/postgresql/data\</w:t>
      </w:r>
      <w:r w:rsidDel="00000000" w:rsidR="00000000" w:rsidRPr="00000000">
        <w:rPr>
          <w:rtl w:val="0"/>
        </w:rPr>
        <w:t xml:space="preserve"> (leading slash in front of c:)</w:t>
      </w:r>
    </w:p>
    <w:p w:rsidR="00000000" w:rsidDel="00000000" w:rsidP="00000000" w:rsidRDefault="00000000" w:rsidRPr="00000000" w14:paraId="00000203">
      <w:pPr>
        <w:pStyle w:val="Heading2"/>
        <w:spacing w:after="200" w:lineRule="auto"/>
        <w:rPr>
          <w:sz w:val="24"/>
          <w:szCs w:val="24"/>
        </w:rPr>
      </w:pPr>
      <w:bookmarkStart w:colFirst="0" w:colLast="0" w:name="_rh78zk97iqz4" w:id="78"/>
      <w:bookmarkEnd w:id="78"/>
      <w:r w:rsidDel="00000000" w:rsidR="00000000" w:rsidRPr="00000000">
        <w:rPr>
          <w:sz w:val="34"/>
          <w:szCs w:val="34"/>
          <w:rtl w:val="0"/>
        </w:rPr>
        <w:t xml:space="preserve">Docker - Error response from daemon: error while creating buildmount source path '/run/desktop/mnt/host/c/&lt;your path&gt;': mkdir /run/desktop/mnt/host/c: file exists</w: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When you run this command second time </w:t>
      </w:r>
    </w:p>
    <w:p w:rsidR="00000000" w:rsidDel="00000000" w:rsidP="00000000" w:rsidRDefault="00000000" w:rsidRPr="00000000" w14:paraId="00000205">
      <w:pPr>
        <w:rPr/>
      </w:pPr>
      <w:r w:rsidDel="00000000" w:rsidR="00000000" w:rsidRPr="00000000">
        <w:rPr>
          <w:rtl w:val="0"/>
        </w:rPr>
        <w:tab/>
        <w:t xml:space="preserve">docker run -it \</w:t>
      </w:r>
    </w:p>
    <w:p w:rsidR="00000000" w:rsidDel="00000000" w:rsidP="00000000" w:rsidRDefault="00000000" w:rsidRPr="00000000" w14:paraId="00000206">
      <w:pPr>
        <w:rPr/>
      </w:pPr>
      <w:r w:rsidDel="00000000" w:rsidR="00000000" w:rsidRPr="00000000">
        <w:rPr>
          <w:rtl w:val="0"/>
        </w:rPr>
        <w:tab/>
        <w:t xml:space="preserve">  -e POSTGRES_USER="root" \</w:t>
      </w:r>
    </w:p>
    <w:p w:rsidR="00000000" w:rsidDel="00000000" w:rsidP="00000000" w:rsidRDefault="00000000" w:rsidRPr="00000000" w14:paraId="00000207">
      <w:pPr>
        <w:rPr/>
      </w:pPr>
      <w:r w:rsidDel="00000000" w:rsidR="00000000" w:rsidRPr="00000000">
        <w:rPr>
          <w:rtl w:val="0"/>
        </w:rPr>
        <w:tab/>
        <w:t xml:space="preserve">  -e POSTGRES_PASSWORD="root" \</w:t>
      </w:r>
    </w:p>
    <w:p w:rsidR="00000000" w:rsidDel="00000000" w:rsidP="00000000" w:rsidRDefault="00000000" w:rsidRPr="00000000" w14:paraId="00000208">
      <w:pPr>
        <w:rPr/>
      </w:pPr>
      <w:r w:rsidDel="00000000" w:rsidR="00000000" w:rsidRPr="00000000">
        <w:rPr>
          <w:rtl w:val="0"/>
        </w:rPr>
        <w:tab/>
        <w:t xml:space="preserve">  -e POSTGRES_DB="ny_taxi" \</w:t>
      </w:r>
    </w:p>
    <w:p w:rsidR="00000000" w:rsidDel="00000000" w:rsidP="00000000" w:rsidRDefault="00000000" w:rsidRPr="00000000" w14:paraId="00000209">
      <w:pPr>
        <w:rPr/>
      </w:pPr>
      <w:r w:rsidDel="00000000" w:rsidR="00000000" w:rsidRPr="00000000">
        <w:rPr>
          <w:rtl w:val="0"/>
        </w:rPr>
        <w:tab/>
        <w:t xml:space="preserve">  -v &lt;your path&gt;:/var/lib/postgresql/data \</w:t>
      </w:r>
    </w:p>
    <w:p w:rsidR="00000000" w:rsidDel="00000000" w:rsidP="00000000" w:rsidRDefault="00000000" w:rsidRPr="00000000" w14:paraId="0000020A">
      <w:pPr>
        <w:rPr/>
      </w:pPr>
      <w:r w:rsidDel="00000000" w:rsidR="00000000" w:rsidRPr="00000000">
        <w:rPr>
          <w:rtl w:val="0"/>
        </w:rPr>
        <w:tab/>
        <w:t xml:space="preserve">  -p 5432:5432 \</w:t>
      </w:r>
    </w:p>
    <w:p w:rsidR="00000000" w:rsidDel="00000000" w:rsidP="00000000" w:rsidRDefault="00000000" w:rsidRPr="00000000" w14:paraId="0000020B">
      <w:pPr>
        <w:rPr/>
      </w:pPr>
      <w:r w:rsidDel="00000000" w:rsidR="00000000" w:rsidRPr="00000000">
        <w:rPr>
          <w:rtl w:val="0"/>
        </w:rPr>
        <w:tab/>
        <w:t xml:space="preserve">  postgres:13</w:t>
      </w:r>
    </w:p>
    <w:p w:rsidR="00000000" w:rsidDel="00000000" w:rsidP="00000000" w:rsidRDefault="00000000" w:rsidRPr="00000000" w14:paraId="0000020C">
      <w:pPr>
        <w:rPr/>
      </w:pPr>
      <w:r w:rsidDel="00000000" w:rsidR="00000000" w:rsidRPr="00000000">
        <w:rPr>
          <w:rtl w:val="0"/>
        </w:rPr>
        <w:t xml:space="preserve">The error message above could happen. That means you should not mount on the second run. This command helped me:</w:t>
      </w:r>
    </w:p>
    <w:p w:rsidR="00000000" w:rsidDel="00000000" w:rsidP="00000000" w:rsidRDefault="00000000" w:rsidRPr="00000000" w14:paraId="0000020D">
      <w:pPr>
        <w:rPr/>
      </w:pPr>
      <w:r w:rsidDel="00000000" w:rsidR="00000000" w:rsidRPr="00000000">
        <w:rPr>
          <w:rtl w:val="0"/>
        </w:rPr>
        <w:t xml:space="preserve">When you run this command second time </w:t>
      </w:r>
    </w:p>
    <w:p w:rsidR="00000000" w:rsidDel="00000000" w:rsidP="00000000" w:rsidRDefault="00000000" w:rsidRPr="00000000" w14:paraId="0000020E">
      <w:pPr>
        <w:rPr/>
      </w:pPr>
      <w:r w:rsidDel="00000000" w:rsidR="00000000" w:rsidRPr="00000000">
        <w:rPr>
          <w:rtl w:val="0"/>
        </w:rPr>
        <w:tab/>
        <w:t xml:space="preserve">docker run -it \</w:t>
      </w:r>
    </w:p>
    <w:p w:rsidR="00000000" w:rsidDel="00000000" w:rsidP="00000000" w:rsidRDefault="00000000" w:rsidRPr="00000000" w14:paraId="0000020F">
      <w:pPr>
        <w:rPr/>
      </w:pPr>
      <w:r w:rsidDel="00000000" w:rsidR="00000000" w:rsidRPr="00000000">
        <w:rPr>
          <w:rtl w:val="0"/>
        </w:rPr>
        <w:tab/>
        <w:t xml:space="preserve">  -e POSTGRES_USER="root" \</w:t>
      </w:r>
    </w:p>
    <w:p w:rsidR="00000000" w:rsidDel="00000000" w:rsidP="00000000" w:rsidRDefault="00000000" w:rsidRPr="00000000" w14:paraId="00000210">
      <w:pPr>
        <w:rPr/>
      </w:pPr>
      <w:r w:rsidDel="00000000" w:rsidR="00000000" w:rsidRPr="00000000">
        <w:rPr>
          <w:rtl w:val="0"/>
        </w:rPr>
        <w:tab/>
        <w:t xml:space="preserve">  -e POSTGRES_PASSWORD="root" \</w:t>
      </w:r>
    </w:p>
    <w:p w:rsidR="00000000" w:rsidDel="00000000" w:rsidP="00000000" w:rsidRDefault="00000000" w:rsidRPr="00000000" w14:paraId="00000211">
      <w:pPr>
        <w:rPr/>
      </w:pPr>
      <w:r w:rsidDel="00000000" w:rsidR="00000000" w:rsidRPr="00000000">
        <w:rPr>
          <w:rtl w:val="0"/>
        </w:rPr>
        <w:tab/>
        <w:t xml:space="preserve">  -e POSTGRES_DB="ny_taxi" \</w:t>
      </w:r>
    </w:p>
    <w:p w:rsidR="00000000" w:rsidDel="00000000" w:rsidP="00000000" w:rsidRDefault="00000000" w:rsidRPr="00000000" w14:paraId="00000212">
      <w:pPr>
        <w:rPr/>
      </w:pPr>
      <w:r w:rsidDel="00000000" w:rsidR="00000000" w:rsidRPr="00000000">
        <w:rPr>
          <w:rtl w:val="0"/>
        </w:rPr>
        <w:tab/>
        <w:t xml:space="preserve">  -p 5432:5432 \</w:t>
      </w:r>
    </w:p>
    <w:p w:rsidR="00000000" w:rsidDel="00000000" w:rsidP="00000000" w:rsidRDefault="00000000" w:rsidRPr="00000000" w14:paraId="00000213">
      <w:pPr>
        <w:rPr/>
      </w:pPr>
      <w:r w:rsidDel="00000000" w:rsidR="00000000" w:rsidRPr="00000000">
        <w:rPr>
          <w:rtl w:val="0"/>
        </w:rPr>
        <w:tab/>
        <w:t xml:space="preserve">  postgres:13</w:t>
      </w:r>
    </w:p>
    <w:p w:rsidR="00000000" w:rsidDel="00000000" w:rsidP="00000000" w:rsidRDefault="00000000" w:rsidRPr="00000000" w14:paraId="00000214">
      <w:pPr>
        <w:pStyle w:val="Heading2"/>
        <w:spacing w:after="200" w:lineRule="auto"/>
        <w:rPr>
          <w:sz w:val="34"/>
          <w:szCs w:val="34"/>
        </w:rPr>
      </w:pPr>
      <w:bookmarkStart w:colFirst="0" w:colLast="0" w:name="_vps0c346l7e3" w:id="79"/>
      <w:bookmarkEnd w:id="79"/>
      <w:r w:rsidDel="00000000" w:rsidR="00000000" w:rsidRPr="00000000">
        <w:rPr>
          <w:sz w:val="34"/>
          <w:szCs w:val="34"/>
          <w:rtl w:val="0"/>
        </w:rPr>
        <w:t xml:space="preserve">Docker - build error: error checking context: 'can't stat '/home/user/repos/data-engineering/week_1_basics_n_setup/2_docker_sql/ny_taxi_postgres_data''.</w:t>
      </w:r>
    </w:p>
    <w:p w:rsidR="00000000" w:rsidDel="00000000" w:rsidP="00000000" w:rsidRDefault="00000000" w:rsidRPr="00000000" w14:paraId="00000215">
      <w:pPr>
        <w:rPr>
          <w:rFonts w:ascii="Consolas" w:cs="Consolas" w:eastAsia="Consolas" w:hAnsi="Consolas"/>
        </w:rPr>
      </w:pPr>
      <w:r w:rsidDel="00000000" w:rsidR="00000000" w:rsidRPr="00000000">
        <w:rPr>
          <w:rtl w:val="0"/>
        </w:rPr>
        <w:t xml:space="preserve">This error appeared when running the command: </w:t>
      </w:r>
      <w:r w:rsidDel="00000000" w:rsidR="00000000" w:rsidRPr="00000000">
        <w:rPr>
          <w:rFonts w:ascii="Roboto Mono" w:cs="Roboto Mono" w:eastAsia="Roboto Mono" w:hAnsi="Roboto Mono"/>
          <w:shd w:fill="f3f3f3" w:val="clear"/>
          <w:rtl w:val="0"/>
        </w:rPr>
        <w:t xml:space="preserve">docker build -t taxi_ingest:v001 .</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When feeding the database with the data the user id of the directory </w:t>
      </w:r>
      <w:r w:rsidDel="00000000" w:rsidR="00000000" w:rsidRPr="00000000">
        <w:rPr>
          <w:i w:val="1"/>
          <w:rtl w:val="0"/>
        </w:rPr>
        <w:t xml:space="preserve">ny_taxi_postgres_data</w:t>
      </w:r>
      <w:r w:rsidDel="00000000" w:rsidR="00000000" w:rsidRPr="00000000">
        <w:rPr>
          <w:rtl w:val="0"/>
        </w:rPr>
        <w:t xml:space="preserve"> was changed to </w:t>
      </w:r>
      <w:r w:rsidDel="00000000" w:rsidR="00000000" w:rsidRPr="00000000">
        <w:rPr>
          <w:i w:val="1"/>
          <w:rtl w:val="0"/>
        </w:rPr>
        <w:t xml:space="preserve">999</w:t>
      </w:r>
      <w:r w:rsidDel="00000000" w:rsidR="00000000" w:rsidRPr="00000000">
        <w:rPr>
          <w:rtl w:val="0"/>
        </w:rPr>
        <w:t xml:space="preserve">, so my user couldn’t access it when running the above command. Even though this is not the problem here it helped to raise the error due to the permission issue.</w:t>
      </w:r>
    </w:p>
    <w:p w:rsidR="00000000" w:rsidDel="00000000" w:rsidP="00000000" w:rsidRDefault="00000000" w:rsidRPr="00000000" w14:paraId="00000217">
      <w:pPr>
        <w:rPr/>
      </w:pPr>
      <w:r w:rsidDel="00000000" w:rsidR="00000000" w:rsidRPr="00000000">
        <w:rPr>
          <w:rtl w:val="0"/>
        </w:rPr>
        <w:t xml:space="preserve">Since at this point we only need the files </w:t>
      </w:r>
      <w:r w:rsidDel="00000000" w:rsidR="00000000" w:rsidRPr="00000000">
        <w:rPr>
          <w:i w:val="1"/>
          <w:rtl w:val="0"/>
        </w:rPr>
        <w:t xml:space="preserve">Dockerfile </w:t>
      </w:r>
      <w:r w:rsidDel="00000000" w:rsidR="00000000" w:rsidRPr="00000000">
        <w:rPr>
          <w:rtl w:val="0"/>
        </w:rPr>
        <w:t xml:space="preserve">and </w:t>
      </w:r>
      <w:r w:rsidDel="00000000" w:rsidR="00000000" w:rsidRPr="00000000">
        <w:rPr>
          <w:i w:val="1"/>
          <w:rtl w:val="0"/>
        </w:rPr>
        <w:t xml:space="preserve">ingest_data.py</w:t>
      </w:r>
      <w:r w:rsidDel="00000000" w:rsidR="00000000" w:rsidRPr="00000000">
        <w:rPr>
          <w:rtl w:val="0"/>
        </w:rPr>
        <w:t xml:space="preserve">, to fix this error one can run the </w:t>
      </w:r>
      <w:r w:rsidDel="00000000" w:rsidR="00000000" w:rsidRPr="00000000">
        <w:rPr>
          <w:rFonts w:ascii="Roboto Mono" w:cs="Roboto Mono" w:eastAsia="Roboto Mono" w:hAnsi="Roboto Mono"/>
          <w:shd w:fill="f3f3f3" w:val="clear"/>
          <w:rtl w:val="0"/>
        </w:rPr>
        <w:t xml:space="preserve">docker build</w:t>
      </w:r>
      <w:r w:rsidDel="00000000" w:rsidR="00000000" w:rsidRPr="00000000">
        <w:rPr>
          <w:rtl w:val="0"/>
        </w:rPr>
        <w:t xml:space="preserve"> command on a different directory (having only these two files).</w:t>
      </w:r>
    </w:p>
    <w:p w:rsidR="00000000" w:rsidDel="00000000" w:rsidP="00000000" w:rsidRDefault="00000000" w:rsidRPr="00000000" w14:paraId="00000218">
      <w:pPr>
        <w:rPr>
          <w:rFonts w:ascii="Courier New" w:cs="Courier New" w:eastAsia="Courier New" w:hAnsi="Courier New"/>
        </w:rPr>
      </w:pPr>
      <w:r w:rsidDel="00000000" w:rsidR="00000000" w:rsidRPr="00000000">
        <w:rPr>
          <w:rtl w:val="0"/>
        </w:rPr>
        <w:t xml:space="preserve">A more complete explanation can be found here: </w:t>
      </w:r>
      <w:hyperlink r:id="rId90">
        <w:r w:rsidDel="00000000" w:rsidR="00000000" w:rsidRPr="00000000">
          <w:rPr>
            <w:u w:val="single"/>
            <w:rtl w:val="0"/>
          </w:rPr>
          <w:t xml:space="preserve">https://stackoverflow.com/questions/41286028/docker-build-error-checking-context-cant-stat-c-users-username-appdata</w:t>
        </w:r>
      </w:hyperlink>
      <w:r w:rsidDel="00000000" w:rsidR="00000000" w:rsidRPr="00000000">
        <w:rPr>
          <w:rtl w:val="0"/>
        </w:rPr>
      </w:r>
    </w:p>
    <w:p w:rsidR="00000000" w:rsidDel="00000000" w:rsidP="00000000" w:rsidRDefault="00000000" w:rsidRPr="00000000" w14:paraId="000002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You can fix the problem by changing the permission of the directory on ubuntu with following command:</w:t>
      </w:r>
    </w:p>
    <w:p w:rsidR="00000000" w:rsidDel="00000000" w:rsidP="00000000" w:rsidRDefault="00000000" w:rsidRPr="00000000" w14:paraId="0000021B">
      <w:pPr>
        <w:rPr>
          <w:b w:val="1"/>
        </w:rPr>
      </w:pPr>
      <w:r w:rsidDel="00000000" w:rsidR="00000000" w:rsidRPr="00000000">
        <w:rPr>
          <w:b w:val="1"/>
          <w:rtl w:val="0"/>
        </w:rPr>
        <w:t xml:space="preserve">sudo chown -R $USER dir_path</w:t>
      </w:r>
    </w:p>
    <w:p w:rsidR="00000000" w:rsidDel="00000000" w:rsidP="00000000" w:rsidRDefault="00000000" w:rsidRPr="00000000" w14:paraId="0000021C">
      <w:pPr>
        <w:rPr/>
      </w:pPr>
      <w:r w:rsidDel="00000000" w:rsidR="00000000" w:rsidRPr="00000000">
        <w:rPr>
          <w:rtl w:val="0"/>
        </w:rPr>
        <w:t xml:space="preserve">On windows follow the link: </w:t>
      </w:r>
      <w:hyperlink r:id="rId91">
        <w:r w:rsidDel="00000000" w:rsidR="00000000" w:rsidRPr="00000000">
          <w:rPr>
            <w:b w:val="1"/>
            <w:u w:val="single"/>
            <w:rtl w:val="0"/>
          </w:rPr>
          <w:t xml:space="preserve">https://thegeekpage.com/take-ownership-of-a-file-folder-through-command-prompt-in-windows-10/</w:t>
        </w:r>
      </w:hyperlink>
      <w:r w:rsidDel="00000000" w:rsidR="00000000" w:rsidRPr="00000000">
        <w:rPr>
          <w:b w:val="1"/>
          <w:rtl w:val="0"/>
        </w:rPr>
        <w:t xml:space="preserve"> </w:t>
        <w:br w:type="textWrapping"/>
        <w:br w:type="textWrapping"/>
        <w:tab/>
        <w:tab/>
        <w:tab/>
        <w:tab/>
        <w:tab/>
        <w:tab/>
        <w:tab/>
        <w:tab/>
        <w:tab/>
        <w:tab/>
        <w:tab/>
      </w:r>
      <w:r w:rsidDel="00000000" w:rsidR="00000000" w:rsidRPr="00000000">
        <w:rPr>
          <w:rtl w:val="0"/>
        </w:rPr>
        <w:t xml:space="preserve">Added by</w:t>
        <w:br w:type="textWrapping"/>
        <w:tab/>
        <w:tab/>
        <w:tab/>
        <w:tab/>
        <w:tab/>
        <w:tab/>
        <w:tab/>
        <w:tab/>
        <w:tab/>
        <w:tab/>
        <w:tab/>
        <w:t xml:space="preserve">Kenan Arslanbay</w:t>
      </w:r>
    </w:p>
    <w:p w:rsidR="00000000" w:rsidDel="00000000" w:rsidP="00000000" w:rsidRDefault="00000000" w:rsidRPr="00000000" w14:paraId="0000021D">
      <w:pPr>
        <w:pStyle w:val="Heading2"/>
        <w:spacing w:after="200" w:lineRule="auto"/>
        <w:rPr>
          <w:sz w:val="34"/>
          <w:szCs w:val="34"/>
        </w:rPr>
      </w:pPr>
      <w:bookmarkStart w:colFirst="0" w:colLast="0" w:name="_eshuqx9v61x5" w:id="80"/>
      <w:bookmarkEnd w:id="80"/>
      <w:r w:rsidDel="00000000" w:rsidR="00000000" w:rsidRPr="00000000">
        <w:rPr>
          <w:sz w:val="34"/>
          <w:szCs w:val="34"/>
          <w:rtl w:val="0"/>
        </w:rPr>
        <w:t xml:space="preserve">Docker - ERRO[0000] error waiting for container: context canceled </w:t>
      </w:r>
    </w:p>
    <w:p w:rsidR="00000000" w:rsidDel="00000000" w:rsidP="00000000" w:rsidRDefault="00000000" w:rsidRPr="00000000" w14:paraId="0000021E">
      <w:pPr>
        <w:rPr/>
      </w:pPr>
      <w:r w:rsidDel="00000000" w:rsidR="00000000" w:rsidRPr="00000000">
        <w:rPr>
          <w:rtl w:val="0"/>
        </w:rPr>
        <w:t xml:space="preserve">You might have installed docker via snap. Run “sudo snap status docker” to verify. </w:t>
      </w:r>
    </w:p>
    <w:p w:rsidR="00000000" w:rsidDel="00000000" w:rsidP="00000000" w:rsidRDefault="00000000" w:rsidRPr="00000000" w14:paraId="0000021F">
      <w:pPr>
        <w:rPr/>
      </w:pPr>
      <w:r w:rsidDel="00000000" w:rsidR="00000000" w:rsidRPr="00000000">
        <w:rPr>
          <w:rtl w:val="0"/>
        </w:rPr>
        <w:t xml:space="preserve">If you have “error: unknown command "status", see 'snap help'.” as a response than deinstall docker and install via the </w:t>
      </w:r>
      <w:hyperlink r:id="rId92">
        <w:r w:rsidDel="00000000" w:rsidR="00000000" w:rsidRPr="00000000">
          <w:rPr>
            <w:u w:val="single"/>
            <w:rtl w:val="0"/>
          </w:rPr>
          <w:t xml:space="preserve">official website</w:t>
        </w:r>
      </w:hyperlink>
      <w:r w:rsidDel="00000000" w:rsidR="00000000" w:rsidRPr="00000000">
        <w:rPr>
          <w:rtl w:val="0"/>
        </w:rPr>
        <w:t xml:space="preserve"> </w:t>
      </w:r>
    </w:p>
    <w:p w:rsidR="00000000" w:rsidDel="00000000" w:rsidP="00000000" w:rsidRDefault="00000000" w:rsidRPr="00000000" w14:paraId="00000220">
      <w:pPr>
        <w:rPr/>
      </w:pPr>
      <w:r w:rsidDel="00000000" w:rsidR="00000000" w:rsidRPr="00000000">
        <w:rPr>
          <w:rtl w:val="0"/>
        </w:rPr>
        <w:t xml:space="preserve">Bind for 0.0.0.0:5432 failed: port is a</w:t>
      </w:r>
    </w:p>
    <w:p w:rsidR="00000000" w:rsidDel="00000000" w:rsidP="00000000" w:rsidRDefault="00000000" w:rsidRPr="00000000" w14:paraId="00000221">
      <w:pPr>
        <w:pStyle w:val="Heading2"/>
        <w:spacing w:after="200" w:lineRule="auto"/>
        <w:rPr>
          <w:sz w:val="34"/>
          <w:szCs w:val="34"/>
        </w:rPr>
      </w:pPr>
      <w:bookmarkStart w:colFirst="0" w:colLast="0" w:name="_qhd05i73x1lm" w:id="81"/>
      <w:bookmarkEnd w:id="81"/>
      <w:r w:rsidDel="00000000" w:rsidR="00000000" w:rsidRPr="00000000">
        <w:rPr>
          <w:sz w:val="34"/>
          <w:szCs w:val="34"/>
          <w:rtl w:val="0"/>
        </w:rPr>
        <w:t xml:space="preserve">Docker - build error checking context: can’t stat ‘/home/fhrzn/Projects/…./ny_taxi_postgres_data’</w:t>
      </w:r>
    </w:p>
    <w:p w:rsidR="00000000" w:rsidDel="00000000" w:rsidP="00000000" w:rsidRDefault="00000000" w:rsidRPr="00000000" w14:paraId="00000222">
      <w:pPr>
        <w:rPr/>
      </w:pPr>
      <w:r w:rsidDel="00000000" w:rsidR="00000000" w:rsidRPr="00000000">
        <w:rPr>
          <w:rtl w:val="0"/>
        </w:rPr>
        <w:t xml:space="preserve">Found the issue in the PopOS linux. It happened because our user didn’t have authorization rights to the host folder ( which also caused folder seems empty, but it didn’t!).</w:t>
      </w:r>
    </w:p>
    <w:p w:rsidR="00000000" w:rsidDel="00000000" w:rsidP="00000000" w:rsidRDefault="00000000" w:rsidRPr="00000000" w14:paraId="00000223">
      <w:pPr>
        <w:rPr/>
      </w:pPr>
      <w:r w:rsidDel="00000000" w:rsidR="00000000" w:rsidRPr="00000000">
        <w:rPr>
          <w:rFonts w:ascii="Arial Unicode MS" w:cs="Arial Unicode MS" w:eastAsia="Arial Unicode MS" w:hAnsi="Arial Unicode MS"/>
          <w:rtl w:val="0"/>
        </w:rPr>
        <w:t xml:space="preserve">✅Solution:</w:t>
      </w:r>
    </w:p>
    <w:p w:rsidR="00000000" w:rsidDel="00000000" w:rsidP="00000000" w:rsidRDefault="00000000" w:rsidRPr="00000000" w14:paraId="00000224">
      <w:pPr>
        <w:rPr>
          <w:del w:author="Thông Nguyễn Đình" w:id="3" w:date="2025-09-11T17:05:05Z"/>
        </w:rPr>
      </w:pPr>
      <w:r w:rsidDel="00000000" w:rsidR="00000000" w:rsidRPr="00000000">
        <w:rPr>
          <w:rtl w:val="0"/>
        </w:rPr>
        <w:t xml:space="preserve">Just add permission for everyone to th</w:t>
      </w:r>
      <w:del w:author="Thông Nguyễn Đình" w:id="3" w:date="2025-09-11T17:05:05Z">
        <w:r w:rsidDel="00000000" w:rsidR="00000000" w:rsidRPr="00000000">
          <w:rPr>
            <w:rtl w:val="0"/>
          </w:rPr>
          <w:delText xml:space="preserve">e corresponding folder</w:delText>
        </w:r>
      </w:del>
    </w:p>
    <w:p w:rsidR="00000000" w:rsidDel="00000000" w:rsidP="00000000" w:rsidRDefault="00000000" w:rsidRPr="00000000" w14:paraId="00000225">
      <w:pPr>
        <w:rPr>
          <w:rFonts w:ascii="Consolas" w:cs="Consolas" w:eastAsia="Consolas" w:hAnsi="Consolas"/>
        </w:rPr>
      </w:pPr>
      <w:del w:author="Thông Nguyễn Đình" w:id="3" w:date="2025-09-11T17:05:05Z">
        <w:r w:rsidDel="00000000" w:rsidR="00000000" w:rsidRPr="00000000">
          <w:rPr>
            <w:rFonts w:ascii="Roboto Mono" w:cs="Roboto Mono" w:eastAsia="Roboto Mono" w:hAnsi="Roboto Mono"/>
            <w:shd w:fill="f3f3f3" w:val="clear"/>
            <w:rtl w:val="0"/>
          </w:rPr>
          <w:delText xml:space="preserve">sudo chmod -R</w:delText>
        </w:r>
      </w:del>
      <w:r w:rsidDel="00000000" w:rsidR="00000000" w:rsidRPr="00000000">
        <w:rPr>
          <w:rFonts w:ascii="Roboto Mono" w:cs="Roboto Mono" w:eastAsia="Roboto Mono" w:hAnsi="Roboto Mono"/>
          <w:shd w:fill="f3f3f3" w:val="clear"/>
          <w:rtl w:val="0"/>
        </w:rPr>
        <w:t xml:space="preserve"> 777 &lt;path_to_folder&gt;</w: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Example:</w:t>
      </w:r>
    </w:p>
    <w:p w:rsidR="00000000" w:rsidDel="00000000" w:rsidP="00000000" w:rsidRDefault="00000000" w:rsidRPr="00000000" w14:paraId="00000227">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chmod -R 777 ny_taxi_postgres_data/</w:t>
      </w:r>
      <w:r w:rsidDel="00000000" w:rsidR="00000000" w:rsidRPr="00000000">
        <w:rPr>
          <w:rtl w:val="0"/>
        </w:rPr>
      </w:r>
    </w:p>
    <w:p w:rsidR="00000000" w:rsidDel="00000000" w:rsidP="00000000" w:rsidRDefault="00000000" w:rsidRPr="00000000" w14:paraId="00000228">
      <w:pPr>
        <w:pStyle w:val="Heading2"/>
        <w:shd w:fill="ffffff" w:val="clear"/>
        <w:spacing w:after="240" w:lineRule="auto"/>
        <w:rPr>
          <w:sz w:val="34"/>
          <w:szCs w:val="34"/>
        </w:rPr>
      </w:pPr>
      <w:bookmarkStart w:colFirst="0" w:colLast="0" w:name="_yer77ipexcci" w:id="82"/>
      <w:bookmarkEnd w:id="82"/>
      <w:r w:rsidDel="00000000" w:rsidR="00000000" w:rsidRPr="00000000">
        <w:rPr>
          <w:sz w:val="34"/>
          <w:szCs w:val="34"/>
          <w:rtl w:val="0"/>
        </w:rPr>
        <w:t xml:space="preserve">Docker - failed to solve with frontend dockerfile.v0: failed to read dockerfile: error from sender: open ny_taxi_postgres_data: permission denied.</w:t>
      </w:r>
    </w:p>
    <w:p w:rsidR="00000000" w:rsidDel="00000000" w:rsidP="00000000" w:rsidRDefault="00000000" w:rsidRPr="00000000" w14:paraId="00000229">
      <w:pPr>
        <w:rPr/>
      </w:pPr>
      <w:r w:rsidDel="00000000" w:rsidR="00000000" w:rsidRPr="00000000">
        <w:rPr>
          <w:rtl w:val="0"/>
        </w:rPr>
        <w:t xml:space="preserve">This happens on Ubuntu/Linux systems when trying to run the command to build the Docker container again.</w:t>
      </w:r>
    </w:p>
    <w:p w:rsidR="00000000" w:rsidDel="00000000" w:rsidP="00000000" w:rsidRDefault="00000000" w:rsidRPr="00000000" w14:paraId="0000022A">
      <w:pPr>
        <w:rPr>
          <w:highlight w:val="white"/>
        </w:rPr>
      </w:pPr>
      <w:r w:rsidDel="00000000" w:rsidR="00000000" w:rsidRPr="00000000">
        <w:rPr>
          <w:rFonts w:ascii="Roboto Mono" w:cs="Roboto Mono" w:eastAsia="Roboto Mono" w:hAnsi="Roboto Mono"/>
          <w:shd w:fill="f3f3f3" w:val="clear"/>
          <w:rtl w:val="0"/>
        </w:rPr>
        <w:t xml:space="preserve">$ docker build -t taxi_ingest:v001 .</w:t>
      </w:r>
      <w:r w:rsidDel="00000000" w:rsidR="00000000" w:rsidRPr="00000000">
        <w:rPr>
          <w:rtl w:val="0"/>
        </w:rPr>
      </w:r>
    </w:p>
    <w:p w:rsidR="00000000" w:rsidDel="00000000" w:rsidP="00000000" w:rsidRDefault="00000000" w:rsidRPr="00000000" w14:paraId="0000022B">
      <w:pPr>
        <w:rPr>
          <w:highlight w:val="white"/>
        </w:rPr>
      </w:pPr>
      <w:r w:rsidDel="00000000" w:rsidR="00000000" w:rsidRPr="00000000">
        <w:rPr>
          <w:highlight w:val="white"/>
          <w:rtl w:val="0"/>
        </w:rPr>
        <w:t xml:space="preserve">A folder is created to host the Docker files. When the build command is executed again to rebuild the pipeline or create a new one the error is raised as there are no permissions on this new folder. Grant permissions by running this comtionmand;</w:t>
      </w:r>
    </w:p>
    <w:p w:rsidR="00000000" w:rsidDel="00000000" w:rsidP="00000000" w:rsidRDefault="00000000" w:rsidRPr="00000000" w14:paraId="0000022C">
      <w:pPr>
        <w:spacing w:line="240" w:lineRule="auto"/>
        <w:rPr>
          <w:highlight w:val="white"/>
        </w:rPr>
      </w:pPr>
      <w:r w:rsidDel="00000000" w:rsidR="00000000" w:rsidRPr="00000000">
        <w:rPr>
          <w:rFonts w:ascii="Roboto Mono" w:cs="Roboto Mono" w:eastAsia="Roboto Mono" w:hAnsi="Roboto Mono"/>
          <w:shd w:fill="f3f3f3" w:val="clear"/>
          <w:rtl w:val="0"/>
        </w:rPr>
        <w:t xml:space="preserve">$ sudo chmod -R 755 ny_taxi_postgres_data</w:t>
      </w:r>
      <w:r w:rsidDel="00000000" w:rsidR="00000000" w:rsidRPr="00000000">
        <w:rPr>
          <w:rtl w:val="0"/>
        </w:rPr>
      </w:r>
    </w:p>
    <w:p w:rsidR="00000000" w:rsidDel="00000000" w:rsidP="00000000" w:rsidRDefault="00000000" w:rsidRPr="00000000" w14:paraId="0000022D">
      <w:pPr>
        <w:rPr>
          <w:highlight w:val="white"/>
        </w:rPr>
      </w:pPr>
      <w:r w:rsidDel="00000000" w:rsidR="00000000" w:rsidRPr="00000000">
        <w:rPr>
          <w:highlight w:val="white"/>
          <w:rtl w:val="0"/>
        </w:rPr>
        <w:t xml:space="preserve">Or use 777 if you still see problems. 755 grants write access to only the owner.</w:t>
        <w:br w:type="textWrapping"/>
      </w:r>
    </w:p>
    <w:p w:rsidR="00000000" w:rsidDel="00000000" w:rsidP="00000000" w:rsidRDefault="00000000" w:rsidRPr="00000000" w14:paraId="0000022E">
      <w:pPr>
        <w:pStyle w:val="Heading2"/>
        <w:rPr>
          <w:sz w:val="24"/>
          <w:szCs w:val="24"/>
        </w:rPr>
      </w:pPr>
      <w:bookmarkStart w:colFirst="0" w:colLast="0" w:name="_e31lr7nthv1" w:id="83"/>
      <w:bookmarkEnd w:id="83"/>
      <w:r w:rsidDel="00000000" w:rsidR="00000000" w:rsidRPr="00000000">
        <w:rPr>
          <w:sz w:val="34"/>
          <w:szCs w:val="34"/>
          <w:rtl w:val="0"/>
        </w:rPr>
        <w:t xml:space="preserve">Docker - Docker network name </w:t>
      </w:r>
      <w:r w:rsidDel="00000000" w:rsidR="00000000" w:rsidRPr="00000000">
        <w:rPr>
          <w:rtl w:val="0"/>
        </w:rPr>
      </w:r>
    </w:p>
    <w:p w:rsidR="00000000" w:rsidDel="00000000" w:rsidP="00000000" w:rsidRDefault="00000000" w:rsidRPr="00000000" w14:paraId="0000022F">
      <w:pPr>
        <w:rPr>
          <w:sz w:val="25"/>
          <w:szCs w:val="25"/>
        </w:rPr>
      </w:pPr>
      <w:r w:rsidDel="00000000" w:rsidR="00000000" w:rsidRPr="00000000">
        <w:rPr>
          <w:rtl w:val="0"/>
        </w:rPr>
        <w:t xml:space="preserve">Get the network name via: $ </w:t>
      </w:r>
      <w:hyperlink r:id="rId93">
        <w:r w:rsidDel="00000000" w:rsidR="00000000" w:rsidRPr="00000000">
          <w:rPr>
            <w:u w:val="single"/>
            <w:rtl w:val="0"/>
          </w:rPr>
          <w:t xml:space="preserve">docker network 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0">
      <w:pPr>
        <w:pStyle w:val="Heading2"/>
        <w:rPr/>
      </w:pPr>
      <w:bookmarkStart w:colFirst="0" w:colLast="0" w:name="_xhuulit7czga" w:id="84"/>
      <w:bookmarkEnd w:id="84"/>
      <w:r w:rsidDel="00000000" w:rsidR="00000000" w:rsidRPr="00000000">
        <w:rPr>
          <w:rtl w:val="0"/>
        </w:rPr>
        <w:t xml:space="preserve">Docker - Error response from daemon: Conflict. The container name "pg-database" is already in use by container “xxx”.  You have to remove (or rename) that container to be able to reuse that name.</w:t>
      </w:r>
    </w:p>
    <w:p w:rsidR="00000000" w:rsidDel="00000000" w:rsidP="00000000" w:rsidRDefault="00000000" w:rsidRPr="00000000" w14:paraId="00000231">
      <w:pPr>
        <w:rPr>
          <w:sz w:val="25"/>
          <w:szCs w:val="25"/>
          <w:highlight w:val="yellow"/>
        </w:rPr>
      </w:pPr>
      <w:r w:rsidDel="00000000" w:rsidR="00000000" w:rsidRPr="00000000">
        <w:rPr>
          <w:rtl w:val="0"/>
        </w:rPr>
        <w:t xml:space="preserve">Sometimes, when you try to restart a docker image configured with a network name, the above message appears. In this case, use the following command with the appropriate container name:</w:t>
        <w:br w:type="textWrapping"/>
        <w:t xml:space="preserve">&gt;&gt;&gt; If the container is running state, use docker stop &lt;container_name&gt;</w:t>
        <w:br w:type="textWrapping"/>
        <w:t xml:space="preserve">&gt;&gt;&gt; then, docker rm pg-database</w:t>
        <w:br w:type="textWrapping"/>
        <w:t xml:space="preserve">Or use docker start instead of docker run in order to restart the docker image without removing it.</w:t>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233">
      <w:pPr>
        <w:pStyle w:val="Heading2"/>
        <w:spacing w:after="200" w:lineRule="auto"/>
        <w:rPr>
          <w:sz w:val="34"/>
          <w:szCs w:val="34"/>
        </w:rPr>
      </w:pPr>
      <w:bookmarkStart w:colFirst="0" w:colLast="0" w:name="_ig1a3yga7iww" w:id="85"/>
      <w:bookmarkEnd w:id="85"/>
      <w:commentRangeStart w:id="0"/>
      <w:r w:rsidDel="00000000" w:rsidR="00000000" w:rsidRPr="00000000">
        <w:rPr>
          <w:sz w:val="34"/>
          <w:szCs w:val="34"/>
          <w:rtl w:val="0"/>
        </w:rPr>
        <w:t xml:space="preserve">Docker - ingestion when using docker-compose could not translate host name</w:t>
      </w:r>
    </w:p>
    <w:p w:rsidR="00000000" w:rsidDel="00000000" w:rsidP="00000000" w:rsidRDefault="00000000" w:rsidRPr="00000000" w14:paraId="00000234">
      <w:pPr>
        <w:rPr/>
      </w:pPr>
      <w:r w:rsidDel="00000000" w:rsidR="00000000" w:rsidRPr="00000000">
        <w:rPr>
          <w:rtl w:val="0"/>
        </w:rPr>
        <w:t xml:space="preserve">Typical error:n</w:t>
      </w:r>
      <w:r w:rsidDel="00000000" w:rsidR="00000000" w:rsidRPr="00000000">
        <w:rPr>
          <w:rFonts w:ascii="Roboto Mono" w:cs="Roboto Mono" w:eastAsia="Roboto Mono" w:hAnsi="Roboto Mono"/>
          <w:rtl w:val="0"/>
        </w:rPr>
        <w:t xml:space="preserve">.exc.OperationalError: (psycopg2.OperationalError) could not translate host name "pgdatabase" to address: Name or service not known</w:t>
      </w: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When running </w:t>
      </w:r>
      <w:r w:rsidDel="00000000" w:rsidR="00000000" w:rsidRPr="00000000">
        <w:rPr>
          <w:rFonts w:ascii="Roboto Mono" w:cs="Roboto Mono" w:eastAsia="Roboto Mono" w:hAnsi="Roboto Mono"/>
          <w:shd w:fill="f3f3f3" w:val="clear"/>
          <w:rtl w:val="0"/>
        </w:rPr>
        <w:t xml:space="preserve">docker-compose up -d</w:t>
      </w:r>
      <w:r w:rsidDel="00000000" w:rsidR="00000000" w:rsidRPr="00000000">
        <w:rPr>
          <w:rtl w:val="0"/>
        </w:rPr>
        <w:t xml:space="preserve"> see which network is created and use this for the ingestions script instead of pg-network and see the name of the database to use instead of pgdatabase</w:t>
      </w:r>
    </w:p>
    <w:p w:rsidR="00000000" w:rsidDel="00000000" w:rsidP="00000000" w:rsidRDefault="00000000" w:rsidRPr="00000000" w14:paraId="00000236">
      <w:pPr>
        <w:rPr/>
      </w:pPr>
      <w:r w:rsidDel="00000000" w:rsidR="00000000" w:rsidRPr="00000000">
        <w:rPr>
          <w:rtl w:val="0"/>
        </w:rPr>
        <w:t xml:space="preserve">E.g.: </w:t>
      </w:r>
    </w:p>
    <w:p w:rsidR="00000000" w:rsidDel="00000000" w:rsidP="00000000" w:rsidRDefault="00000000" w:rsidRPr="00000000" w14:paraId="00000237">
      <w:pPr>
        <w:numPr>
          <w:ilvl w:val="0"/>
          <w:numId w:val="99"/>
        </w:numPr>
        <w:ind w:left="720" w:hanging="360"/>
        <w:rPr>
          <w:sz w:val="26"/>
          <w:szCs w:val="26"/>
        </w:rPr>
      </w:pPr>
      <w:r w:rsidDel="00000000" w:rsidR="00000000" w:rsidRPr="00000000">
        <w:rPr>
          <w:rtl w:val="0"/>
        </w:rPr>
        <w:t xml:space="preserve">pg-network becomes 2docker_default</w:t>
      </w:r>
    </w:p>
    <w:p w:rsidR="00000000" w:rsidDel="00000000" w:rsidP="00000000" w:rsidRDefault="00000000" w:rsidRPr="00000000" w14:paraId="00000238">
      <w:pPr>
        <w:pStyle w:val="Heading2"/>
        <w:rPr>
          <w:sz w:val="34"/>
          <w:szCs w:val="34"/>
        </w:rPr>
      </w:pPr>
      <w:bookmarkStart w:colFirst="0" w:colLast="0" w:name="_pbfmmpr43cka" w:id="86"/>
      <w:bookmarkEnd w:id="86"/>
      <w:r w:rsidDel="00000000" w:rsidR="00000000" w:rsidRPr="00000000">
        <w:rPr>
          <w:sz w:val="24"/>
          <w:szCs w:val="24"/>
          <w:rtl w:val="0"/>
        </w:rPr>
        <w:t xml:space="preserve">Pgdatabase becomes 2docker-pgdatabase-1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39">
      <w:pPr>
        <w:pStyle w:val="Heading2"/>
        <w:rPr>
          <w:sz w:val="24"/>
          <w:szCs w:val="24"/>
        </w:rPr>
      </w:pPr>
      <w:bookmarkStart w:colFirst="0" w:colLast="0" w:name="_kciyqm2rt5yf" w:id="87"/>
      <w:bookmarkEnd w:id="87"/>
      <w:r w:rsidDel="00000000" w:rsidR="00000000" w:rsidRPr="00000000">
        <w:rPr>
          <w:sz w:val="34"/>
          <w:szCs w:val="34"/>
          <w:rtl w:val="0"/>
        </w:rPr>
        <w:t xml:space="preserve">Docker - Cannot install docker on MacOS/Windows 11 VM running on top of Linux (due to Nested virtualization).</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terraformRun this command before starting your VM:</w:t>
      </w:r>
    </w:p>
    <w:p w:rsidR="00000000" w:rsidDel="00000000" w:rsidP="00000000" w:rsidRDefault="00000000" w:rsidRPr="00000000" w14:paraId="0000023B">
      <w:pPr>
        <w:numPr>
          <w:ilvl w:val="0"/>
          <w:numId w:val="1"/>
        </w:numPr>
        <w:ind w:left="720" w:hanging="360"/>
      </w:pPr>
      <w:r w:rsidDel="00000000" w:rsidR="00000000" w:rsidRPr="00000000">
        <w:rPr>
          <w:rtl w:val="0"/>
        </w:rPr>
        <w:t xml:space="preserve">On Intel CPU:</w:t>
      </w:r>
    </w:p>
    <w:p w:rsidR="00000000" w:rsidDel="00000000" w:rsidP="00000000" w:rsidRDefault="00000000" w:rsidRPr="00000000" w14:paraId="0000023C">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kvm_intel</w:t>
      </w:r>
    </w:p>
    <w:p w:rsidR="00000000" w:rsidDel="00000000" w:rsidP="00000000" w:rsidRDefault="00000000" w:rsidRPr="00000000" w14:paraId="0000023D">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kvm_intel nested=1</w:t>
      </w:r>
    </w:p>
    <w:p w:rsidR="00000000" w:rsidDel="00000000" w:rsidP="00000000" w:rsidRDefault="00000000" w:rsidRPr="00000000" w14:paraId="0000023E">
      <w:pPr>
        <w:numPr>
          <w:ilvl w:val="0"/>
          <w:numId w:val="40"/>
        </w:numPr>
        <w:ind w:left="720" w:hanging="360"/>
      </w:pPr>
      <w:r w:rsidDel="00000000" w:rsidR="00000000" w:rsidRPr="00000000">
        <w:rPr>
          <w:rtl w:val="0"/>
        </w:rPr>
        <w:t xml:space="preserve">On AMD CPU:</w:t>
      </w:r>
    </w:p>
    <w:p w:rsidR="00000000" w:rsidDel="00000000" w:rsidP="00000000" w:rsidRDefault="00000000" w:rsidRPr="00000000" w14:paraId="0000023F">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kvm_amd</w:t>
      </w:r>
    </w:p>
    <w:p w:rsidR="00000000" w:rsidDel="00000000" w:rsidP="00000000" w:rsidRDefault="00000000" w:rsidRPr="00000000" w14:paraId="00000240">
      <w:pPr>
        <w:ind w:left="720" w:firstLine="0"/>
        <w:rPr/>
      </w:pPr>
      <w:r w:rsidDel="00000000" w:rsidR="00000000" w:rsidRPr="00000000">
        <w:rPr>
          <w:rFonts w:ascii="Roboto Mono" w:cs="Roboto Mono" w:eastAsia="Roboto Mono" w:hAnsi="Roboto Mono"/>
          <w:shd w:fill="f3f3f3" w:val="clear"/>
          <w:rtl w:val="0"/>
        </w:rPr>
        <w:t xml:space="preserve">modprobe kvm_amd nested=1</w:t>
      </w:r>
      <w:r w:rsidDel="00000000" w:rsidR="00000000" w:rsidRPr="00000000">
        <w:rPr>
          <w:rtl w:val="0"/>
        </w:rPr>
      </w:r>
    </w:p>
    <w:p w:rsidR="00000000" w:rsidDel="00000000" w:rsidP="00000000" w:rsidRDefault="00000000" w:rsidRPr="00000000" w14:paraId="00000241">
      <w:pPr>
        <w:pStyle w:val="Heading2"/>
        <w:spacing w:after="200" w:lineRule="auto"/>
        <w:rPr>
          <w:sz w:val="34"/>
          <w:szCs w:val="34"/>
        </w:rPr>
      </w:pPr>
      <w:bookmarkStart w:colFirst="0" w:colLast="0" w:name="_a47hxutbsjkf" w:id="88"/>
      <w:bookmarkEnd w:id="88"/>
      <w:r w:rsidDel="00000000" w:rsidR="00000000" w:rsidRPr="00000000">
        <w:rPr>
          <w:sz w:val="34"/>
          <w:szCs w:val="34"/>
          <w:rtl w:val="0"/>
        </w:rPr>
        <w:t xml:space="preserve">Docker - Connecting from VS Code</w:t>
      </w:r>
    </w:p>
    <w:p w:rsidR="00000000" w:rsidDel="00000000" w:rsidP="00000000" w:rsidRDefault="00000000" w:rsidRPr="00000000" w14:paraId="00000242">
      <w:pPr>
        <w:rPr/>
      </w:pPr>
      <w:r w:rsidDel="00000000" w:rsidR="00000000" w:rsidRPr="00000000">
        <w:rPr>
          <w:rtl w:val="0"/>
        </w:rPr>
        <w:t xml:space="preserve">It’s very easy to manage your docker container, images, network and compose projects from VS Code.</w:t>
      </w:r>
    </w:p>
    <w:p w:rsidR="00000000" w:rsidDel="00000000" w:rsidP="00000000" w:rsidRDefault="00000000" w:rsidRPr="00000000" w14:paraId="00000243">
      <w:pPr>
        <w:rPr/>
      </w:pPr>
      <w:r w:rsidDel="00000000" w:rsidR="00000000" w:rsidRPr="00000000">
        <w:rPr>
          <w:rtl w:val="0"/>
        </w:rPr>
        <w:t xml:space="preserve">Just </w:t>
      </w:r>
      <w:hyperlink r:id="rId94">
        <w:r w:rsidDel="00000000" w:rsidR="00000000" w:rsidRPr="00000000">
          <w:rPr>
            <w:u w:val="single"/>
            <w:rtl w:val="0"/>
          </w:rPr>
          <w:t xml:space="preserve">install the official extension</w:t>
        </w:r>
      </w:hyperlink>
      <w:r w:rsidDel="00000000" w:rsidR="00000000" w:rsidRPr="00000000">
        <w:rPr>
          <w:rtl w:val="0"/>
        </w:rPr>
        <w:t xml:space="preserve"> and launch it from the left side icon.</w:t>
      </w:r>
    </w:p>
    <w:p w:rsidR="00000000" w:rsidDel="00000000" w:rsidP="00000000" w:rsidRDefault="00000000" w:rsidRPr="00000000" w14:paraId="00000244">
      <w:pPr>
        <w:rPr/>
      </w:pPr>
      <w:r w:rsidDel="00000000" w:rsidR="00000000" w:rsidRPr="00000000">
        <w:rPr/>
        <w:drawing>
          <wp:inline distB="114300" distT="114300" distL="114300" distR="114300">
            <wp:extent cx="4514850" cy="4080490"/>
            <wp:effectExtent b="0" l="0" r="0" t="0"/>
            <wp:docPr id="35" name="image27.png"/>
            <a:graphic>
              <a:graphicData uri="http://schemas.openxmlformats.org/drawingml/2006/picture">
                <pic:pic>
                  <pic:nvPicPr>
                    <pic:cNvPr id="0" name="image27.png"/>
                    <pic:cNvPicPr preferRelativeResize="0"/>
                  </pic:nvPicPr>
                  <pic:blipFill>
                    <a:blip r:embed="rId95"/>
                    <a:srcRect b="52347" l="0" r="0" t="0"/>
                    <a:stretch>
                      <a:fillRect/>
                    </a:stretch>
                  </pic:blipFill>
                  <pic:spPr>
                    <a:xfrm>
                      <a:off x="0" y="0"/>
                      <a:ext cx="4514850" cy="408049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sz w:val="34"/>
          <w:szCs w:val="34"/>
        </w:rPr>
      </w:pPr>
      <w:r w:rsidDel="00000000" w:rsidR="00000000" w:rsidRPr="00000000">
        <w:rPr>
          <w:rtl w:val="0"/>
        </w:rPr>
        <w:t xml:space="preserve">It will work even if your Docker runs on WSL2, as VS Code can easily connect with your Linux.</w:t>
        <w:br w:type="textWrapping"/>
      </w:r>
      <w:r w:rsidDel="00000000" w:rsidR="00000000" w:rsidRPr="00000000">
        <w:rPr>
          <w:rtl w:val="0"/>
        </w:rPr>
      </w:r>
    </w:p>
    <w:p w:rsidR="00000000" w:rsidDel="00000000" w:rsidP="00000000" w:rsidRDefault="00000000" w:rsidRPr="00000000" w14:paraId="00000246">
      <w:pPr>
        <w:pStyle w:val="Heading2"/>
        <w:rPr/>
      </w:pPr>
      <w:bookmarkStart w:colFirst="0" w:colLast="0" w:name="_fc644nd01a5v" w:id="89"/>
      <w:bookmarkEnd w:id="89"/>
      <w:r w:rsidDel="00000000" w:rsidR="00000000" w:rsidRPr="00000000">
        <w:rPr>
          <w:rtl w:val="0"/>
        </w:rPr>
        <w:t xml:space="preserve">Docker - How to stop a container?</w:t>
      </w:r>
    </w:p>
    <w:p w:rsidR="00000000" w:rsidDel="00000000" w:rsidP="00000000" w:rsidRDefault="00000000" w:rsidRPr="00000000" w14:paraId="00000247">
      <w:pPr>
        <w:rPr>
          <w:rFonts w:ascii="Consolas" w:cs="Consolas" w:eastAsia="Consolas" w:hAnsi="Consolas"/>
          <w:sz w:val="23"/>
          <w:szCs w:val="23"/>
          <w:shd w:fill="fafafa" w:val="clear"/>
        </w:rPr>
      </w:pPr>
      <w:r w:rsidDel="00000000" w:rsidR="00000000" w:rsidRPr="00000000">
        <w:rPr>
          <w:rtl w:val="0"/>
        </w:rPr>
        <w:t xml:space="preserve">Use the following command:</w:t>
      </w:r>
      <w:r w:rsidDel="00000000" w:rsidR="00000000" w:rsidRPr="00000000">
        <w:rPr>
          <w:rtl w:val="0"/>
        </w:rPr>
      </w:r>
    </w:p>
    <w:p w:rsidR="00000000" w:rsidDel="00000000" w:rsidP="00000000" w:rsidRDefault="00000000" w:rsidRPr="00000000" w14:paraId="00000248">
      <w:pPr>
        <w:rPr>
          <w:rFonts w:ascii="Consolas" w:cs="Consolas" w:eastAsia="Consolas" w:hAnsi="Consolas"/>
          <w:sz w:val="23"/>
          <w:szCs w:val="23"/>
          <w:shd w:fill="fafafa" w:val="clear"/>
        </w:rPr>
      </w:pPr>
      <w:r w:rsidDel="00000000" w:rsidR="00000000" w:rsidRPr="00000000">
        <w:rPr>
          <w:rFonts w:ascii="Consolas" w:cs="Consolas" w:eastAsia="Consolas" w:hAnsi="Consolas"/>
          <w:sz w:val="23"/>
          <w:szCs w:val="23"/>
          <w:shd w:fill="fafafa" w:val="clear"/>
          <w:rtl w:val="0"/>
        </w:rPr>
        <w:t xml:space="preserve">$ docker stop &lt;container_id&gt;</w:t>
      </w:r>
    </w:p>
    <w:p w:rsidR="00000000" w:rsidDel="00000000" w:rsidP="00000000" w:rsidRDefault="00000000" w:rsidRPr="00000000" w14:paraId="00000249">
      <w:pPr>
        <w:rPr>
          <w:rFonts w:ascii="Consolas" w:cs="Consolas" w:eastAsia="Consolas" w:hAnsi="Consolas"/>
          <w:sz w:val="23"/>
          <w:szCs w:val="23"/>
          <w:shd w:fill="fafafa" w:val="clear"/>
        </w:rPr>
      </w:pPr>
      <w:r w:rsidDel="00000000" w:rsidR="00000000" w:rsidRPr="00000000">
        <w:rPr>
          <w:rtl w:val="0"/>
        </w:rPr>
      </w:r>
    </w:p>
    <w:p w:rsidR="00000000" w:rsidDel="00000000" w:rsidP="00000000" w:rsidRDefault="00000000" w:rsidRPr="00000000" w14:paraId="0000024A">
      <w:pPr>
        <w:pStyle w:val="Heading2"/>
        <w:rPr/>
      </w:pPr>
      <w:bookmarkStart w:colFirst="0" w:colLast="0" w:name="_fzlpka181rb7" w:id="90"/>
      <w:bookmarkEnd w:id="90"/>
      <w:r w:rsidDel="00000000" w:rsidR="00000000" w:rsidRPr="00000000">
        <w:rPr>
          <w:rtl w:val="0"/>
        </w:rPr>
        <w:t xml:space="preserve">Docker - PostgreSQL Database directory appears to contain a database. Database system is shut down</w:t>
      </w:r>
    </w:p>
    <w:p w:rsidR="00000000" w:rsidDel="00000000" w:rsidP="00000000" w:rsidRDefault="00000000" w:rsidRPr="00000000" w14:paraId="0000024B">
      <w:pPr>
        <w:rPr/>
      </w:pPr>
      <w:r w:rsidDel="00000000" w:rsidR="00000000" w:rsidRPr="00000000">
        <w:rPr>
          <w:rtl w:val="0"/>
        </w:rPr>
        <w:t xml:space="preserve">When you see this in logs, your container with postgres is not accepting any requests, so if you attempt to connect, you'll get this error:</w:t>
      </w:r>
    </w:p>
    <w:p w:rsidR="00000000" w:rsidDel="00000000" w:rsidP="00000000" w:rsidRDefault="00000000" w:rsidRPr="00000000" w14:paraId="0000024C">
      <w:pPr>
        <w:rPr/>
      </w:pPr>
      <w:r w:rsidDel="00000000" w:rsidR="00000000" w:rsidRPr="00000000">
        <w:rPr>
          <w:rtl w:val="0"/>
        </w:rPr>
        <w:t xml:space="preserve">connection failed: server closed the connection unexpectedly</w:t>
      </w:r>
    </w:p>
    <w:p w:rsidR="00000000" w:rsidDel="00000000" w:rsidP="00000000" w:rsidRDefault="00000000" w:rsidRPr="00000000" w14:paraId="0000024D">
      <w:pPr>
        <w:rPr/>
      </w:pPr>
      <w:r w:rsidDel="00000000" w:rsidR="00000000" w:rsidRPr="00000000">
        <w:rPr>
          <w:rtl w:val="0"/>
        </w:rPr>
        <w:t xml:space="preserve">This probably means the server terminated abnormally before or while processing the request.</w:t>
      </w:r>
    </w:p>
    <w:p w:rsidR="00000000" w:rsidDel="00000000" w:rsidP="00000000" w:rsidRDefault="00000000" w:rsidRPr="00000000" w14:paraId="0000024E">
      <w:pPr>
        <w:rPr/>
      </w:pPr>
      <w:r w:rsidDel="00000000" w:rsidR="00000000" w:rsidRPr="00000000">
        <w:rPr>
          <w:rtl w:val="0"/>
        </w:rPr>
        <w:t xml:space="preserve">In this case, you need to delete the directory with data (the one you map to the container with the -v flag) and restart the container. </w:t>
        <w:br w:type="textWrapping"/>
      </w:r>
    </w:p>
    <w:p w:rsidR="00000000" w:rsidDel="00000000" w:rsidP="00000000" w:rsidRDefault="00000000" w:rsidRPr="00000000" w14:paraId="0000024F">
      <w:pPr>
        <w:rPr/>
      </w:pPr>
      <w:r w:rsidDel="00000000" w:rsidR="00000000" w:rsidRPr="00000000">
        <w:rPr>
          <w:rtl w:val="0"/>
        </w:rPr>
        <w:t xml:space="preserve">Solution 2: </w:t>
      </w:r>
    </w:p>
    <w:p w:rsidR="00000000" w:rsidDel="00000000" w:rsidP="00000000" w:rsidRDefault="00000000" w:rsidRPr="00000000" w14:paraId="00000250">
      <w:pPr>
        <w:rPr/>
      </w:pPr>
      <w:r w:rsidDel="00000000" w:rsidR="00000000" w:rsidRPr="00000000">
        <w:rPr>
          <w:rtl w:val="0"/>
        </w:rPr>
        <w:t xml:space="preserve">If your data is critical, you may be able to reset the write-ahead lock from within the docker container (see </w:t>
      </w:r>
      <w:hyperlink r:id="rId96">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51">
      <w:pPr>
        <w:rPr>
          <w:rFonts w:ascii="Consolas" w:cs="Consolas" w:eastAsia="Consolas" w:hAnsi="Consolas"/>
          <w:color w:val="1f2328"/>
          <w:sz w:val="18"/>
          <w:szCs w:val="18"/>
          <w:shd w:fill="f6f8fa" w:val="clear"/>
        </w:rPr>
      </w:pPr>
      <w:r w:rsidDel="00000000" w:rsidR="00000000" w:rsidRPr="00000000">
        <w:rPr>
          <w:color w:val="1f2328"/>
          <w:highlight w:val="white"/>
          <w:rtl w:val="0"/>
        </w:rPr>
        <w:br w:type="textWrapping"/>
      </w:r>
      <w:r w:rsidDel="00000000" w:rsidR="00000000" w:rsidRPr="00000000">
        <w:rPr>
          <w:rFonts w:ascii="Consolas" w:cs="Consolas" w:eastAsia="Consolas" w:hAnsi="Consolas"/>
          <w:color w:val="1f2328"/>
          <w:sz w:val="18"/>
          <w:szCs w:val="18"/>
          <w:shd w:fill="f6f8fa" w:val="clear"/>
          <w:rtl w:val="0"/>
        </w:rPr>
        <w:t xml:space="preserve">docker run -it \</w:t>
      </w:r>
    </w:p>
    <w:p w:rsidR="00000000" w:rsidDel="00000000" w:rsidP="00000000" w:rsidRDefault="00000000" w:rsidRPr="00000000" w14:paraId="00000252">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POSTGRES_USER="root" \</w:t>
      </w:r>
    </w:p>
    <w:p w:rsidR="00000000" w:rsidDel="00000000" w:rsidP="00000000" w:rsidRDefault="00000000" w:rsidRPr="00000000" w14:paraId="00000253">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POSTGRES_PASSWORD="root" \</w:t>
      </w:r>
    </w:p>
    <w:p w:rsidR="00000000" w:rsidDel="00000000" w:rsidP="00000000" w:rsidRDefault="00000000" w:rsidRPr="00000000" w14:paraId="00000254">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POSTGRES_DB="ny_taxi" \</w:t>
      </w:r>
    </w:p>
    <w:p w:rsidR="00000000" w:rsidDel="00000000" w:rsidP="00000000" w:rsidRDefault="00000000" w:rsidRPr="00000000" w14:paraId="00000255">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-v $(pwd)/ny_taxi_postgres_data:/var/lib/postgresql/data \</w:t>
      </w:r>
    </w:p>
    <w:p w:rsidR="00000000" w:rsidDel="00000000" w:rsidP="00000000" w:rsidRDefault="00000000" w:rsidRPr="00000000" w14:paraId="00000256">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 5432:5432 \</w:t>
      </w:r>
    </w:p>
    <w:p w:rsidR="00000000" w:rsidDel="00000000" w:rsidP="00000000" w:rsidRDefault="00000000" w:rsidRPr="00000000" w14:paraId="00000257">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--network pg-network \</w:t>
      </w:r>
    </w:p>
    <w:p w:rsidR="00000000" w:rsidDel="00000000" w:rsidP="00000000" w:rsidRDefault="00000000" w:rsidRPr="00000000" w14:paraId="00000258">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postgres:13 \</w:t>
      </w:r>
    </w:p>
    <w:p w:rsidR="00000000" w:rsidDel="00000000" w:rsidP="00000000" w:rsidRDefault="00000000" w:rsidRPr="00000000" w14:paraId="00000259">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/bin/bash -c 'gosu postgres pg_resetwal /var/lib/postgresql/data'</w:t>
      </w:r>
    </w:p>
    <w:p w:rsidR="00000000" w:rsidDel="00000000" w:rsidP="00000000" w:rsidRDefault="00000000" w:rsidRPr="00000000" w14:paraId="0000025A">
      <w:pPr>
        <w:rPr>
          <w:color w:val="1f2328"/>
          <w:highlight w:val="white"/>
        </w:rPr>
      </w:pPr>
      <w:r w:rsidDel="00000000" w:rsidR="00000000" w:rsidRPr="00000000">
        <w:rPr>
          <w:rtl w:val="0"/>
        </w:rPr>
      </w:r>
    </w:p>
    <w:p w:rsidR="00000000" w:rsidDel="00000000" w:rsidP="00000000" w:rsidRDefault="00000000" w:rsidRPr="00000000" w14:paraId="0000025B">
      <w:pPr>
        <w:pStyle w:val="Heading2"/>
        <w:rPr/>
      </w:pPr>
      <w:bookmarkStart w:colFirst="0" w:colLast="0" w:name="_boqa1j1rqf21" w:id="91"/>
      <w:bookmarkEnd w:id="91"/>
      <w:r w:rsidDel="00000000" w:rsidR="00000000" w:rsidRPr="00000000">
        <w:rPr>
          <w:rtl w:val="0"/>
        </w:rPr>
        <w:t xml:space="preserve">Docker not installable on Ubuntu</w:t>
      </w:r>
    </w:p>
    <w:p w:rsidR="00000000" w:rsidDel="00000000" w:rsidP="00000000" w:rsidRDefault="00000000" w:rsidRPr="00000000" w14:paraId="0000025C">
      <w:pPr>
        <w:rPr/>
      </w:pPr>
      <w:r w:rsidDel="00000000" w:rsidR="00000000" w:rsidRPr="00000000">
        <w:rPr>
          <w:rtl w:val="0"/>
        </w:rPr>
        <w:t xml:space="preserve">On some versions of Ubuntu, snap command can be used to install Docker. </w:t>
      </w:r>
    </w:p>
    <w:p w:rsidR="00000000" w:rsidDel="00000000" w:rsidP="00000000" w:rsidRDefault="00000000" w:rsidRPr="00000000" w14:paraId="0000025D">
      <w:pPr>
        <w:rPr>
          <w:rFonts w:ascii="Courier New" w:cs="Courier New" w:eastAsia="Courier New" w:hAnsi="Courier New"/>
          <w:sz w:val="18"/>
          <w:szCs w:val="18"/>
        </w:rPr>
      </w:pPr>
      <w:r w:rsidDel="00000000" w:rsidR="00000000" w:rsidRPr="00000000">
        <w:rPr>
          <w:rtl w:val="0"/>
        </w:rPr>
        <w:t xml:space="preserve">sudo snap install docker</w:t>
      </w:r>
      <w:r w:rsidDel="00000000" w:rsidR="00000000" w:rsidRPr="00000000">
        <w:rPr>
          <w:rtl w:val="0"/>
        </w:rPr>
      </w:r>
    </w:p>
    <w:p w:rsidR="00000000" w:rsidDel="00000000" w:rsidP="00000000" w:rsidRDefault="00000000" w:rsidRPr="00000000" w14:paraId="0000025E">
      <w:pPr>
        <w:ind w:firstLine="720"/>
        <w:rPr/>
      </w:pPr>
      <w:r w:rsidDel="00000000" w:rsidR="00000000" w:rsidRPr="00000000">
        <w:rPr>
          <w:rtl w:val="0"/>
        </w:rPr>
        <w:t xml:space="preserve"> </w:t>
      </w:r>
    </w:p>
    <w:p w:rsidR="00000000" w:rsidDel="00000000" w:rsidP="00000000" w:rsidRDefault="00000000" w:rsidRPr="00000000" w14:paraId="0000025F">
      <w:pPr>
        <w:pStyle w:val="Heading2"/>
        <w:rPr/>
      </w:pPr>
      <w:bookmarkStart w:colFirst="0" w:colLast="0" w:name="_ernr8fo3viyr" w:id="92"/>
      <w:bookmarkEnd w:id="92"/>
      <w:r w:rsidDel="00000000" w:rsidR="00000000" w:rsidRPr="00000000">
        <w:rPr>
          <w:rtl w:val="0"/>
        </w:rPr>
        <w:t xml:space="preserve">Docker-Compose - mounting error</w:t>
      </w:r>
    </w:p>
    <w:p w:rsidR="00000000" w:rsidDel="00000000" w:rsidP="00000000" w:rsidRDefault="00000000" w:rsidRPr="00000000" w14:paraId="00000260">
      <w:pPr>
        <w:rPr>
          <w:rFonts w:ascii="Consolas" w:cs="Consolas" w:eastAsia="Consolas" w:hAnsi="Consolas"/>
        </w:rPr>
      </w:pPr>
      <w:r w:rsidDel="00000000" w:rsidR="00000000" w:rsidRPr="00000000">
        <w:rPr>
          <w:rFonts w:ascii="Consolas" w:cs="Consolas" w:eastAsia="Consolas" w:hAnsi="Consolas"/>
          <w:rtl w:val="0"/>
        </w:rPr>
        <w:t xml:space="preserve">error: could not change permissions of directory "/var/lib/postgresql/data": Operation not permitted  volume </w:t>
      </w:r>
    </w:p>
    <w:p w:rsidR="00000000" w:rsidDel="00000000" w:rsidP="00000000" w:rsidRDefault="00000000" w:rsidRPr="00000000" w14:paraId="00000261">
      <w:pPr>
        <w:rPr>
          <w:rFonts w:ascii="Consolas" w:cs="Consolas" w:eastAsia="Consolas" w:hAnsi="Consolas"/>
        </w:rPr>
      </w:pPr>
      <w:r w:rsidDel="00000000" w:rsidR="00000000" w:rsidRPr="00000000">
        <w:rPr>
          <w:rtl w:val="0"/>
        </w:rPr>
        <w:t xml:space="preserve">if you have used the prev answer (just before this) and have created a local docker volume, then you need to tell the compose file about the named volume:</w:t>
      </w:r>
      <w:r w:rsidDel="00000000" w:rsidR="00000000" w:rsidRPr="00000000">
        <w:rPr>
          <w:rtl w:val="0"/>
        </w:rPr>
      </w:r>
    </w:p>
    <w:p w:rsidR="00000000" w:rsidDel="00000000" w:rsidP="00000000" w:rsidRDefault="00000000" w:rsidRPr="00000000" w14:paraId="0000026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volumes:  </w:t>
      </w:r>
    </w:p>
    <w:p w:rsidR="00000000" w:rsidDel="00000000" w:rsidP="00000000" w:rsidRDefault="00000000" w:rsidRPr="00000000" w14:paraId="0000026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dtc_postgres_volume_local:  # Define the named volume here</w:t>
      </w:r>
    </w:p>
    <w:p w:rsidR="00000000" w:rsidDel="00000000" w:rsidP="00000000" w:rsidRDefault="00000000" w:rsidRPr="00000000" w14:paraId="00000264">
      <w:pPr>
        <w:spacing w:after="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6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services mentioned in the compose file auto become part of the same network!</w:t>
      </w:r>
    </w:p>
    <w:p w:rsidR="00000000" w:rsidDel="00000000" w:rsidP="00000000" w:rsidRDefault="00000000" w:rsidRPr="00000000" w14:paraId="00000266">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services:</w:t>
      </w:r>
    </w:p>
    <w:p w:rsidR="00000000" w:rsidDel="00000000" w:rsidP="00000000" w:rsidRDefault="00000000" w:rsidRPr="00000000" w14:paraId="0000026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your remaining code here . . . </w:t>
      </w:r>
    </w:p>
    <w:p w:rsidR="00000000" w:rsidDel="00000000" w:rsidP="00000000" w:rsidRDefault="00000000" w:rsidRPr="00000000" w14:paraId="00000268">
      <w:pPr>
        <w:rPr>
          <w:rFonts w:ascii="Consolas" w:cs="Consolas" w:eastAsia="Consolas" w:hAnsi="Consolas"/>
        </w:rPr>
      </w:pPr>
      <w:r w:rsidDel="00000000" w:rsidR="00000000" w:rsidRPr="00000000">
        <w:rPr>
          <w:rtl w:val="0"/>
        </w:rPr>
      </w:r>
    </w:p>
    <w:p w:rsidR="00000000" w:rsidDel="00000000" w:rsidP="00000000" w:rsidRDefault="00000000" w:rsidRPr="00000000" w14:paraId="00000269">
      <w:pPr>
        <w:numPr>
          <w:ilvl w:val="0"/>
          <w:numId w:val="101"/>
        </w:numPr>
        <w:spacing w:after="0" w:afterAutospacing="0"/>
        <w:ind w:left="720" w:hanging="360"/>
      </w:pPr>
      <w:r w:rsidDel="00000000" w:rsidR="00000000" w:rsidRPr="00000000">
        <w:rPr>
          <w:rtl w:val="0"/>
        </w:rPr>
        <w:t xml:space="preserve">now use docker volume inspect dtc_postgres_volume_local to see the location by checking the value of Mountpoint</w:t>
      </w:r>
    </w:p>
    <w:p w:rsidR="00000000" w:rsidDel="00000000" w:rsidP="00000000" w:rsidRDefault="00000000" w:rsidRPr="00000000" w14:paraId="0000026A">
      <w:pPr>
        <w:numPr>
          <w:ilvl w:val="0"/>
          <w:numId w:val="101"/>
        </w:numPr>
        <w:spacing w:after="0" w:afterAutospacing="0"/>
        <w:ind w:left="720" w:hanging="360"/>
      </w:pPr>
      <w:r w:rsidDel="00000000" w:rsidR="00000000" w:rsidRPr="00000000">
        <w:rPr>
          <w:rtl w:val="0"/>
        </w:rPr>
        <w:t xml:space="preserve">In my case, after i ran docker compose up the mounting dir created was named ‘docker_sql_dtc_postgres_volume_local’ whereas it should have used the already existing ‘dtc_postgres_volume_local’</w:t>
      </w:r>
    </w:p>
    <w:p w:rsidR="00000000" w:rsidDel="00000000" w:rsidP="00000000" w:rsidRDefault="00000000" w:rsidRPr="00000000" w14:paraId="0000026B">
      <w:pPr>
        <w:numPr>
          <w:ilvl w:val="0"/>
          <w:numId w:val="101"/>
        </w:numPr>
        <w:spacing w:after="0" w:afterAutospacing="0"/>
        <w:ind w:left="720" w:hanging="360"/>
      </w:pPr>
      <w:r w:rsidDel="00000000" w:rsidR="00000000" w:rsidRPr="00000000">
        <w:rPr>
          <w:rtl w:val="0"/>
        </w:rPr>
        <w:t xml:space="preserve">All i did to fix this is that I renamed the existing ‘dtc_postgres_volume_local’ to ‘docker_sql_dtc_postgres_volume_local’ and removed the newly created one (just be careful when doing this)</w:t>
      </w:r>
    </w:p>
    <w:p w:rsidR="00000000" w:rsidDel="00000000" w:rsidP="00000000" w:rsidRDefault="00000000" w:rsidRPr="00000000" w14:paraId="0000026C">
      <w:pPr>
        <w:numPr>
          <w:ilvl w:val="0"/>
          <w:numId w:val="101"/>
        </w:numPr>
        <w:ind w:left="720" w:hanging="360"/>
      </w:pPr>
      <w:r w:rsidDel="00000000" w:rsidR="00000000" w:rsidRPr="00000000">
        <w:rPr>
          <w:rtl w:val="0"/>
        </w:rPr>
        <w:t xml:space="preserve">run docker compose up again and check if the table is there or not!</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2"/>
        <w:spacing w:after="200" w:lineRule="auto"/>
        <w:ind w:right="55.27559055118218"/>
        <w:rPr>
          <w:rFonts w:ascii="Consolas" w:cs="Consolas" w:eastAsia="Consolas" w:hAnsi="Consolas"/>
          <w:sz w:val="20"/>
          <w:szCs w:val="20"/>
        </w:rPr>
      </w:pPr>
      <w:bookmarkStart w:colFirst="0" w:colLast="0" w:name="_harwz4fjrjdp" w:id="93"/>
      <w:bookmarkEnd w:id="93"/>
      <w:r w:rsidDel="00000000" w:rsidR="00000000" w:rsidRPr="00000000">
        <w:rPr>
          <w:sz w:val="34"/>
          <w:szCs w:val="34"/>
          <w:rtl w:val="0"/>
        </w:rPr>
        <w:t xml:space="preserve">Docker-Compose - Error translating host name to address</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Couldn’t translate host name to address</w:t>
      </w:r>
    </w:p>
    <w:p w:rsidR="00000000" w:rsidDel="00000000" w:rsidP="00000000" w:rsidRDefault="00000000" w:rsidRPr="00000000" w14:paraId="00000270">
      <w:pPr>
        <w:pStyle w:val="Heading2"/>
        <w:spacing w:after="200" w:lineRule="auto"/>
        <w:rPr>
          <w:sz w:val="34"/>
          <w:szCs w:val="34"/>
        </w:rPr>
      </w:pPr>
      <w:bookmarkStart w:colFirst="0" w:colLast="0" w:name="_tf680uo1i89d" w:id="94"/>
      <w:bookmarkEnd w:id="94"/>
      <w:r w:rsidDel="00000000" w:rsidR="00000000" w:rsidRPr="00000000">
        <w:rPr>
          <w:sz w:val="34"/>
          <w:szCs w:val="34"/>
        </w:rPr>
        <w:drawing>
          <wp:inline distB="114300" distT="114300" distL="114300" distR="114300">
            <wp:extent cx="4843463" cy="3433877"/>
            <wp:effectExtent b="0" l="0" r="0" t="0"/>
            <wp:docPr id="39"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4843463" cy="343387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highlight w:val="yellow"/>
        </w:rPr>
      </w:pPr>
      <w:r w:rsidDel="00000000" w:rsidR="00000000" w:rsidRPr="00000000">
        <w:rPr>
          <w:rtl w:val="0"/>
        </w:rPr>
        <w:t xml:space="preserve">Make sure postgres database is running.</w:t>
        <w:br w:type="textWrapping"/>
        <w:br w:type="textWrapping"/>
        <w:t xml:space="preserve">​​Use the command to start containers in detached mode: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compose up -d</w:t>
      </w:r>
    </w:p>
    <w:p w:rsidR="00000000" w:rsidDel="00000000" w:rsidP="00000000" w:rsidRDefault="00000000" w:rsidRPr="00000000" w14:paraId="0000027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Running 2/2</w:t>
      </w:r>
    </w:p>
    <w:p w:rsidR="00000000" w:rsidDel="00000000" w:rsidP="00000000" w:rsidRDefault="00000000" w:rsidRPr="00000000" w14:paraId="0000027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pg-admin     Started                                                                                                                                                                      0.6s</w:t>
      </w:r>
    </w:p>
    <w:p w:rsidR="00000000" w:rsidDel="00000000" w:rsidP="00000000" w:rsidRDefault="00000000" w:rsidRPr="00000000" w14:paraId="00000277">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pg-database  Started</w:t>
        <w:br w:type="textWrapping"/>
      </w:r>
    </w:p>
    <w:p w:rsidR="00000000" w:rsidDel="00000000" w:rsidP="00000000" w:rsidRDefault="00000000" w:rsidRPr="00000000" w14:paraId="00000278">
      <w:pPr>
        <w:rPr>
          <w:highlight w:val="yellow"/>
        </w:rPr>
      </w:pPr>
      <w:r w:rsidDel="00000000" w:rsidR="00000000" w:rsidRPr="00000000">
        <w:rPr>
          <w:rtl w:val="0"/>
        </w:rPr>
        <w:t xml:space="preserve">To view the containers use: </w:t>
      </w:r>
      <w:r w:rsidDel="00000000" w:rsidR="00000000" w:rsidRPr="00000000">
        <w:rPr>
          <w:rFonts w:ascii="Roboto Mono" w:cs="Roboto Mono" w:eastAsia="Roboto Mono" w:hAnsi="Roboto Mono"/>
          <w:highlight w:val="yellow"/>
          <w:rtl w:val="0"/>
        </w:rPr>
        <w:t xml:space="preserve">docker ps.</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ps</w:t>
      </w:r>
    </w:p>
    <w:p w:rsidR="00000000" w:rsidDel="00000000" w:rsidP="00000000" w:rsidRDefault="00000000" w:rsidRPr="00000000" w14:paraId="0000027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CONTAINER ID   IMAGE            COMMAND                  CREATED          STATUS          PORTS                           NAMES</w:t>
      </w:r>
    </w:p>
    <w:p w:rsidR="00000000" w:rsidDel="00000000" w:rsidP="00000000" w:rsidRDefault="00000000" w:rsidRPr="00000000" w14:paraId="0000027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faf05090972e   postgres:13      "docker-entrypoint.s…"   39 seconds ago   Up 37 seconds   0.0.0.0:5432-&gt;5432/tcp          pg-database</w:t>
      </w:r>
    </w:p>
    <w:p w:rsidR="00000000" w:rsidDel="00000000" w:rsidP="00000000" w:rsidRDefault="00000000" w:rsidRPr="00000000" w14:paraId="0000027D">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6344dcecd58f   dpage/pgadmin4   "/entrypoint.sh"         39 seconds ago   Up 37 seconds   443/tcp, 0.0.0.0:8080-&gt;80/tcp   pg-admin</w:t>
        <w:br w:type="textWrapping"/>
        <w:t xml:space="preserve">hw</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highlight w:val="yellow"/>
        </w:rPr>
      </w:pPr>
      <w:r w:rsidDel="00000000" w:rsidR="00000000" w:rsidRPr="00000000">
        <w:rPr>
          <w:rtl w:val="0"/>
        </w:rPr>
        <w:t xml:space="preserve">To view logs for a container: </w:t>
      </w:r>
      <w:r w:rsidDel="00000000" w:rsidR="00000000" w:rsidRPr="00000000">
        <w:rPr>
          <w:rFonts w:ascii="Roboto Mono" w:cs="Roboto Mono" w:eastAsia="Roboto Mono" w:hAnsi="Roboto Mono"/>
          <w:highlight w:val="yellow"/>
          <w:rtl w:val="0"/>
        </w:rPr>
        <w:t xml:space="preserve">docker logs &lt;containerid&gt;</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logs faf05090972e</w:t>
      </w:r>
    </w:p>
    <w:p w:rsidR="00000000" w:rsidDel="00000000" w:rsidP="00000000" w:rsidRDefault="00000000" w:rsidRPr="00000000" w14:paraId="00000282">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PostgreSQL Database directory appears to contain a database; Skipping initialization</w:t>
      </w:r>
    </w:p>
    <w:p w:rsidR="00000000" w:rsidDel="00000000" w:rsidP="00000000" w:rsidRDefault="00000000" w:rsidRPr="00000000" w14:paraId="0000028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starting PostgreSQL 13.5 (Debian 13.5-1.pgdg110+1) on aarch64-unknown-linux-gnu, compiled by gcc (Debian 10.2.1-6) 10.2.1 20210110, 64-bit</w:t>
      </w:r>
    </w:p>
    <w:p w:rsidR="00000000" w:rsidDel="00000000" w:rsidP="00000000" w:rsidRDefault="00000000" w:rsidRPr="00000000" w14:paraId="0000028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IPv4 address "0.0.0.0", port 5432</w:t>
      </w:r>
    </w:p>
    <w:p w:rsidR="00000000" w:rsidDel="00000000" w:rsidP="00000000" w:rsidRDefault="00000000" w:rsidRPr="00000000" w14:paraId="000002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IPv6 address "::", port 5432</w:t>
      </w:r>
    </w:p>
    <w:p w:rsidR="00000000" w:rsidDel="00000000" w:rsidP="00000000" w:rsidRDefault="00000000" w:rsidRPr="00000000" w14:paraId="000002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05:58:45.954 UTC [1] LOG:  listening on Unix socket "/var/run/postgresql/.s.PGSQL.5432"</w:t>
      </w:r>
    </w:p>
    <w:p w:rsidR="00000000" w:rsidDel="00000000" w:rsidP="00000000" w:rsidRDefault="00000000" w:rsidRPr="00000000" w14:paraId="000002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05:58:45.984 UTC [28] LOG:  database system was interrupted; last known up at 2022-01-24 17:48:35 UTC</w:t>
      </w:r>
    </w:p>
    <w:p w:rsidR="00000000" w:rsidDel="00000000" w:rsidP="00000000" w:rsidRDefault="00000000" w:rsidRPr="00000000" w14:paraId="0000028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05:58:48.581 UTC [28] LOG:  database system was not properly shut down; automatic recovery in </w:t>
      </w:r>
    </w:p>
    <w:p w:rsidR="00000000" w:rsidDel="00000000" w:rsidP="00000000" w:rsidRDefault="00000000" w:rsidRPr="00000000" w14:paraId="000002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progress</w:t>
      </w:r>
    </w:p>
    <w:p w:rsidR="00000000" w:rsidDel="00000000" w:rsidP="00000000" w:rsidRDefault="00000000" w:rsidRPr="00000000" w14:paraId="000002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05:58:48.602 UTC [28] LOG:  redo starts at 0/872A5910</w:t>
      </w:r>
    </w:p>
    <w:p w:rsidR="00000000" w:rsidDel="00000000" w:rsidP="00000000" w:rsidRDefault="00000000" w:rsidRPr="00000000" w14:paraId="000002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 LOG:  invalid record length at 0/98A3C160: wanted 24, got 0</w:t>
      </w:r>
    </w:p>
    <w:p w:rsidR="00000000" w:rsidDel="00000000" w:rsidP="00000000" w:rsidRDefault="00000000" w:rsidRPr="00000000" w14:paraId="000002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w:t>
      </w:r>
    </w:p>
    <w:p w:rsidR="00000000" w:rsidDel="00000000" w:rsidP="00000000" w:rsidRDefault="00000000" w:rsidRPr="00000000" w14:paraId="0000028F">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  redo done at 0/98A3C128</w:t>
      </w:r>
    </w:p>
    <w:p w:rsidR="00000000" w:rsidDel="00000000" w:rsidP="00000000" w:rsidRDefault="00000000" w:rsidRPr="00000000" w14:paraId="00000291">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05:59:48.051 UTC [1] LOG:  database system is ready to accept connections</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highlight w:val="yellow"/>
        </w:rPr>
      </w:pPr>
      <w:r w:rsidDel="00000000" w:rsidR="00000000" w:rsidRPr="00000000">
        <w:rPr>
          <w:rtl w:val="0"/>
        </w:rPr>
        <w:t xml:space="preserve">If docker ps doesn’t show pgdatabase running, run: </w:t>
      </w: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This should show all containers, either running or stopped.</w:t>
      </w:r>
    </w:p>
    <w:p w:rsidR="00000000" w:rsidDel="00000000" w:rsidP="00000000" w:rsidRDefault="00000000" w:rsidRPr="00000000" w14:paraId="00000295">
      <w:pPr>
        <w:rPr/>
      </w:pPr>
      <w:r w:rsidDel="00000000" w:rsidR="00000000" w:rsidRPr="00000000">
        <w:rPr>
          <w:rtl w:val="0"/>
        </w:rPr>
        <w:t xml:space="preserve">Get the container id for pgdatabase-1, and run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spacing w:after="200" w:lineRule="auto"/>
        <w:rPr>
          <w:sz w:val="34"/>
          <w:szCs w:val="34"/>
        </w:rPr>
      </w:pPr>
      <w:bookmarkStart w:colFirst="0" w:colLast="0" w:name="_utqrw2b9ufhs" w:id="95"/>
      <w:bookmarkEnd w:id="95"/>
      <w:r w:rsidDel="00000000" w:rsidR="00000000" w:rsidRPr="00000000">
        <w:rPr>
          <w:sz w:val="34"/>
          <w:szCs w:val="34"/>
          <w:rtl w:val="0"/>
        </w:rPr>
        <w:t xml:space="preserve">Docker-Compose -  Data retention (could not translate host name "pg-database" to address: Name or service not known)</w:t>
      </w:r>
    </w:p>
    <w:p w:rsidR="00000000" w:rsidDel="00000000" w:rsidP="00000000" w:rsidRDefault="00000000" w:rsidRPr="00000000" w14:paraId="00000298">
      <w:pPr>
        <w:rPr/>
      </w:pPr>
      <w:r w:rsidDel="00000000" w:rsidR="00000000" w:rsidRPr="00000000">
        <w:rPr>
          <w:rtl w:val="0"/>
        </w:rPr>
        <w:t xml:space="preserve">After executing `docker-compose up` - if you lose database data and are unable to successfully execute your Ingestion script (to re-populate your database) but receive the following error:</w:t>
      </w:r>
    </w:p>
    <w:p w:rsidR="00000000" w:rsidDel="00000000" w:rsidP="00000000" w:rsidRDefault="00000000" w:rsidRPr="00000000" w14:paraId="0000029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sqlalchemy.exc.OperationalError: (psycopg2.OperationalError) could not translate host name /data_pgadmin:/var/lib/pgadmin"pg-database" to address: Name or service not known</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Docker compose is creating its own default network since it is no longer specified in a docker execution command or file. Docker Compose will emit to logs the new network name. See the logs after executing `docker compose up` to find the network name and change the network name argument in your Ingestion script.</w:t>
      </w:r>
    </w:p>
    <w:p w:rsidR="00000000" w:rsidDel="00000000" w:rsidP="00000000" w:rsidRDefault="00000000" w:rsidRPr="00000000" w14:paraId="0000029C">
      <w:pPr>
        <w:rPr/>
      </w:pPr>
      <w:r w:rsidDel="00000000" w:rsidR="00000000" w:rsidRPr="00000000">
        <w:rPr>
          <w:rtl w:val="0"/>
        </w:rPr>
        <w:t xml:space="preserve">If problems persist with </w:t>
      </w:r>
      <w:r w:rsidDel="00000000" w:rsidR="00000000" w:rsidRPr="00000000">
        <w:rPr>
          <w:rtl w:val="0"/>
        </w:rPr>
        <w:t xml:space="preserve">pgcli</w:t>
      </w:r>
      <w:r w:rsidDel="00000000" w:rsidR="00000000" w:rsidRPr="00000000">
        <w:rPr>
          <w:rtl w:val="0"/>
        </w:rPr>
        <w:t xml:space="preserve">, we can use HeidiSQL</w:t>
      </w:r>
    </w:p>
    <w:p w:rsidR="00000000" w:rsidDel="00000000" w:rsidP="00000000" w:rsidRDefault="00000000" w:rsidRPr="00000000" w14:paraId="0000029D">
      <w:pPr>
        <w:rPr>
          <w:highlight w:val="yellow"/>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29E">
      <w:pPr>
        <w:pStyle w:val="Heading2"/>
        <w:spacing w:after="200" w:lineRule="auto"/>
        <w:rPr>
          <w:sz w:val="34"/>
          <w:szCs w:val="34"/>
        </w:rPr>
      </w:pPr>
      <w:bookmarkStart w:colFirst="0" w:colLast="0" w:name="_a5bo7m3t1ntt" w:id="96"/>
      <w:bookmarkEnd w:id="96"/>
      <w:r w:rsidDel="00000000" w:rsidR="00000000" w:rsidRPr="00000000">
        <w:rPr>
          <w:sz w:val="34"/>
          <w:szCs w:val="34"/>
          <w:rtl w:val="0"/>
        </w:rPr>
        <w:t xml:space="preserve">Docker-Compose - Hostname does not resolve</w:t>
      </w:r>
      <w:r w:rsidDel="00000000" w:rsidR="00000000" w:rsidRPr="00000000">
        <w:rPr>
          <w:rtl w:val="0"/>
        </w:rPr>
      </w:r>
    </w:p>
    <w:p w:rsidR="00000000" w:rsidDel="00000000" w:rsidP="00000000" w:rsidRDefault="00000000" w:rsidRPr="00000000" w14:paraId="0000029F">
      <w:pPr>
        <w:rPr>
          <w:rFonts w:ascii="Consolas" w:cs="Consolas" w:eastAsia="Consolas" w:hAnsi="Consolas"/>
        </w:rPr>
      </w:pPr>
      <w:r w:rsidDel="00000000" w:rsidR="00000000" w:rsidRPr="00000000">
        <w:rPr>
          <w:rtl w:val="0"/>
        </w:rPr>
        <w:t xml:space="preserve">It returns --&gt; </w:t>
      </w:r>
      <w:r w:rsidDel="00000000" w:rsidR="00000000" w:rsidRPr="00000000">
        <w:rPr>
          <w:rFonts w:ascii="Consolas" w:cs="Consolas" w:eastAsia="Consolas" w:hAnsi="Consolas"/>
          <w:rtl w:val="0"/>
        </w:rPr>
        <w:t xml:space="preserve">Error response from daemon: network 66ae65944d643fdebbc89bd0329f1409dec2c9e12248052f5f4c4be7d1bdc6a3 not found</w:t>
      </w:r>
    </w:p>
    <w:p w:rsidR="00000000" w:rsidDel="00000000" w:rsidP="00000000" w:rsidRDefault="00000000" w:rsidRPr="00000000" w14:paraId="000002A0">
      <w:pPr>
        <w:rPr/>
      </w:pPr>
      <w:r w:rsidDel="00000000" w:rsidR="00000000" w:rsidRPr="00000000">
        <w:rPr>
          <w:rtl w:val="0"/>
        </w:rPr>
        <w:t xml:space="preserve">Try:</w:t>
      </w:r>
    </w:p>
    <w:p w:rsidR="00000000" w:rsidDel="00000000" w:rsidP="00000000" w:rsidRDefault="00000000" w:rsidRPr="00000000" w14:paraId="000002A1">
      <w:pPr>
        <w:rPr/>
      </w:pP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t xml:space="preserve"> to see all the stopped &amp; running containers</w:t>
      </w:r>
    </w:p>
    <w:p w:rsidR="00000000" w:rsidDel="00000000" w:rsidP="00000000" w:rsidRDefault="00000000" w:rsidRPr="00000000" w14:paraId="000002A2">
      <w:pPr>
        <w:rPr/>
      </w:pPr>
      <w:r w:rsidDel="00000000" w:rsidR="00000000" w:rsidRPr="00000000">
        <w:rPr>
          <w:rFonts w:ascii="Roboto Mono" w:cs="Roboto Mono" w:eastAsia="Roboto Mono" w:hAnsi="Roboto Mono"/>
          <w:highlight w:val="yellow"/>
          <w:rtl w:val="0"/>
        </w:rPr>
        <w:t xml:space="preserve">d</w:t>
      </w:r>
      <w:r w:rsidDel="00000000" w:rsidR="00000000" w:rsidRPr="00000000">
        <w:rPr>
          <w:rtl w:val="0"/>
        </w:rPr>
        <w:t xml:space="preserve"> to nuke all the containers</w:t>
      </w:r>
    </w:p>
    <w:p w:rsidR="00000000" w:rsidDel="00000000" w:rsidP="00000000" w:rsidRDefault="00000000" w:rsidRPr="00000000" w14:paraId="000002A3">
      <w:pPr>
        <w:rPr/>
      </w:pPr>
      <w:r w:rsidDel="00000000" w:rsidR="00000000" w:rsidRPr="00000000">
        <w:rPr>
          <w:rtl w:val="0"/>
        </w:rPr>
        <w:t xml:space="preserve">Try: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t xml:space="preserve"> again ports</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rFonts w:ascii="Consolas" w:cs="Consolas" w:eastAsia="Consolas" w:hAnsi="Consolas"/>
          <w:shd w:fill="f8f8f8" w:val="clear"/>
        </w:rPr>
      </w:pPr>
      <w:r w:rsidDel="00000000" w:rsidR="00000000" w:rsidRPr="00000000">
        <w:rPr>
          <w:rFonts w:ascii="Arial Unicode MS" w:cs="Arial Unicode MS" w:eastAsia="Arial Unicode MS" w:hAnsi="Arial Unicode MS"/>
          <w:rtl w:val="0"/>
        </w:rPr>
        <w:t xml:space="preserve">On localhost:8080 server → </w:t>
      </w:r>
      <w:r w:rsidDel="00000000" w:rsidR="00000000" w:rsidRPr="00000000">
        <w:rPr>
          <w:rFonts w:ascii="Consolas" w:cs="Consolas" w:eastAsia="Consolas" w:hAnsi="Consolas"/>
          <w:shd w:fill="f8f8f8" w:val="clear"/>
          <w:rtl w:val="0"/>
        </w:rPr>
        <w:t xml:space="preserve">Unable to connect to server: could not translate host name 'pg-database' to address: Name does not resolve</w:t>
      </w:r>
    </w:p>
    <w:p w:rsidR="00000000" w:rsidDel="00000000" w:rsidP="00000000" w:rsidRDefault="00000000" w:rsidRPr="00000000" w14:paraId="000002A6">
      <w:pPr>
        <w:rPr>
          <w:shd w:fill="f8f8f8" w:val="clear"/>
        </w:rPr>
      </w:pPr>
      <w:r w:rsidDel="00000000" w:rsidR="00000000" w:rsidRPr="00000000">
        <w:rPr>
          <w:shd w:fill="f8f8f8" w:val="clear"/>
          <w:rtl w:val="0"/>
        </w:rPr>
        <w:t xml:space="preserve">Try: new host name, best without “ - ” e.g. pgdatabase</w:t>
      </w:r>
    </w:p>
    <w:p w:rsidR="00000000" w:rsidDel="00000000" w:rsidP="00000000" w:rsidRDefault="00000000" w:rsidRPr="00000000" w14:paraId="000002A7">
      <w:pPr>
        <w:rPr>
          <w:highlight w:val="yellow"/>
        </w:rPr>
      </w:pPr>
      <w:r w:rsidDel="00000000" w:rsidR="00000000" w:rsidRPr="00000000">
        <w:rPr>
          <w:shd w:fill="f8f8f8" w:val="clear"/>
          <w:rtl w:val="0"/>
        </w:rPr>
        <w:t xml:space="preserve">And on </w:t>
      </w:r>
      <w:r w:rsidDel="00000000" w:rsidR="00000000" w:rsidRPr="00000000">
        <w:rPr>
          <w:highlight w:val="yellow"/>
          <w:rtl w:val="0"/>
        </w:rPr>
        <w:t xml:space="preserve">docker-compose.yml</w:t>
      </w:r>
      <w:r w:rsidDel="00000000" w:rsidR="00000000" w:rsidRPr="00000000">
        <w:rPr>
          <w:shd w:fill="f8f8f8" w:val="clear"/>
          <w:rtl w:val="0"/>
        </w:rPr>
        <w:t xml:space="preserve">, should </w:t>
      </w:r>
      <w:r w:rsidDel="00000000" w:rsidR="00000000" w:rsidRPr="00000000">
        <w:rPr>
          <w:highlight w:val="yellow"/>
          <w:rtl w:val="0"/>
        </w:rPr>
        <w:t xml:space="preserve">specify docker network &amp; specify the same network in both  containers </w:t>
      </w:r>
    </w:p>
    <w:p w:rsidR="00000000" w:rsidDel="00000000" w:rsidP="00000000" w:rsidRDefault="00000000" w:rsidRPr="00000000" w14:paraId="000002A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services:</w:t>
      </w:r>
    </w:p>
    <w:p w:rsidR="00000000" w:rsidDel="00000000" w:rsidP="00000000" w:rsidRDefault="00000000" w:rsidRPr="00000000" w14:paraId="000002A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pgdatabase:</w:t>
      </w:r>
    </w:p>
    <w:p w:rsidR="00000000" w:rsidDel="00000000" w:rsidP="00000000" w:rsidRDefault="00000000" w:rsidRPr="00000000" w14:paraId="000002A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postgres:13</w:t>
      </w:r>
    </w:p>
    <w:p w:rsidR="00000000" w:rsidDel="00000000" w:rsidP="00000000" w:rsidRDefault="00000000" w:rsidRPr="00000000" w14:paraId="000002A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A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POSTGRES_USER=root</w:t>
      </w:r>
    </w:p>
    <w:p w:rsidR="00000000" w:rsidDel="00000000" w:rsidP="00000000" w:rsidRDefault="00000000" w:rsidRPr="00000000" w14:paraId="000002A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POSTGRES_PASSWORD=root</w:t>
      </w:r>
    </w:p>
    <w:p w:rsidR="00000000" w:rsidDel="00000000" w:rsidP="00000000" w:rsidRDefault="00000000" w:rsidRPr="00000000" w14:paraId="000002A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POSTGRES_DB=ny_taxi</w:t>
      </w:r>
    </w:p>
    <w:p w:rsidR="00000000" w:rsidDel="00000000" w:rsidP="00000000" w:rsidRDefault="00000000" w:rsidRPr="00000000" w14:paraId="000002A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2B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"./ny_taxi_postgres_data:/var/lib/postgresql/data:rw"</w:t>
      </w:r>
    </w:p>
    <w:p w:rsidR="00000000" w:rsidDel="00000000" w:rsidP="00000000" w:rsidRDefault="00000000" w:rsidRPr="00000000" w14:paraId="000002B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"5431:5432"</w:t>
      </w:r>
    </w:p>
    <w:p w:rsidR="00000000" w:rsidDel="00000000" w:rsidP="00000000" w:rsidRDefault="00000000" w:rsidRPr="00000000" w14:paraId="000002B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B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       </w:t>
      </w:r>
    </w:p>
    <w:p w:rsidR="00000000" w:rsidDel="00000000" w:rsidP="00000000" w:rsidRDefault="00000000" w:rsidRPr="00000000" w14:paraId="000002B5">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B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2B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2B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B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2B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PGADMIN_DEFAULT_PASSWORD=root</w:t>
      </w:r>
    </w:p>
    <w:p w:rsidR="00000000" w:rsidDel="00000000" w:rsidP="00000000" w:rsidRDefault="00000000" w:rsidRPr="00000000" w14:paraId="000002B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"8080:80"</w:t>
      </w:r>
    </w:p>
    <w:p w:rsidR="00000000" w:rsidDel="00000000" w:rsidP="00000000" w:rsidRDefault="00000000" w:rsidRPr="00000000" w14:paraId="000002B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B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w:t>
      </w:r>
    </w:p>
    <w:p w:rsidR="00000000" w:rsidDel="00000000" w:rsidP="00000000" w:rsidRDefault="00000000" w:rsidRPr="00000000" w14:paraId="000002B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networks:</w:t>
      </w:r>
    </w:p>
    <w:p w:rsidR="00000000" w:rsidDel="00000000" w:rsidP="00000000" w:rsidRDefault="00000000" w:rsidRPr="00000000" w14:paraId="000002C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pg-network:</w:t>
      </w:r>
    </w:p>
    <w:p w:rsidR="00000000" w:rsidDel="00000000" w:rsidP="00000000" w:rsidRDefault="00000000" w:rsidRPr="00000000" w14:paraId="000002C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name: pg-network</w:t>
      </w:r>
    </w:p>
    <w:p w:rsidR="00000000" w:rsidDel="00000000" w:rsidP="00000000" w:rsidRDefault="00000000" w:rsidRPr="00000000" w14:paraId="000002C2">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3">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4">
      <w:pPr>
        <w:pStyle w:val="Heading2"/>
        <w:spacing w:after="200" w:lineRule="auto"/>
        <w:rPr>
          <w:sz w:val="34"/>
          <w:szCs w:val="34"/>
        </w:rPr>
      </w:pPr>
      <w:bookmarkStart w:colFirst="0" w:colLast="0" w:name="_vptghc2np8li" w:id="97"/>
      <w:bookmarkEnd w:id="97"/>
      <w:r w:rsidDel="00000000" w:rsidR="00000000" w:rsidRPr="00000000">
        <w:rPr>
          <w:sz w:val="34"/>
          <w:szCs w:val="34"/>
          <w:rtl w:val="0"/>
        </w:rPr>
        <w:t xml:space="preserve">Docker-Compose + PgAdmin – no database in PgAdmin</w:t>
      </w:r>
    </w:p>
    <w:p w:rsidR="00000000" w:rsidDel="00000000" w:rsidP="00000000" w:rsidRDefault="00000000" w:rsidRPr="00000000" w14:paraId="000002C5">
      <w:pPr>
        <w:rPr/>
      </w:pPr>
      <w:r w:rsidDel="00000000" w:rsidR="00000000" w:rsidRPr="00000000">
        <w:rPr>
          <w:rtl w:val="0"/>
        </w:rPr>
        <w:t xml:space="preserve">When you login into PgAdmin and see empty database, the solution below can help:</w:t>
      </w:r>
    </w:p>
    <w:p w:rsidR="00000000" w:rsidDel="00000000" w:rsidP="00000000" w:rsidRDefault="00000000" w:rsidRPr="00000000" w14:paraId="000002C6">
      <w:pPr>
        <w:rPr/>
      </w:pPr>
      <w:r w:rsidDel="00000000" w:rsidR="00000000" w:rsidRPr="00000000">
        <w:rPr>
          <w:rtl w:val="0"/>
        </w:rPr>
        <w:t xml:space="preserve">When you run </w:t>
      </w:r>
    </w:p>
    <w:p w:rsidR="00000000" w:rsidDel="00000000" w:rsidP="00000000" w:rsidRDefault="00000000" w:rsidRPr="00000000" w14:paraId="000002C7">
      <w:pPr>
        <w:rPr/>
      </w:pPr>
      <w:r w:rsidDel="00000000" w:rsidR="00000000" w:rsidRPr="00000000">
        <w:rPr>
          <w:rFonts w:ascii="Roboto Mono" w:cs="Roboto Mono" w:eastAsia="Roboto Mono" w:hAnsi="Roboto Mono"/>
          <w:highlight w:val="yellow"/>
          <w:rtl w:val="0"/>
        </w:rPr>
        <w:t xml:space="preserve">docker-compose up</w:t>
      </w:r>
      <w:r w:rsidDel="00000000" w:rsidR="00000000" w:rsidRPr="00000000">
        <w:rPr>
          <w:rtl w:val="0"/>
        </w:rPr>
        <w:t xml:space="preserve"> </w:t>
      </w:r>
    </w:p>
    <w:p w:rsidR="00000000" w:rsidDel="00000000" w:rsidP="00000000" w:rsidRDefault="00000000" w:rsidRPr="00000000" w14:paraId="000002C8">
      <w:pPr>
        <w:rPr/>
      </w:pPr>
      <w:r w:rsidDel="00000000" w:rsidR="00000000" w:rsidRPr="00000000">
        <w:rPr>
          <w:rtl w:val="0"/>
        </w:rPr>
        <w:t xml:space="preserve">and at the same time </w:t>
      </w:r>
    </w:p>
    <w:p w:rsidR="00000000" w:rsidDel="00000000" w:rsidP="00000000" w:rsidRDefault="00000000" w:rsidRPr="00000000" w14:paraId="000002C9">
      <w:pPr>
        <w:shd w:fill="ffffff" w:val="clear"/>
        <w:spacing w:line="325.71428571428567" w:lineRule="auto"/>
        <w:rPr>
          <w:rFonts w:ascii="Consolas" w:cs="Consolas" w:eastAsia="Consolas" w:hAnsi="Consolas"/>
          <w:color w:val="a31515"/>
          <w:sz w:val="21"/>
          <w:szCs w:val="21"/>
        </w:rPr>
      </w:pPr>
      <w:r w:rsidDel="00000000" w:rsidR="00000000" w:rsidRPr="00000000">
        <w:rPr>
          <w:rFonts w:ascii="Roboto Mono" w:cs="Roboto Mono" w:eastAsia="Roboto Mono" w:hAnsi="Roboto Mono"/>
          <w:highlight w:val="yellow"/>
          <w:rtl w:val="0"/>
        </w:rPr>
        <w:t xml:space="preserve">docker build -t taxi_ingest:v001 .</w:t>
      </w:r>
      <w:r w:rsidDel="00000000" w:rsidR="00000000" w:rsidRPr="00000000">
        <w:rPr>
          <w:rtl w:val="0"/>
        </w:rPr>
      </w:r>
    </w:p>
    <w:p w:rsidR="00000000" w:rsidDel="00000000" w:rsidP="00000000" w:rsidRDefault="00000000" w:rsidRPr="00000000" w14:paraId="000002CA">
      <w:pPr>
        <w:shd w:fill="ffffff" w:val="clear"/>
        <w:spacing w:line="325.71428571428567" w:lineRule="auto"/>
        <w:rPr>
          <w:rFonts w:ascii="Consolas" w:cs="Consolas" w:eastAsia="Consolas" w:hAnsi="Consolas"/>
          <w:color w:val="a31515"/>
          <w:sz w:val="21"/>
          <w:szCs w:val="21"/>
        </w:rPr>
      </w:pPr>
      <w:r w:rsidDel="00000000" w:rsidR="00000000" w:rsidRPr="00000000">
        <w:rPr>
          <w:rtl w:val="0"/>
        </w:rPr>
        <w:t xml:space="preserve">with</w:t>
      </w:r>
      <w:r w:rsidDel="00000000" w:rsidR="00000000" w:rsidRPr="00000000">
        <w:rPr>
          <w:rFonts w:ascii="Consolas" w:cs="Consolas" w:eastAsia="Consolas" w:hAnsi="Consolas"/>
          <w:color w:val="a31515"/>
          <w:sz w:val="21"/>
          <w:szCs w:val="21"/>
          <w:rtl w:val="0"/>
        </w:rPr>
        <w:t xml:space="preserve"> </w:t>
      </w:r>
    </w:p>
    <w:p w:rsidR="00000000" w:rsidDel="00000000" w:rsidP="00000000" w:rsidRDefault="00000000" w:rsidRPr="00000000" w14:paraId="000002CB">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docker run -it \</w:t>
      </w:r>
    </w:p>
    <w:p w:rsidR="00000000" w:rsidDel="00000000" w:rsidP="00000000" w:rsidRDefault="00000000" w:rsidRPr="00000000" w14:paraId="000002CC">
      <w:pPr>
        <w:shd w:fill="ffffff" w:val="clear"/>
        <w:spacing w:line="325.71428571428567" w:lineRule="auto"/>
        <w:rPr>
          <w:rFonts w:ascii="Roboto Mono" w:cs="Roboto Mono" w:eastAsia="Roboto Mono" w:hAnsi="Roboto Mono"/>
          <w:highlight w:val="yellow"/>
        </w:rPr>
      </w:pPr>
      <w:r w:rsidDel="00000000" w:rsidR="00000000" w:rsidRPr="00000000">
        <w:rPr>
          <w:rFonts w:ascii="Nova Mono" w:cs="Nova Mono" w:eastAsia="Nova Mono" w:hAnsi="Nova Mono"/>
          <w:highlight w:val="yellow"/>
          <w:rtl w:val="0"/>
        </w:rPr>
        <w:t xml:space="preserve">  --network=pg-network \ ← &lt;---- NETWORK NAME IS THE SAME AS THAT CREATED BY DOCKER COMPOSE</w:t>
      </w:r>
    </w:p>
    <w:p w:rsidR="00000000" w:rsidDel="00000000" w:rsidP="00000000" w:rsidRDefault="00000000" w:rsidRPr="00000000" w14:paraId="000002CD">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taxi_ingest:v001 \</w:t>
      </w:r>
    </w:p>
    <w:p w:rsidR="00000000" w:rsidDel="00000000" w:rsidP="00000000" w:rsidRDefault="00000000" w:rsidRPr="00000000" w14:paraId="000002CE">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--user=postgres \</w:t>
      </w:r>
    </w:p>
    <w:p w:rsidR="00000000" w:rsidDel="00000000" w:rsidP="00000000" w:rsidRDefault="00000000" w:rsidRPr="00000000" w14:paraId="000002CF">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--password=postgres \</w:t>
      </w:r>
    </w:p>
    <w:p w:rsidR="00000000" w:rsidDel="00000000" w:rsidP="00000000" w:rsidRDefault="00000000" w:rsidRPr="00000000" w14:paraId="000002D0">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--host=db \</w:t>
      </w:r>
    </w:p>
    <w:p w:rsidR="00000000" w:rsidDel="00000000" w:rsidP="00000000" w:rsidRDefault="00000000" w:rsidRPr="00000000" w14:paraId="000002D1">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--port=5432 \</w:t>
      </w:r>
    </w:p>
    <w:p w:rsidR="00000000" w:rsidDel="00000000" w:rsidP="00000000" w:rsidRDefault="00000000" w:rsidRPr="00000000" w14:paraId="000002D2">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--db=ny_taxi \</w:t>
      </w:r>
    </w:p>
    <w:p w:rsidR="00000000" w:rsidDel="00000000" w:rsidP="00000000" w:rsidRDefault="00000000" w:rsidRPr="00000000" w14:paraId="000002D3">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--table_name=green_tripdata \</w:t>
      </w:r>
    </w:p>
    <w:p w:rsidR="00000000" w:rsidDel="00000000" w:rsidP="00000000" w:rsidRDefault="00000000" w:rsidRPr="00000000" w14:paraId="000002D4">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--url=${URL}</w:t>
      </w:r>
    </w:p>
    <w:p w:rsidR="00000000" w:rsidDel="00000000" w:rsidP="00000000" w:rsidRDefault="00000000" w:rsidRPr="00000000" w14:paraId="000002D5">
      <w:pPr>
        <w:shd w:fill="ffffff" w:val="clear"/>
        <w:spacing w:line="325.71428571428567" w:lineRule="auto"/>
        <w:rPr/>
      </w:pPr>
      <w:r w:rsidDel="00000000" w:rsidR="00000000" w:rsidRPr="00000000">
        <w:rPr>
          <w:rtl w:val="0"/>
        </w:rPr>
        <w:t xml:space="preserve">It’s important to use the same </w:t>
      </w:r>
      <w:r w:rsidDel="00000000" w:rsidR="00000000" w:rsidRPr="00000000">
        <w:rPr>
          <w:rFonts w:ascii="Roboto Mono" w:cs="Roboto Mono" w:eastAsia="Roboto Mono" w:hAnsi="Roboto Mono"/>
          <w:highlight w:val="yellow"/>
          <w:rtl w:val="0"/>
        </w:rPr>
        <w:t xml:space="preserve">--network</w:t>
      </w:r>
      <w:r w:rsidDel="00000000" w:rsidR="00000000" w:rsidRPr="00000000">
        <w:rPr>
          <w:rtl w:val="0"/>
        </w:rPr>
        <w:t xml:space="preserve"> which states in the file docker-compose.yaml (</w:t>
      </w:r>
      <w:r w:rsidDel="00000000" w:rsidR="00000000" w:rsidRPr="00000000">
        <w:rPr>
          <w:rFonts w:ascii="Roboto Mono" w:cs="Roboto Mono" w:eastAsia="Roboto Mono" w:hAnsi="Roboto Mono"/>
          <w:shd w:fill="f3f3f3" w:val="clear"/>
          <w:rtl w:val="0"/>
        </w:rPr>
        <w:t xml:space="preserve">networks</w:t>
      </w:r>
      <w:r w:rsidDel="00000000" w:rsidR="00000000" w:rsidRPr="00000000">
        <w:rPr>
          <w:rtl w:val="0"/>
        </w:rPr>
        <w:t xml:space="preserve">, as mentioned above).  OR The file docker-compose.yaml might not specify a network, as in the example below. </w:t>
      </w:r>
    </w:p>
    <w:p w:rsidR="00000000" w:rsidDel="00000000" w:rsidP="00000000" w:rsidRDefault="00000000" w:rsidRPr="00000000" w14:paraId="000002D6">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services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7">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db</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8">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w:t>
      </w:r>
    </w:p>
    <w:p w:rsidR="00000000" w:rsidDel="00000000" w:rsidP="00000000" w:rsidRDefault="00000000" w:rsidRPr="00000000" w14:paraId="000002D9">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postgres:17-alpine</w:t>
      </w:r>
    </w:p>
    <w:p w:rsidR="00000000" w:rsidDel="00000000" w:rsidP="00000000" w:rsidRDefault="00000000" w:rsidRPr="00000000" w14:paraId="000002DA">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B">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D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'5433:5432'</w:t>
      </w:r>
    </w:p>
    <w:p w:rsidR="00000000" w:rsidDel="00000000" w:rsidP="00000000" w:rsidRDefault="00000000" w:rsidRPr="00000000" w14:paraId="000002DE">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F">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p>
    <w:p w:rsidR="00000000" w:rsidDel="00000000" w:rsidP="00000000" w:rsidRDefault="00000000" w:rsidRPr="00000000" w14:paraId="000002E0">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pgadmin</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1">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pgadmin</w:t>
      </w:r>
    </w:p>
    <w:p w:rsidR="00000000" w:rsidDel="00000000" w:rsidP="00000000" w:rsidRDefault="00000000" w:rsidRPr="00000000" w14:paraId="000002E2">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dpage/pgadmin4:latest</w:t>
      </w:r>
    </w:p>
    <w:p w:rsidR="00000000" w:rsidDel="00000000" w:rsidP="00000000" w:rsidRDefault="00000000" w:rsidRPr="00000000" w14:paraId="000002E3">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4">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E5">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6">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a31515"/>
          <w:sz w:val="21"/>
          <w:szCs w:val="21"/>
          <w:shd w:fill="f3f3f3" w:val="clear"/>
          <w:rtl w:val="0"/>
        </w:rPr>
        <w:t xml:space="preserve">"8080:80"</w:t>
      </w:r>
    </w:p>
    <w:p w:rsidR="00000000" w:rsidDel="00000000" w:rsidP="00000000" w:rsidRDefault="00000000" w:rsidRPr="00000000" w14:paraId="000002E7">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8">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r w:rsidDel="00000000" w:rsidR="00000000" w:rsidRPr="00000000">
        <w:rPr>
          <w:rtl w:val="0"/>
        </w:rPr>
      </w:r>
    </w:p>
    <w:p w:rsidR="00000000" w:rsidDel="00000000" w:rsidP="00000000" w:rsidRDefault="00000000" w:rsidRPr="00000000" w14:paraId="000002E9">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A">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B">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vol-pgdata</w:t>
      </w:r>
    </w:p>
    <w:p w:rsidR="00000000" w:rsidDel="00000000" w:rsidP="00000000" w:rsidRDefault="00000000" w:rsidRPr="00000000" w14:paraId="000002E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vol-pgadmin_data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vol-pgadmin_data</w:t>
      </w:r>
    </w:p>
    <w:p w:rsidR="00000000" w:rsidDel="00000000" w:rsidP="00000000" w:rsidRDefault="00000000" w:rsidRPr="00000000" w14:paraId="000002EE">
      <w:pPr>
        <w:shd w:fill="ffffff" w:val="clear"/>
        <w:spacing w:line="325.71428571428567" w:lineRule="auto"/>
        <w:rPr/>
      </w:pPr>
      <w:r w:rsidDel="00000000" w:rsidR="00000000" w:rsidRPr="00000000">
        <w:rPr>
          <w:rtl w:val="0"/>
        </w:rPr>
        <w:t xml:space="preserve">In this case, the network name is generated automatically: The name of the directory containing the </w:t>
      </w:r>
      <w:r w:rsidDel="00000000" w:rsidR="00000000" w:rsidRPr="00000000">
        <w:rPr>
          <w:rFonts w:ascii="Roboto Mono" w:cs="Roboto Mono" w:eastAsia="Roboto Mono" w:hAnsi="Roboto Mono"/>
          <w:color w:val="188038"/>
          <w:rtl w:val="0"/>
        </w:rPr>
        <w:t xml:space="preserve">docker-compose.yaml</w:t>
      </w:r>
      <w:r w:rsidDel="00000000" w:rsidR="00000000" w:rsidRPr="00000000">
        <w:rPr>
          <w:rtl w:val="0"/>
        </w:rPr>
        <w:t xml:space="preserve"> file in lowercase + </w:t>
      </w:r>
      <w:r w:rsidDel="00000000" w:rsidR="00000000" w:rsidRPr="00000000">
        <w:rPr>
          <w:rFonts w:ascii="Roboto Mono" w:cs="Roboto Mono" w:eastAsia="Roboto Mono" w:hAnsi="Roboto Mono"/>
          <w:color w:val="188038"/>
          <w:rtl w:val="0"/>
        </w:rPr>
        <w:t xml:space="preserve">_default</w:t>
      </w:r>
      <w:r w:rsidDel="00000000" w:rsidR="00000000" w:rsidRPr="00000000">
        <w:rPr>
          <w:rtl w:val="0"/>
        </w:rPr>
        <w:t xml:space="preserve">.</w:t>
      </w:r>
    </w:p>
    <w:p w:rsidR="00000000" w:rsidDel="00000000" w:rsidP="00000000" w:rsidRDefault="00000000" w:rsidRPr="00000000" w14:paraId="000002EF">
      <w:pPr>
        <w:shd w:fill="ffffff" w:val="clear"/>
        <w:spacing w:line="325.71428571428567" w:lineRule="auto"/>
        <w:rPr/>
      </w:pPr>
      <w:r w:rsidDel="00000000" w:rsidR="00000000" w:rsidRPr="00000000">
        <w:rPr>
          <w:rtl w:val="0"/>
        </w:rPr>
        <w:t xml:space="preserve">You can find the network’s name during running docker-compose up</w:t>
      </w:r>
    </w:p>
    <w:p w:rsidR="00000000" w:rsidDel="00000000" w:rsidP="00000000" w:rsidRDefault="00000000" w:rsidRPr="00000000" w14:paraId="000002F0">
      <w:pPr>
        <w:rPr>
          <w:sz w:val="34"/>
          <w:szCs w:val="34"/>
        </w:rPr>
      </w:pPr>
      <w:r w:rsidDel="00000000" w:rsidR="00000000" w:rsidRPr="00000000">
        <w:rPr>
          <w:rFonts w:ascii="Consolas" w:cs="Consolas" w:eastAsia="Consolas" w:hAnsi="Consolas"/>
          <w:sz w:val="20"/>
          <w:szCs w:val="20"/>
          <w:rtl w:val="0"/>
        </w:rPr>
        <w:t xml:space="preserve"> pg-database Pulling</w:t>
        <w:br w:type="textWrapping"/>
        <w:t xml:space="preserve"> pg-database Pulled</w:t>
        <w:br w:type="textWrapping"/>
        <w:t xml:space="preserve"> Network week_1_default  Creating &lt;-- </w:t>
      </w:r>
      <w:r w:rsidDel="00000000" w:rsidR="00000000" w:rsidRPr="00000000">
        <w:rPr>
          <w:rFonts w:ascii="Consolas" w:cs="Consolas" w:eastAsia="Consolas" w:hAnsi="Consolas"/>
          <w:sz w:val="26"/>
          <w:szCs w:val="26"/>
          <w:rtl w:val="0"/>
        </w:rPr>
        <w:t xml:space="preserve">THIS ONE</w:t>
      </w:r>
      <w:r w:rsidDel="00000000" w:rsidR="00000000" w:rsidRPr="00000000">
        <w:rPr>
          <w:rFonts w:ascii="Consolas" w:cs="Consolas" w:eastAsia="Consolas" w:hAnsi="Consolas"/>
          <w:sz w:val="20"/>
          <w:szCs w:val="20"/>
          <w:rtl w:val="0"/>
        </w:rPr>
        <w:br w:type="textWrapping"/>
        <w:t xml:space="preserve"> Network week_1_default  Created</w:t>
      </w:r>
      <w:r w:rsidDel="00000000" w:rsidR="00000000" w:rsidRPr="00000000">
        <w:rPr>
          <w:rtl w:val="0"/>
        </w:rPr>
      </w:r>
    </w:p>
    <w:p w:rsidR="00000000" w:rsidDel="00000000" w:rsidP="00000000" w:rsidRDefault="00000000" w:rsidRPr="00000000" w14:paraId="000002F1">
      <w:pPr>
        <w:pStyle w:val="Heading2"/>
        <w:spacing w:after="200" w:lineRule="auto"/>
        <w:rPr>
          <w:sz w:val="34"/>
          <w:szCs w:val="34"/>
        </w:rPr>
      </w:pPr>
      <w:bookmarkStart w:colFirst="0" w:colLast="0" w:name="_8ja9v42497sq" w:id="98"/>
      <w:bookmarkEnd w:id="98"/>
      <w:r w:rsidDel="00000000" w:rsidR="00000000" w:rsidRPr="00000000">
        <w:rPr>
          <w:sz w:val="34"/>
          <w:szCs w:val="34"/>
          <w:rtl w:val="0"/>
        </w:rPr>
        <w:t xml:space="preserve">Docker-Compose - Persist PGAdmin docker contents on GCP </w:t>
      </w:r>
    </w:p>
    <w:p w:rsidR="00000000" w:rsidDel="00000000" w:rsidP="00000000" w:rsidRDefault="00000000" w:rsidRPr="00000000" w14:paraId="000002F2">
      <w:pPr>
        <w:rPr/>
      </w:pPr>
      <w:r w:rsidDel="00000000" w:rsidR="00000000" w:rsidRPr="00000000">
        <w:rPr>
          <w:rtl w:val="0"/>
        </w:rPr>
        <w:t xml:space="preserve">So one common issue is when you run docker-compose on GCP, postgres won’t persist it’s data to mentioned path for example: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shd w:fill="f3f3f3" w:val="clear"/>
          <w:rtl w:val="0"/>
        </w:rPr>
        <w:t xml:space="preserve">s</w:t>
      </w:r>
      <w:r w:rsidDel="00000000" w:rsidR="00000000" w:rsidRPr="00000000">
        <w:rPr>
          <w:rFonts w:ascii="Roboto Mono" w:cs="Roboto Mono" w:eastAsia="Roboto Mono" w:hAnsi="Roboto Mono"/>
          <w:i w:val="1"/>
          <w:shd w:fill="f3f3f3" w:val="clear"/>
          <w:rtl w:val="0"/>
        </w:rPr>
        <w:t xml:space="preserve">ervices: </w:t>
      </w:r>
    </w:p>
    <w:p w:rsidR="00000000" w:rsidDel="00000000" w:rsidP="00000000" w:rsidRDefault="00000000" w:rsidRPr="00000000" w14:paraId="000002F5">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6">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7">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w:t>
      </w:r>
    </w:p>
    <w:p w:rsidR="00000000" w:rsidDel="00000000" w:rsidP="00000000" w:rsidRDefault="00000000" w:rsidRPr="00000000" w14:paraId="000002F8">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9">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A">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2FB">
      <w:pPr>
        <w:numPr>
          <w:ilvl w:val="0"/>
          <w:numId w:val="8"/>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“./pgadmin”:/var/lib/pgadmin:wr”</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Might not work so in this use you can use Docker Volume to make it persist, by simply changing</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services:</w:t>
      </w:r>
    </w:p>
    <w:p w:rsidR="00000000" w:rsidDel="00000000" w:rsidP="00000000" w:rsidRDefault="00000000" w:rsidRPr="00000000" w14:paraId="00000300">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1">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2">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 </w:t>
      </w:r>
    </w:p>
    <w:p w:rsidR="00000000" w:rsidDel="00000000" w:rsidP="00000000" w:rsidRDefault="00000000" w:rsidRPr="00000000" w14:paraId="00000303">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4">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5">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306">
      <w:pPr>
        <w:numPr>
          <w:ilvl w:val="0"/>
          <w:numId w:val="74"/>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t>
      </w:r>
    </w:p>
    <w:p w:rsidR="00000000" w:rsidDel="00000000" w:rsidP="00000000" w:rsidRDefault="00000000" w:rsidRPr="00000000" w14:paraId="00000307">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w:t>
      </w:r>
    </w:p>
    <w:p w:rsidR="00000000" w:rsidDel="00000000" w:rsidP="00000000" w:rsidRDefault="00000000" w:rsidRPr="00000000" w14:paraId="00000308">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   Pgadmin:</w:t>
      </w:r>
    </w:p>
    <w:p w:rsidR="00000000" w:rsidDel="00000000" w:rsidP="00000000" w:rsidRDefault="00000000" w:rsidRPr="00000000" w14:paraId="00000309">
      <w:pPr>
        <w:spacing w:line="240" w:lineRule="auto"/>
        <w:rPr>
          <w:rFonts w:ascii="Roboto Mono" w:cs="Roboto Mono" w:eastAsia="Roboto Mono" w:hAnsi="Roboto Mono"/>
          <w:i w:val="1"/>
          <w:shd w:fill="f3f3f3" w:val="clear"/>
        </w:rPr>
      </w:pPr>
      <w:r w:rsidDel="00000000" w:rsidR="00000000" w:rsidRPr="00000000">
        <w:rPr>
          <w:rtl w:val="0"/>
        </w:rPr>
      </w:r>
    </w:p>
    <w:p w:rsidR="00000000" w:rsidDel="00000000" w:rsidP="00000000" w:rsidRDefault="00000000" w:rsidRPr="00000000" w14:paraId="0000030A">
      <w:pPr>
        <w:pStyle w:val="Heading2"/>
        <w:rPr/>
      </w:pPr>
      <w:bookmarkStart w:colFirst="0" w:colLast="0" w:name="_mxtji1pqk8r9" w:id="99"/>
      <w:bookmarkEnd w:id="99"/>
      <w:r w:rsidDel="00000000" w:rsidR="00000000" w:rsidRPr="00000000">
        <w:rPr>
          <w:rtl w:val="0"/>
        </w:rPr>
        <w:t xml:space="preserve">Docker engine stopped_failed to fetch extensions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49"/>
        </w:numPr>
        <w:spacing w:after="0" w:afterAutospacing="0"/>
        <w:ind w:left="720" w:hanging="360"/>
      </w:pPr>
      <w:r w:rsidDel="00000000" w:rsidR="00000000" w:rsidRPr="00000000">
        <w:rPr>
          <w:rtl w:val="0"/>
        </w:rPr>
        <w:t xml:space="preserve">The docker will keep on crashing continuously </w:t>
      </w:r>
    </w:p>
    <w:p w:rsidR="00000000" w:rsidDel="00000000" w:rsidP="00000000" w:rsidRDefault="00000000" w:rsidRPr="00000000" w14:paraId="0000030D">
      <w:pPr>
        <w:numPr>
          <w:ilvl w:val="0"/>
          <w:numId w:val="49"/>
        </w:numPr>
        <w:ind w:left="720" w:hanging="360"/>
      </w:pPr>
      <w:r w:rsidDel="00000000" w:rsidR="00000000" w:rsidRPr="00000000">
        <w:rPr>
          <w:rtl w:val="0"/>
        </w:rPr>
        <w:t xml:space="preserve">Not working after restart</w:t>
      </w:r>
    </w:p>
    <w:p w:rsidR="00000000" w:rsidDel="00000000" w:rsidP="00000000" w:rsidRDefault="00000000" w:rsidRPr="00000000" w14:paraId="0000030E">
      <w:pPr>
        <w:rPr/>
      </w:pPr>
      <w:r w:rsidDel="00000000" w:rsidR="00000000" w:rsidRPr="00000000">
        <w:rPr>
          <w:rtl w:val="0"/>
        </w:rPr>
        <w:t xml:space="preserve">docker engine stopped </w:t>
      </w:r>
    </w:p>
    <w:p w:rsidR="00000000" w:rsidDel="00000000" w:rsidP="00000000" w:rsidRDefault="00000000" w:rsidRPr="00000000" w14:paraId="0000030F">
      <w:pPr>
        <w:rPr/>
      </w:pPr>
      <w:r w:rsidDel="00000000" w:rsidR="00000000" w:rsidRPr="00000000">
        <w:rPr>
          <w:rtl w:val="0"/>
        </w:rPr>
        <w:t xml:space="preserve">And failed to fetch extensions pop ups will on screen non-stop </w:t>
      </w:r>
    </w:p>
    <w:p w:rsidR="00000000" w:rsidDel="00000000" w:rsidP="00000000" w:rsidRDefault="00000000" w:rsidRPr="00000000" w14:paraId="00000310">
      <w:pPr>
        <w:rPr/>
      </w:pPr>
      <w:r w:rsidDel="00000000" w:rsidR="00000000" w:rsidRPr="00000000">
        <w:rPr>
          <w:rtl w:val="0"/>
        </w:rPr>
        <w:t xml:space="preserve">Solution : </w:t>
      </w:r>
    </w:p>
    <w:p w:rsidR="00000000" w:rsidDel="00000000" w:rsidP="00000000" w:rsidRDefault="00000000" w:rsidRPr="00000000" w14:paraId="00000311">
      <w:pPr>
        <w:numPr>
          <w:ilvl w:val="0"/>
          <w:numId w:val="81"/>
        </w:numPr>
        <w:spacing w:after="0" w:afterAutospacing="0"/>
        <w:ind w:left="720" w:hanging="360"/>
      </w:pPr>
      <w:r w:rsidDel="00000000" w:rsidR="00000000" w:rsidRPr="00000000">
        <w:rPr>
          <w:rtl w:val="0"/>
        </w:rPr>
        <w:t xml:space="preserve">Try checking if latest version of docker is installed / Try updating the docker</w:t>
      </w:r>
    </w:p>
    <w:p w:rsidR="00000000" w:rsidDel="00000000" w:rsidP="00000000" w:rsidRDefault="00000000" w:rsidRPr="00000000" w14:paraId="00000312">
      <w:pPr>
        <w:numPr>
          <w:ilvl w:val="0"/>
          <w:numId w:val="81"/>
        </w:numPr>
        <w:spacing w:after="0" w:afterAutospacing="0"/>
        <w:ind w:left="720" w:hanging="360"/>
      </w:pPr>
      <w:r w:rsidDel="00000000" w:rsidR="00000000" w:rsidRPr="00000000">
        <w:rPr>
          <w:rtl w:val="0"/>
        </w:rPr>
        <w:t xml:space="preserve">If Problem still persist then final solution is to reinstall docker </w:t>
      </w:r>
    </w:p>
    <w:p w:rsidR="00000000" w:rsidDel="00000000" w:rsidP="00000000" w:rsidRDefault="00000000" w:rsidRPr="00000000" w14:paraId="00000313">
      <w:pPr>
        <w:numPr>
          <w:ilvl w:val="0"/>
          <w:numId w:val="81"/>
        </w:numPr>
        <w:ind w:left="720" w:hanging="360"/>
      </w:pPr>
      <w:r w:rsidDel="00000000" w:rsidR="00000000" w:rsidRPr="00000000">
        <w:rPr>
          <w:rtl w:val="0"/>
        </w:rPr>
        <w:t xml:space="preserve">(Just have to fetch images again else no issues)</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rPr/>
      </w:pPr>
      <w:bookmarkStart w:colFirst="0" w:colLast="0" w:name="_iwamc9gxx4ob" w:id="100"/>
      <w:bookmarkEnd w:id="100"/>
      <w:r w:rsidDel="00000000" w:rsidR="00000000" w:rsidRPr="00000000">
        <w:rPr>
          <w:rtl w:val="0"/>
        </w:rPr>
        <w:t xml:space="preserve">Docker-Compose - Persist PGAdmin configuration</w:t>
      </w:r>
    </w:p>
    <w:p w:rsidR="00000000" w:rsidDel="00000000" w:rsidP="00000000" w:rsidRDefault="00000000" w:rsidRPr="00000000" w14:paraId="00000317">
      <w:pPr>
        <w:rPr/>
      </w:pPr>
      <w:r w:rsidDel="00000000" w:rsidR="00000000" w:rsidRPr="00000000">
        <w:rPr>
          <w:rtl w:val="0"/>
        </w:rPr>
        <w:t xml:space="preserve">As per the lessons, </w:t>
      </w:r>
    </w:p>
    <w:p w:rsidR="00000000" w:rsidDel="00000000" w:rsidP="00000000" w:rsidRDefault="00000000" w:rsidRPr="00000000" w14:paraId="00000318">
      <w:pPr>
        <w:rPr/>
      </w:pPr>
      <w:r w:rsidDel="00000000" w:rsidR="00000000" w:rsidRPr="00000000">
        <w:rPr>
          <w:rtl w:val="0"/>
        </w:rPr>
        <w:t xml:space="preserve"> Persisting pgAdmin configuration (i.e. server name) is done by adding a “volumes” section:</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services:</w:t>
      </w:r>
    </w:p>
    <w:p w:rsidR="00000000" w:rsidDel="00000000" w:rsidP="00000000" w:rsidRDefault="00000000" w:rsidRPr="00000000" w14:paraId="0000031B">
      <w:pPr>
        <w:rPr/>
      </w:pPr>
      <w:r w:rsidDel="00000000" w:rsidR="00000000" w:rsidRPr="00000000">
        <w:rPr>
          <w:rtl w:val="0"/>
        </w:rPr>
        <w:t xml:space="preserve"> pgdatabase:</w:t>
      </w:r>
    </w:p>
    <w:p w:rsidR="00000000" w:rsidDel="00000000" w:rsidP="00000000" w:rsidRDefault="00000000" w:rsidRPr="00000000" w14:paraId="0000031C">
      <w:pPr>
        <w:rPr/>
      </w:pPr>
      <w:r w:rsidDel="00000000" w:rsidR="00000000" w:rsidRPr="00000000">
        <w:rPr>
          <w:rtl w:val="0"/>
        </w:rPr>
        <w:t xml:space="preserv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pgadmin:</w:t>
      </w:r>
    </w:p>
    <w:p w:rsidR="00000000" w:rsidDel="00000000" w:rsidP="00000000" w:rsidRDefault="00000000" w:rsidRPr="00000000" w14:paraId="0000031F">
      <w:pPr>
        <w:rPr/>
      </w:pPr>
      <w:r w:rsidDel="00000000" w:rsidR="00000000" w:rsidRPr="00000000">
        <w:rPr>
          <w:rtl w:val="0"/>
        </w:rPr>
        <w:t xml:space="preserve">   image: dpage/pgadmin4</w:t>
      </w:r>
    </w:p>
    <w:p w:rsidR="00000000" w:rsidDel="00000000" w:rsidP="00000000" w:rsidRDefault="00000000" w:rsidRPr="00000000" w14:paraId="00000320">
      <w:pPr>
        <w:rPr/>
      </w:pPr>
      <w:r w:rsidDel="00000000" w:rsidR="00000000" w:rsidRPr="00000000">
        <w:rPr>
          <w:rtl w:val="0"/>
        </w:rPr>
        <w:t xml:space="preserve">   environment:</w:t>
      </w:r>
    </w:p>
    <w:p w:rsidR="00000000" w:rsidDel="00000000" w:rsidP="00000000" w:rsidRDefault="00000000" w:rsidRPr="00000000" w14:paraId="00000321">
      <w:pPr>
        <w:rPr/>
      </w:pPr>
      <w:r w:rsidDel="00000000" w:rsidR="00000000" w:rsidRPr="00000000">
        <w:rPr>
          <w:rtl w:val="0"/>
        </w:rPr>
        <w:t xml:space="preserve">     - PGADMIN_DEFAULT_EMAIL=admin@admin.com</w:t>
      </w:r>
    </w:p>
    <w:p w:rsidR="00000000" w:rsidDel="00000000" w:rsidP="00000000" w:rsidRDefault="00000000" w:rsidRPr="00000000" w14:paraId="00000322">
      <w:pPr>
        <w:rPr/>
      </w:pPr>
      <w:r w:rsidDel="00000000" w:rsidR="00000000" w:rsidRPr="00000000">
        <w:rPr>
          <w:rtl w:val="0"/>
        </w:rPr>
        <w:t xml:space="preserve">     - PGADMIN_DEFAULT_PASSWORD=root</w:t>
      </w:r>
    </w:p>
    <w:p w:rsidR="00000000" w:rsidDel="00000000" w:rsidP="00000000" w:rsidRDefault="00000000" w:rsidRPr="00000000" w14:paraId="00000323">
      <w:pPr>
        <w:rPr/>
      </w:pPr>
      <w:r w:rsidDel="00000000" w:rsidR="00000000" w:rsidRPr="00000000">
        <w:rPr>
          <w:rtl w:val="0"/>
        </w:rPr>
        <w:t xml:space="preserve">   volumes:</w:t>
      </w:r>
    </w:p>
    <w:p w:rsidR="00000000" w:rsidDel="00000000" w:rsidP="00000000" w:rsidRDefault="00000000" w:rsidRPr="00000000" w14:paraId="00000324">
      <w:pPr>
        <w:rPr/>
      </w:pPr>
      <w:r w:rsidDel="00000000" w:rsidR="00000000" w:rsidRPr="00000000">
        <w:rPr>
          <w:rtl w:val="0"/>
        </w:rPr>
        <w:t xml:space="preserve">     - "./pgAdmin_data:/var/lib/pgadmin/sessions:rw"</w:t>
      </w:r>
    </w:p>
    <w:p w:rsidR="00000000" w:rsidDel="00000000" w:rsidP="00000000" w:rsidRDefault="00000000" w:rsidRPr="00000000" w14:paraId="00000325">
      <w:pPr>
        <w:rPr/>
      </w:pPr>
      <w:r w:rsidDel="00000000" w:rsidR="00000000" w:rsidRPr="00000000">
        <w:rPr>
          <w:rtl w:val="0"/>
        </w:rPr>
        <w:t xml:space="preserve">   ports:</w:t>
      </w:r>
    </w:p>
    <w:p w:rsidR="00000000" w:rsidDel="00000000" w:rsidP="00000000" w:rsidRDefault="00000000" w:rsidRPr="00000000" w14:paraId="00000326">
      <w:pPr>
        <w:rPr/>
      </w:pPr>
      <w:r w:rsidDel="00000000" w:rsidR="00000000" w:rsidRPr="00000000">
        <w:rPr>
          <w:rtl w:val="0"/>
        </w:rPr>
        <w:t xml:space="preserve">     - "8080:80"</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In the example above, ”pgAdmin_data” is a folder on the host machine, and “/var/lib/pgadmin/sessions” is the session settings folder in the pgAdmin container.</w:t>
      </w:r>
    </w:p>
    <w:p w:rsidR="00000000" w:rsidDel="00000000" w:rsidP="00000000" w:rsidRDefault="00000000" w:rsidRPr="00000000" w14:paraId="00000329">
      <w:pPr>
        <w:rPr/>
      </w:pPr>
      <w:r w:rsidDel="00000000" w:rsidR="00000000" w:rsidRPr="00000000">
        <w:rPr>
          <w:rtl w:val="0"/>
        </w:rPr>
        <w:t xml:space="preserve">Before running docker-compose up on the YAML file, we also need to give the pgAdmin container access to write to the “pgAdmin_data” folder. The container runs with a username called “5050” and user group “5050”. The bash command to give access over the mounted volume is:</w:t>
      </w:r>
    </w:p>
    <w:p w:rsidR="00000000" w:rsidDel="00000000" w:rsidP="00000000" w:rsidRDefault="00000000" w:rsidRPr="00000000" w14:paraId="0000032A">
      <w:pPr>
        <w:rPr/>
      </w:pPr>
      <w:r w:rsidDel="00000000" w:rsidR="00000000" w:rsidRPr="00000000">
        <w:rPr>
          <w:rtl w:val="0"/>
        </w:rPr>
        <w:t xml:space="preserve">sudo chown -R 5050:5050 pgAdmin_data</w:t>
      </w:r>
    </w:p>
    <w:p w:rsidR="00000000" w:rsidDel="00000000" w:rsidP="00000000" w:rsidRDefault="00000000" w:rsidRPr="00000000" w14:paraId="0000032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2C">
      <w:pPr>
        <w:pStyle w:val="Heading2"/>
        <w:rPr/>
      </w:pPr>
      <w:bookmarkStart w:colFirst="0" w:colLast="0" w:name="_nbz27xkjhocj" w:id="101"/>
      <w:bookmarkEnd w:id="101"/>
      <w:r w:rsidDel="00000000" w:rsidR="00000000" w:rsidRPr="00000000">
        <w:rPr>
          <w:rtl w:val="0"/>
        </w:rPr>
        <w:t xml:space="preserve">Docker-Compose - dial unix /var/run/docker.sock: connect: permission denied</w:t>
      </w:r>
    </w:p>
    <w:p w:rsidR="00000000" w:rsidDel="00000000" w:rsidP="00000000" w:rsidRDefault="00000000" w:rsidRPr="00000000" w14:paraId="0000032D">
      <w:pPr>
        <w:rPr/>
      </w:pPr>
      <w:r w:rsidDel="00000000" w:rsidR="00000000" w:rsidRPr="00000000">
        <w:rPr>
          <w:rtl w:val="0"/>
        </w:rPr>
        <w:t xml:space="preserve">This happens if you did not create the docker group and added your user. Follow these steps from the link:</w:t>
      </w:r>
    </w:p>
    <w:p w:rsidR="00000000" w:rsidDel="00000000" w:rsidP="00000000" w:rsidRDefault="00000000" w:rsidRPr="00000000" w14:paraId="0000032E">
      <w:pPr>
        <w:rPr/>
      </w:pPr>
      <w:hyperlink r:id="rId98">
        <w:r w:rsidDel="00000000" w:rsidR="00000000" w:rsidRPr="00000000">
          <w:rPr>
            <w:u w:val="single"/>
            <w:rtl w:val="0"/>
          </w:rPr>
          <w:t xml:space="preserve">guides/docker-without-sudo.md at main · sindresorhus/guides · GitHub</w:t>
        </w:r>
      </w:hyperlink>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And then press </w:t>
      </w:r>
      <w:r w:rsidDel="00000000" w:rsidR="00000000" w:rsidRPr="00000000">
        <w:rPr>
          <w:rFonts w:ascii="Roboto Mono" w:cs="Roboto Mono" w:eastAsia="Roboto Mono" w:hAnsi="Roboto Mono"/>
          <w:shd w:fill="f3f3f3" w:val="clear"/>
          <w:rtl w:val="0"/>
        </w:rPr>
        <w:t xml:space="preserve">ctrl+D</w:t>
      </w:r>
      <w:r w:rsidDel="00000000" w:rsidR="00000000" w:rsidRPr="00000000">
        <w:rPr>
          <w:rtl w:val="0"/>
        </w:rPr>
        <w:t xml:space="preserve"> to log-out and log-in again. pgAdmin: Maintain state so that it remembers your previous connection</w:t>
      </w:r>
    </w:p>
    <w:p w:rsidR="00000000" w:rsidDel="00000000" w:rsidP="00000000" w:rsidRDefault="00000000" w:rsidRPr="00000000" w14:paraId="00000330">
      <w:pPr>
        <w:rPr/>
      </w:pPr>
      <w:r w:rsidDel="00000000" w:rsidR="00000000" w:rsidRPr="00000000">
        <w:rPr>
          <w:rtl w:val="0"/>
        </w:rPr>
        <w:t xml:space="preserve">If you are tired of having to setup your database connection each time that you fire up the containers, all you have to do is create a volume for pgAdmin:</w:t>
      </w:r>
    </w:p>
    <w:p w:rsidR="00000000" w:rsidDel="00000000" w:rsidP="00000000" w:rsidRDefault="00000000" w:rsidRPr="00000000" w14:paraId="00000331">
      <w:pPr>
        <w:rPr/>
      </w:pPr>
      <w:r w:rsidDel="00000000" w:rsidR="00000000" w:rsidRPr="00000000">
        <w:rPr>
          <w:rtl w:val="0"/>
        </w:rPr>
        <w:t xml:space="preserve">In your </w:t>
      </w:r>
      <w:r w:rsidDel="00000000" w:rsidR="00000000" w:rsidRPr="00000000">
        <w:rPr>
          <w:rFonts w:ascii="Roboto Mono" w:cs="Roboto Mono" w:eastAsia="Roboto Mono" w:hAnsi="Roboto Mono"/>
          <w:shd w:fill="f3f3f3" w:val="clear"/>
          <w:rtl w:val="0"/>
        </w:rPr>
        <w:t xml:space="preserve">docker-compose.yaml</w:t>
      </w:r>
      <w:r w:rsidDel="00000000" w:rsidR="00000000" w:rsidRPr="00000000">
        <w:rPr>
          <w:rtl w:val="0"/>
        </w:rPr>
        <w:t xml:space="preserve"> file, enter the following into your </w:t>
      </w:r>
      <w:r w:rsidDel="00000000" w:rsidR="00000000" w:rsidRPr="00000000">
        <w:rPr>
          <w:i w:val="1"/>
          <w:rtl w:val="0"/>
        </w:rPr>
        <w:t xml:space="preserve">pgAdmin</w:t>
      </w:r>
      <w:r w:rsidDel="00000000" w:rsidR="00000000" w:rsidRPr="00000000">
        <w:rPr>
          <w:rtl w:val="0"/>
        </w:rPr>
        <w:t xml:space="preserve"> declaration:</w:t>
      </w:r>
    </w:p>
    <w:p w:rsidR="00000000" w:rsidDel="00000000" w:rsidP="00000000" w:rsidRDefault="00000000" w:rsidRPr="00000000" w14:paraId="00000332">
      <w:pPr>
        <w:spacing w:line="240" w:lineRule="auto"/>
        <w:rPr>
          <w:rFonts w:ascii="Roboto Mono" w:cs="Roboto Mono" w:eastAsia="Roboto Mono" w:hAnsi="Roboto Mono"/>
          <w:shd w:fill="f3f3f3" w:val="clear"/>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type: volume</w:t>
      </w:r>
    </w:p>
    <w:p w:rsidR="00000000" w:rsidDel="00000000" w:rsidP="00000000" w:rsidRDefault="00000000" w:rsidRPr="00000000" w14:paraId="0000033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source: pgadmin_data</w:t>
      </w:r>
    </w:p>
    <w:p w:rsidR="00000000" w:rsidDel="00000000" w:rsidP="00000000" w:rsidRDefault="00000000" w:rsidRPr="00000000" w14:paraId="0000033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target: /var/lib/pgadmin</w:t>
      </w:r>
    </w:p>
    <w:p w:rsidR="00000000" w:rsidDel="00000000" w:rsidP="00000000" w:rsidRDefault="00000000" w:rsidRPr="00000000" w14:paraId="00000336">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Also add the following to the end of the file:ls</w:t>
      </w:r>
    </w:p>
    <w:p w:rsidR="00000000" w:rsidDel="00000000" w:rsidP="00000000" w:rsidRDefault="00000000" w:rsidRPr="00000000" w14:paraId="0000033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9">
      <w:pPr>
        <w:spacing w:line="240" w:lineRule="auto"/>
        <w:rPr/>
      </w:pPr>
      <w:r w:rsidDel="00000000" w:rsidR="00000000" w:rsidRPr="00000000">
        <w:rPr>
          <w:rFonts w:ascii="Roboto Mono" w:cs="Roboto Mono" w:eastAsia="Roboto Mono" w:hAnsi="Roboto Mono"/>
          <w:shd w:fill="f3f3f3" w:val="clear"/>
          <w:rtl w:val="0"/>
        </w:rPr>
        <w:t xml:space="preserve">  Pgadmin_data:</w:t>
      </w:r>
      <w:r w:rsidDel="00000000" w:rsidR="00000000" w:rsidRPr="00000000">
        <w:rPr>
          <w:rtl w:val="0"/>
        </w:rPr>
      </w:r>
    </w:p>
    <w:p w:rsidR="00000000" w:rsidDel="00000000" w:rsidP="00000000" w:rsidRDefault="00000000" w:rsidRPr="00000000" w14:paraId="0000033A">
      <w:pPr>
        <w:pStyle w:val="Heading2"/>
        <w:rPr/>
      </w:pPr>
      <w:bookmarkStart w:colFirst="0" w:colLast="0" w:name="_ovu897p5a4dv" w:id="102"/>
      <w:bookmarkEnd w:id="102"/>
      <w:r w:rsidDel="00000000" w:rsidR="00000000" w:rsidRPr="00000000">
        <w:rPr>
          <w:rtl w:val="0"/>
        </w:rPr>
        <w:t xml:space="preserve">Docker-Compose - docker-compose still not available after changing .bashrc</w:t>
      </w:r>
    </w:p>
    <w:p w:rsidR="00000000" w:rsidDel="00000000" w:rsidP="00000000" w:rsidRDefault="00000000" w:rsidRPr="00000000" w14:paraId="0000033B">
      <w:pPr>
        <w:rPr/>
      </w:pPr>
      <w:r w:rsidDel="00000000" w:rsidR="00000000" w:rsidRPr="00000000">
        <w:rPr>
          <w:rtl w:val="0"/>
        </w:rPr>
        <w:t xml:space="preserve">This is happen to me after following 1.4.1 video where we are installing docker compose in our Google Cloud VM. In my case, the docker-compose file downloaded from github named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Fonts w:ascii="Courier New" w:cs="Courier New" w:eastAsia="Courier New" w:hAnsi="Courier New"/>
          <w:highlight w:val="yellow"/>
          <w:rtl w:val="0"/>
        </w:rPr>
        <w:t xml:space="preserve"> </w:t>
      </w:r>
      <w:r w:rsidDel="00000000" w:rsidR="00000000" w:rsidRPr="00000000">
        <w:rPr>
          <w:rtl w:val="0"/>
        </w:rPr>
        <w:t xml:space="preserve">while it is more convenient to use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 command instead. So just change the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tl w:val="0"/>
        </w:rPr>
        <w:t xml:space="preserve"> into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2"/>
        <w:rPr/>
      </w:pPr>
      <w:bookmarkStart w:colFirst="0" w:colLast="0" w:name="_bfaeyisz4bcg" w:id="103"/>
      <w:bookmarkEnd w:id="103"/>
      <w:r w:rsidDel="00000000" w:rsidR="00000000" w:rsidRPr="00000000">
        <w:rPr>
          <w:rtl w:val="0"/>
        </w:rPr>
        <w:t xml:space="preserve">Docker-Compose - Error getting credentials after running docker-compose up -d</w:t>
      </w:r>
    </w:p>
    <w:p w:rsidR="00000000" w:rsidDel="00000000" w:rsidP="00000000" w:rsidRDefault="00000000" w:rsidRPr="00000000" w14:paraId="0000033E">
      <w:pPr>
        <w:rPr/>
      </w:pPr>
      <w:r w:rsidDel="00000000" w:rsidR="00000000" w:rsidRPr="00000000">
        <w:rPr>
          <w:rtl w:val="0"/>
        </w:rPr>
        <w:t xml:space="preserve">Installing pass via ‘sudo apt install pass’ helped to solve the issue. More about this can be found here: </w:t>
      </w:r>
      <w:hyperlink r:id="rId99">
        <w:r w:rsidDel="00000000" w:rsidR="00000000" w:rsidRPr="00000000">
          <w:rPr>
            <w:u w:val="single"/>
            <w:rtl w:val="0"/>
          </w:rPr>
          <w:t xml:space="preserve">https://github.com/moby/buildkit/issues/1078</w:t>
        </w:r>
      </w:hyperlink>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g7d4z34d51xn" w:id="104"/>
      <w:bookmarkEnd w:id="104"/>
      <w:r w:rsidDel="00000000" w:rsidR="00000000" w:rsidRPr="00000000">
        <w:rPr>
          <w:rtl w:val="0"/>
        </w:rPr>
        <w:t xml:space="preserve">Docker-Compose - Errors pertaining to docker-compose.yml and pgadmin setup</w:t>
      </w:r>
    </w:p>
    <w:p w:rsidR="00000000" w:rsidDel="00000000" w:rsidP="00000000" w:rsidRDefault="00000000" w:rsidRPr="00000000" w14:paraId="00000341">
      <w:pPr>
        <w:rPr/>
      </w:pPr>
      <w:r w:rsidDel="00000000" w:rsidR="00000000" w:rsidRPr="00000000">
        <w:rPr>
          <w:rtl w:val="0"/>
        </w:rPr>
        <w:t xml:space="preserve">For everyone who's having problem with Docker compose, getting the data in postgres and similar issues, please take care of the following:</w:t>
      </w:r>
    </w:p>
    <w:p w:rsidR="00000000" w:rsidDel="00000000" w:rsidP="00000000" w:rsidRDefault="00000000" w:rsidRPr="00000000" w14:paraId="00000342">
      <w:pPr>
        <w:numPr>
          <w:ilvl w:val="0"/>
          <w:numId w:val="104"/>
        </w:numPr>
        <w:spacing w:after="0" w:afterAutospacing="0"/>
        <w:ind w:left="720" w:hanging="360"/>
      </w:pPr>
      <w:r w:rsidDel="00000000" w:rsidR="00000000" w:rsidRPr="00000000">
        <w:rPr>
          <w:rtl w:val="0"/>
        </w:rPr>
        <w:t xml:space="preserve">create a new volume on docker (either using the command line or docker desktop app)</w:t>
      </w:r>
    </w:p>
    <w:p w:rsidR="00000000" w:rsidDel="00000000" w:rsidP="00000000" w:rsidRDefault="00000000" w:rsidRPr="00000000" w14:paraId="00000343">
      <w:pPr>
        <w:numPr>
          <w:ilvl w:val="0"/>
          <w:numId w:val="104"/>
        </w:numPr>
        <w:spacing w:after="0" w:afterAutospacing="0"/>
        <w:ind w:left="720" w:hanging="360"/>
      </w:pPr>
      <w:r w:rsidDel="00000000" w:rsidR="00000000" w:rsidRPr="00000000">
        <w:rPr>
          <w:rtl w:val="0"/>
        </w:rPr>
        <w:t xml:space="preserve">make the following changes to your docker-compose.yml file (see attachment)</w:t>
      </w:r>
    </w:p>
    <w:p w:rsidR="00000000" w:rsidDel="00000000" w:rsidP="00000000" w:rsidRDefault="00000000" w:rsidRPr="00000000" w14:paraId="00000344">
      <w:pPr>
        <w:numPr>
          <w:ilvl w:val="0"/>
          <w:numId w:val="104"/>
        </w:numPr>
        <w:spacing w:after="0" w:afterAutospacing="0"/>
        <w:ind w:left="720" w:hanging="360"/>
      </w:pPr>
      <w:r w:rsidDel="00000000" w:rsidR="00000000" w:rsidRPr="00000000">
        <w:rPr>
          <w:rtl w:val="0"/>
        </w:rPr>
        <w:t xml:space="preserve">set low_memory=false when importing the csv file (df = pd.read_csv('yellow_tripdata_2021-01.csv', nrows=1000, low_memory=False))</w:t>
      </w:r>
    </w:p>
    <w:p w:rsidR="00000000" w:rsidDel="00000000" w:rsidP="00000000" w:rsidRDefault="00000000" w:rsidRPr="00000000" w14:paraId="00000345">
      <w:pPr>
        <w:numPr>
          <w:ilvl w:val="0"/>
          <w:numId w:val="104"/>
        </w:numPr>
        <w:ind w:left="720" w:hanging="360"/>
      </w:pPr>
      <w:r w:rsidDel="00000000" w:rsidR="00000000" w:rsidRPr="00000000">
        <w:rPr>
          <w:rtl w:val="0"/>
        </w:rPr>
        <w:t xml:space="preserve">use the below function (in the upload-data.ipynb) for better tracking of your ingestion process (see attachment)</w:t>
      </w:r>
    </w:p>
    <w:p w:rsidR="00000000" w:rsidDel="00000000" w:rsidP="00000000" w:rsidRDefault="00000000" w:rsidRPr="00000000" w14:paraId="00000346">
      <w:pPr>
        <w:ind w:left="720" w:firstLine="0"/>
        <w:rPr/>
      </w:pPr>
      <w:r w:rsidDel="00000000" w:rsidR="00000000" w:rsidRPr="00000000">
        <w:rPr/>
        <w:drawing>
          <wp:inline distB="114300" distT="114300" distL="114300" distR="114300">
            <wp:extent cx="5043488" cy="3878736"/>
            <wp:effectExtent b="0" l="0" r="0" t="0"/>
            <wp:docPr id="65"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5043488" cy="3878736"/>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numPr>
          <w:ilvl w:val="0"/>
          <w:numId w:val="104"/>
        </w:numPr>
        <w:spacing w:after="0" w:afterAutospacing="0"/>
        <w:ind w:left="720" w:hanging="360"/>
      </w:pPr>
      <w:r w:rsidDel="00000000" w:rsidR="00000000" w:rsidRPr="00000000">
        <w:rPr>
          <w:rtl w:val="0"/>
        </w:rPr>
        <w:t xml:space="preserve">Order of execution: </w:t>
      </w:r>
    </w:p>
    <w:p w:rsidR="00000000" w:rsidDel="00000000" w:rsidP="00000000" w:rsidRDefault="00000000" w:rsidRPr="00000000" w14:paraId="00000348">
      <w:pPr>
        <w:numPr>
          <w:ilvl w:val="1"/>
          <w:numId w:val="104"/>
        </w:numPr>
        <w:spacing w:after="0" w:afterAutospacing="0"/>
        <w:ind w:left="1440" w:hanging="360"/>
      </w:pPr>
      <w:r w:rsidDel="00000000" w:rsidR="00000000" w:rsidRPr="00000000">
        <w:rPr>
          <w:rtl w:val="0"/>
        </w:rPr>
        <w:t xml:space="preserve">(1) open terminal in 2_docker_sql folder and run docker compose up </w:t>
      </w:r>
    </w:p>
    <w:p w:rsidR="00000000" w:rsidDel="00000000" w:rsidP="00000000" w:rsidRDefault="00000000" w:rsidRPr="00000000" w14:paraId="00000349">
      <w:pPr>
        <w:numPr>
          <w:ilvl w:val="1"/>
          <w:numId w:val="104"/>
        </w:numPr>
        <w:spacing w:after="0" w:afterAutospacing="0"/>
        <w:ind w:left="1440" w:hanging="360"/>
      </w:pPr>
      <w:r w:rsidDel="00000000" w:rsidR="00000000" w:rsidRPr="00000000">
        <w:rPr>
          <w:rtl w:val="0"/>
        </w:rPr>
        <w:t xml:space="preserve">(2) ensure no other containers are running except the one you just executed (pgadmin and pgdatabase) </w:t>
      </w:r>
    </w:p>
    <w:p w:rsidR="00000000" w:rsidDel="00000000" w:rsidP="00000000" w:rsidRDefault="00000000" w:rsidRPr="00000000" w14:paraId="0000034A">
      <w:pPr>
        <w:numPr>
          <w:ilvl w:val="1"/>
          <w:numId w:val="104"/>
        </w:numPr>
        <w:spacing w:after="0" w:afterAutospacing="0"/>
        <w:ind w:left="1440" w:hanging="360"/>
      </w:pPr>
      <w:r w:rsidDel="00000000" w:rsidR="00000000" w:rsidRPr="00000000">
        <w:rPr>
          <w:rtl w:val="0"/>
        </w:rPr>
        <w:t xml:space="preserve">(3) open jupyter notebook and begin the data ingestion </w:t>
      </w:r>
    </w:p>
    <w:p w:rsidR="00000000" w:rsidDel="00000000" w:rsidP="00000000" w:rsidRDefault="00000000" w:rsidRPr="00000000" w14:paraId="0000034B">
      <w:pPr>
        <w:numPr>
          <w:ilvl w:val="1"/>
          <w:numId w:val="104"/>
        </w:numPr>
        <w:ind w:left="1440" w:hanging="360"/>
      </w:pPr>
      <w:r w:rsidDel="00000000" w:rsidR="00000000" w:rsidRPr="00000000">
        <w:rPr>
          <w:rtl w:val="0"/>
        </w:rPr>
        <w:t xml:space="preserve">(4) open pgadmin and set up a server (make sure you use the same configurations as your docker-compose.yml file like the same name (pgdatabase), port, databasename (ny_taxi) etc.</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Heading2"/>
        <w:rPr/>
      </w:pPr>
      <w:bookmarkStart w:colFirst="0" w:colLast="0" w:name="_kkglfb6lmqai" w:id="105"/>
      <w:bookmarkEnd w:id="105"/>
      <w:r w:rsidDel="00000000" w:rsidR="00000000" w:rsidRPr="00000000">
        <w:rPr>
          <w:rtl w:val="0"/>
        </w:rPr>
        <w:t xml:space="preserve">Docker Compose up -d error getting credentials - err: exec: "docker-credential-desktop": executable file not found in %PATH%, out: ``</w:t>
      </w:r>
    </w:p>
    <w:p w:rsidR="00000000" w:rsidDel="00000000" w:rsidP="00000000" w:rsidRDefault="00000000" w:rsidRPr="00000000" w14:paraId="0000034E">
      <w:pPr>
        <w:rPr/>
      </w:pPr>
      <w:r w:rsidDel="00000000" w:rsidR="00000000" w:rsidRPr="00000000">
        <w:rPr>
          <w:rtl w:val="0"/>
        </w:rPr>
        <w:t xml:space="preserve">Locate config.json file for docker (check your home directory; Users/username/.docker).</w:t>
      </w:r>
    </w:p>
    <w:p w:rsidR="00000000" w:rsidDel="00000000" w:rsidP="00000000" w:rsidRDefault="00000000" w:rsidRPr="00000000" w14:paraId="0000034F">
      <w:pPr>
        <w:rPr/>
      </w:pPr>
      <w:r w:rsidDel="00000000" w:rsidR="00000000" w:rsidRPr="00000000">
        <w:rPr>
          <w:rtl w:val="0"/>
        </w:rPr>
        <w:t xml:space="preserve">Modify credsStore to credStore</w:t>
      </w:r>
    </w:p>
    <w:p w:rsidR="00000000" w:rsidDel="00000000" w:rsidP="00000000" w:rsidRDefault="00000000" w:rsidRPr="00000000" w14:paraId="00000350">
      <w:pPr>
        <w:rPr/>
      </w:pPr>
      <w:r w:rsidDel="00000000" w:rsidR="00000000" w:rsidRPr="00000000">
        <w:rPr>
          <w:rtl w:val="0"/>
        </w:rPr>
        <w:t xml:space="preserve">Save and re-run</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2"/>
        <w:rPr/>
      </w:pPr>
      <w:bookmarkStart w:colFirst="0" w:colLast="0" w:name="_vbnb8iyxkb7d" w:id="106"/>
      <w:bookmarkEnd w:id="106"/>
      <w:r w:rsidDel="00000000" w:rsidR="00000000" w:rsidRPr="00000000">
        <w:rPr>
          <w:sz w:val="34"/>
          <w:szCs w:val="34"/>
          <w:rtl w:val="0"/>
        </w:rPr>
        <w:t xml:space="preserve">Docker-Compose - Which docker-compose binary to use for WSL?</w:t>
      </w: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To figure out which docker-compose you need to download from </w:t>
      </w:r>
      <w:hyperlink r:id="rId101">
        <w:r w:rsidDel="00000000" w:rsidR="00000000" w:rsidRPr="00000000">
          <w:rPr>
            <w:u w:val="single"/>
            <w:rtl w:val="0"/>
          </w:rPr>
          <w:t xml:space="preserve">https://github.com/docker/compose/releases</w:t>
        </w:r>
      </w:hyperlink>
      <w:r w:rsidDel="00000000" w:rsidR="00000000" w:rsidRPr="00000000">
        <w:rPr>
          <w:rtl w:val="0"/>
        </w:rPr>
        <w:t xml:space="preserve"> you can check your system with these commands:</w:t>
      </w:r>
    </w:p>
    <w:p w:rsidR="00000000" w:rsidDel="00000000" w:rsidP="00000000" w:rsidRDefault="00000000" w:rsidRPr="00000000" w14:paraId="00000354">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-s</w:t>
      </w:r>
      <w:r w:rsidDel="00000000" w:rsidR="00000000" w:rsidRPr="00000000">
        <w:rPr>
          <w:rtl w:val="0"/>
        </w:rPr>
        <w:t xml:space="preserve">  -&gt; return Linux most likely</w:t>
      </w:r>
    </w:p>
    <w:p w:rsidR="00000000" w:rsidDel="00000000" w:rsidP="00000000" w:rsidRDefault="00000000" w:rsidRPr="00000000" w14:paraId="00000355">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-m</w:t>
      </w:r>
      <w:r w:rsidDel="00000000" w:rsidR="00000000" w:rsidRPr="00000000">
        <w:rPr>
          <w:rtl w:val="0"/>
        </w:rPr>
        <w:t xml:space="preserve"> -&gt; return "flavor"</w:t>
      </w:r>
    </w:p>
    <w:p w:rsidR="00000000" w:rsidDel="00000000" w:rsidP="00000000" w:rsidRDefault="00000000" w:rsidRPr="00000000" w14:paraId="00000356">
      <w:pPr>
        <w:rPr/>
      </w:pPr>
      <w:r w:rsidDel="00000000" w:rsidR="00000000" w:rsidRPr="00000000">
        <w:rPr>
          <w:rtl w:val="0"/>
        </w:rPr>
        <w:t xml:space="preserve">Or try this command - </w:t>
      </w:r>
    </w:p>
    <w:p w:rsidR="00000000" w:rsidDel="00000000" w:rsidP="00000000" w:rsidRDefault="00000000" w:rsidRPr="00000000" w14:paraId="00000357">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curl -L "https://github.com/docker/compose/releases/download/1.29.2/docker-compose-$(uname -s)-$(uname -m)" -o /usr/local/bin/docker-compose</w:t>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2"/>
        <w:rPr>
          <w:sz w:val="34"/>
          <w:szCs w:val="34"/>
        </w:rPr>
      </w:pPr>
      <w:bookmarkStart w:colFirst="0" w:colLast="0" w:name="_r88j73f6g2hg" w:id="107"/>
      <w:bookmarkEnd w:id="107"/>
      <w:r w:rsidDel="00000000" w:rsidR="00000000" w:rsidRPr="00000000">
        <w:rPr>
          <w:sz w:val="34"/>
          <w:szCs w:val="34"/>
          <w:rtl w:val="0"/>
        </w:rPr>
        <w:t xml:space="preserve">Docker-Compose - Error undefined volume in Windows/WSL</w:t>
      </w:r>
    </w:p>
    <w:p w:rsidR="00000000" w:rsidDel="00000000" w:rsidP="00000000" w:rsidRDefault="00000000" w:rsidRPr="00000000" w14:paraId="0000035A">
      <w:pPr>
        <w:rPr/>
      </w:pPr>
      <w:r w:rsidDel="00000000" w:rsidR="00000000" w:rsidRPr="00000000">
        <w:rPr>
          <w:rtl w:val="0"/>
        </w:rPr>
        <w:t xml:space="preserve">If you wrote the docker-compose.yaml file exactly like the video, you might run into an error like this:dev</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 "pgdatabase" refers to undefined volume dtc_postgres_volume_local: invalid compose project</w:t>
      </w:r>
    </w:p>
    <w:p w:rsidR="00000000" w:rsidDel="00000000" w:rsidP="00000000" w:rsidRDefault="00000000" w:rsidRPr="00000000" w14:paraId="0000035D">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In order to make it work, you need to include the volume in your docker-compose file. Just add the following:</w:t>
      </w:r>
    </w:p>
    <w:p w:rsidR="00000000" w:rsidDel="00000000" w:rsidP="00000000" w:rsidRDefault="00000000" w:rsidRPr="00000000" w14:paraId="0000035F">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6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dtc_postgres_volume_local:</w:t>
      </w:r>
    </w:p>
    <w:p w:rsidR="00000000" w:rsidDel="00000000" w:rsidP="00000000" w:rsidRDefault="00000000" w:rsidRPr="00000000" w14:paraId="00000361">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2">
      <w:pPr>
        <w:pStyle w:val="Heading2"/>
        <w:rPr/>
      </w:pPr>
      <w:bookmarkStart w:colFirst="0" w:colLast="0" w:name="_ue6ri85r0wy8" w:id="108"/>
      <w:bookmarkEnd w:id="108"/>
      <w:r w:rsidDel="00000000" w:rsidR="00000000" w:rsidRPr="00000000">
        <w:rPr>
          <w:rtl w:val="0"/>
        </w:rPr>
        <w:t xml:space="preserve">Docker-Compose - cannot execute binary file: Exec format error</w:t>
      </w:r>
    </w:p>
    <w:p w:rsidR="00000000" w:rsidDel="00000000" w:rsidP="00000000" w:rsidRDefault="00000000" w:rsidRPr="00000000" w14:paraId="00000363">
      <w:pPr>
        <w:rPr/>
      </w:pPr>
      <w:r w:rsidDel="00000000" w:rsidR="00000000" w:rsidRPr="00000000">
        <w:rPr>
          <w:rtl w:val="0"/>
        </w:rPr>
        <w:t xml:space="preserve">This error means the docker-compose executable can’t be opened in current OS. Make sure the file you download from github matches your system environment. </w:t>
      </w:r>
    </w:p>
    <w:p w:rsidR="00000000" w:rsidDel="00000000" w:rsidP="00000000" w:rsidRDefault="00000000" w:rsidRPr="00000000" w14:paraId="00000364">
      <w:pPr>
        <w:rPr>
          <w:color w:val="f0f6fc"/>
          <w:sz w:val="48"/>
          <w:szCs w:val="48"/>
          <w:shd w:fill="0d1117" w:val="clear"/>
        </w:rPr>
      </w:pPr>
      <w:r w:rsidDel="00000000" w:rsidR="00000000" w:rsidRPr="00000000">
        <w:rPr>
          <w:rtl w:val="0"/>
        </w:rPr>
        <w:t xml:space="preserve">As of 2025/1/17, docker-compose (</w:t>
      </w:r>
      <w:hyperlink r:id="rId102">
        <w:r w:rsidDel="00000000" w:rsidR="00000000" w:rsidRPr="00000000">
          <w:rPr>
            <w:color w:val="1155cc"/>
            <w:u w:val="single"/>
            <w:rtl w:val="0"/>
          </w:rPr>
          <w:t xml:space="preserve">v2.32.4</w:t>
        </w:r>
      </w:hyperlink>
      <w:r w:rsidDel="00000000" w:rsidR="00000000" w:rsidRPr="00000000">
        <w:rPr>
          <w:rtl w:val="0"/>
        </w:rPr>
        <w:t xml:space="preserve">) </w:t>
      </w:r>
      <w:hyperlink r:id="rId103">
        <w:r w:rsidDel="00000000" w:rsidR="00000000" w:rsidRPr="00000000">
          <w:rPr>
            <w:color w:val="1155cc"/>
            <w:u w:val="single"/>
            <w:rtl w:val="0"/>
          </w:rPr>
          <w:t xml:space="preserve">docker-compose-linux-aarch64</w:t>
        </w:r>
      </w:hyperlink>
      <w:r w:rsidDel="00000000" w:rsidR="00000000" w:rsidRPr="00000000">
        <w:rPr>
          <w:rtl w:val="0"/>
        </w:rPr>
        <w:t xml:space="preserve"> does not work, try v2.32.3 </w:t>
      </w:r>
      <w:hyperlink r:id="rId104">
        <w:r w:rsidDel="00000000" w:rsidR="00000000" w:rsidRPr="00000000">
          <w:rPr>
            <w:color w:val="1155cc"/>
            <w:u w:val="single"/>
            <w:rtl w:val="0"/>
          </w:rPr>
          <w:t xml:space="preserve">docker-compose-linux-x86_64</w:t>
        </w:r>
      </w:hyperlink>
      <w:r w:rsidDel="00000000" w:rsidR="00000000" w:rsidRPr="00000000">
        <w:rPr>
          <w:rtl w:val="0"/>
        </w:rPr>
      </w:r>
    </w:p>
    <w:p w:rsidR="00000000" w:rsidDel="00000000" w:rsidP="00000000" w:rsidRDefault="00000000" w:rsidRPr="00000000" w14:paraId="00000365">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6">
      <w:pPr>
        <w:pStyle w:val="Heading2"/>
        <w:rPr>
          <w:rFonts w:ascii="Roboto Mono" w:cs="Roboto Mono" w:eastAsia="Roboto Mono" w:hAnsi="Roboto Mono"/>
          <w:shd w:fill="f3f3f3" w:val="clear"/>
        </w:rPr>
      </w:pPr>
      <w:bookmarkStart w:colFirst="0" w:colLast="0" w:name="_c3tzt0z7s60d" w:id="109"/>
      <w:bookmarkEnd w:id="109"/>
      <w:r w:rsidDel="00000000" w:rsidR="00000000" w:rsidRPr="00000000">
        <w:rPr>
          <w:rtl w:val="0"/>
        </w:rPr>
        <w:t xml:space="preserve">Docker-Compose - Postgres container fails to launch with exit code (1) when attempting to compose</w:t>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This happens due to the Postgres database not being initialized before running docker-compose up -d. There are other potential ways around it (</w:t>
      </w:r>
      <w:hyperlink r:id="rId105">
        <w:r w:rsidDel="00000000" w:rsidR="00000000" w:rsidRPr="00000000">
          <w:rPr>
            <w:color w:val="1155cc"/>
            <w:u w:val="single"/>
            <w:rtl w:val="0"/>
          </w:rPr>
          <w:t xml:space="preserve">thread</w:t>
        </w:r>
      </w:hyperlink>
      <w:r w:rsidDel="00000000" w:rsidR="00000000" w:rsidRPr="00000000">
        <w:rPr>
          <w:rtl w:val="0"/>
        </w:rPr>
        <w:t xml:space="preserve">) but you can simply initialize the database first and the compose will work afterward.</w:t>
      </w:r>
    </w:p>
    <w:p w:rsidR="00000000" w:rsidDel="00000000" w:rsidP="00000000" w:rsidRDefault="00000000" w:rsidRPr="00000000" w14:paraId="00000368">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docker run -it \</w:t>
      </w:r>
    </w:p>
    <w:p w:rsidR="00000000" w:rsidDel="00000000" w:rsidP="00000000" w:rsidRDefault="00000000" w:rsidRPr="00000000" w14:paraId="00000369">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POSTGRES_USER="root" \</w:t>
      </w:r>
    </w:p>
    <w:p w:rsidR="00000000" w:rsidDel="00000000" w:rsidP="00000000" w:rsidRDefault="00000000" w:rsidRPr="00000000" w14:paraId="0000036A">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POSTGRES_PASSWORD="root" \</w:t>
      </w:r>
    </w:p>
    <w:p w:rsidR="00000000" w:rsidDel="00000000" w:rsidP="00000000" w:rsidRDefault="00000000" w:rsidRPr="00000000" w14:paraId="0000036B">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POSTGRES_DB="ny_taxi" \</w:t>
      </w:r>
    </w:p>
    <w:p w:rsidR="00000000" w:rsidDel="00000000" w:rsidP="00000000" w:rsidRDefault="00000000" w:rsidRPr="00000000" w14:paraId="0000036C">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-v $(pwd)/ny_taxi_data:/var/lib/postgresql/data \</w:t>
      </w:r>
    </w:p>
    <w:p w:rsidR="00000000" w:rsidDel="00000000" w:rsidP="00000000" w:rsidRDefault="00000000" w:rsidRPr="00000000" w14:paraId="0000036D">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 5432:5432 \</w:t>
      </w:r>
    </w:p>
    <w:p w:rsidR="00000000" w:rsidDel="00000000" w:rsidP="00000000" w:rsidRDefault="00000000" w:rsidRPr="00000000" w14:paraId="0000036E">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--network=pg-network \</w:t>
      </w:r>
    </w:p>
    <w:p w:rsidR="00000000" w:rsidDel="00000000" w:rsidP="00000000" w:rsidRDefault="00000000" w:rsidRPr="00000000" w14:paraId="0000036F">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--name=pg_database \</w:t>
      </w:r>
    </w:p>
    <w:p w:rsidR="00000000" w:rsidDel="00000000" w:rsidP="00000000" w:rsidRDefault="00000000" w:rsidRPr="00000000" w14:paraId="00000370">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postgres:13</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2"/>
        <w:rPr>
          <w:sz w:val="34"/>
          <w:szCs w:val="34"/>
        </w:rPr>
      </w:pPr>
      <w:bookmarkStart w:colFirst="0" w:colLast="0" w:name="_f65j6ehldvd2" w:id="110"/>
      <w:bookmarkEnd w:id="110"/>
      <w:r w:rsidDel="00000000" w:rsidR="00000000" w:rsidRPr="00000000">
        <w:rPr>
          <w:sz w:val="34"/>
          <w:szCs w:val="34"/>
          <w:rtl w:val="0"/>
        </w:rPr>
        <w:t xml:space="preserve">WSL Docker directory permissions error</w:t>
      </w:r>
    </w:p>
    <w:p w:rsidR="00000000" w:rsidDel="00000000" w:rsidP="00000000" w:rsidRDefault="00000000" w:rsidRPr="00000000" w14:paraId="00000373">
      <w:pPr>
        <w:rPr/>
      </w:pPr>
      <w:r w:rsidDel="00000000" w:rsidR="00000000" w:rsidRPr="00000000">
        <w:rPr>
          <w:b w:val="1"/>
          <w:rtl w:val="0"/>
        </w:rPr>
        <w:t xml:space="preserve">Error:</w:t>
      </w:r>
      <w:r w:rsidDel="00000000" w:rsidR="00000000" w:rsidRPr="00000000">
        <w:rPr>
          <w:rtl w:val="0"/>
        </w:rPr>
        <w:t xml:space="preserve">  initdb: error: could not change permissions of directory</w:t>
      </w:r>
    </w:p>
    <w:p w:rsidR="00000000" w:rsidDel="00000000" w:rsidP="00000000" w:rsidRDefault="00000000" w:rsidRPr="00000000" w14:paraId="00000374">
      <w:pPr>
        <w:rPr/>
      </w:pPr>
      <w:r w:rsidDel="00000000" w:rsidR="00000000" w:rsidRPr="00000000">
        <w:rPr>
          <w:b w:val="1"/>
          <w:rtl w:val="0"/>
        </w:rPr>
        <w:t xml:space="preserve">Issue:</w:t>
      </w:r>
      <w:r w:rsidDel="00000000" w:rsidR="00000000" w:rsidRPr="00000000">
        <w:rPr>
          <w:rtl w:val="0"/>
        </w:rPr>
        <w:t xml:space="preserve"> WSL and Windows do not manage permissions in the same way causing conflict if using the Windows file system rather than the WSL file system.</w:t>
      </w:r>
    </w:p>
    <w:p w:rsidR="00000000" w:rsidDel="00000000" w:rsidP="00000000" w:rsidRDefault="00000000" w:rsidRPr="00000000" w14:paraId="00000375">
      <w:pPr>
        <w:rPr/>
      </w:pPr>
      <w:r w:rsidDel="00000000" w:rsidR="00000000" w:rsidRPr="00000000">
        <w:rPr>
          <w:b w:val="1"/>
          <w:rtl w:val="0"/>
        </w:rPr>
        <w:t xml:space="preserve">Solution:</w:t>
      </w:r>
      <w:r w:rsidDel="00000000" w:rsidR="00000000" w:rsidRPr="00000000">
        <w:rPr>
          <w:rtl w:val="0"/>
        </w:rPr>
        <w:t xml:space="preserve"> Use Docker volumes.</w:t>
      </w:r>
    </w:p>
    <w:p w:rsidR="00000000" w:rsidDel="00000000" w:rsidP="00000000" w:rsidRDefault="00000000" w:rsidRPr="00000000" w14:paraId="00000376">
      <w:pPr>
        <w:ind w:left="720" w:firstLine="0"/>
        <w:rPr/>
      </w:pPr>
      <w:r w:rsidDel="00000000" w:rsidR="00000000" w:rsidRPr="00000000">
        <w:rPr>
          <w:b w:val="1"/>
          <w:rtl w:val="0"/>
        </w:rPr>
        <w:t xml:space="preserve">Why:</w:t>
      </w:r>
      <w:r w:rsidDel="00000000" w:rsidR="00000000" w:rsidRPr="00000000">
        <w:rPr>
          <w:rtl w:val="0"/>
        </w:rPr>
        <w:t xml:space="preserve"> Volume is used for storage of persistent data and not for use of transferring files. A local volume is unnecessary.</w:t>
      </w:r>
    </w:p>
    <w:p w:rsidR="00000000" w:rsidDel="00000000" w:rsidP="00000000" w:rsidRDefault="00000000" w:rsidRPr="00000000" w14:paraId="00000377">
      <w:pPr>
        <w:ind w:firstLine="720"/>
        <w:rPr/>
      </w:pPr>
      <w:r w:rsidDel="00000000" w:rsidR="00000000" w:rsidRPr="00000000">
        <w:rPr>
          <w:b w:val="1"/>
          <w:rtl w:val="0"/>
        </w:rPr>
        <w:t xml:space="preserve">Benefit:</w:t>
      </w:r>
      <w:r w:rsidDel="00000000" w:rsidR="00000000" w:rsidRPr="00000000">
        <w:rPr>
          <w:rtl w:val="0"/>
        </w:rPr>
        <w:t xml:space="preserve"> This resolves permission issues and allows for better management of volumes. </w:t>
      </w:r>
    </w:p>
    <w:p w:rsidR="00000000" w:rsidDel="00000000" w:rsidP="00000000" w:rsidRDefault="00000000" w:rsidRPr="00000000" w14:paraId="00000378">
      <w:pPr>
        <w:rPr/>
      </w:pPr>
      <w:r w:rsidDel="00000000" w:rsidR="00000000" w:rsidRPr="00000000">
        <w:rPr>
          <w:b w:val="1"/>
          <w:rtl w:val="0"/>
        </w:rPr>
        <w:t xml:space="preserve">NOTE: </w:t>
      </w:r>
      <w:r w:rsidDel="00000000" w:rsidR="00000000" w:rsidRPr="00000000">
        <w:rPr>
          <w:rtl w:val="0"/>
        </w:rPr>
        <w:t xml:space="preserve">the ‘user:’ is not necessary if using docker volumes, but is if using local drive.</w:t>
      </w:r>
    </w:p>
    <w:p w:rsidR="00000000" w:rsidDel="00000000" w:rsidP="00000000" w:rsidRDefault="00000000" w:rsidRPr="00000000" w14:paraId="00000379">
      <w:pPr>
        <w:rPr/>
      </w:pPr>
      <w:r w:rsidDel="00000000" w:rsidR="00000000" w:rsidRPr="00000000">
        <w:rPr>
          <w:rtl w:val="0"/>
        </w:rPr>
        <w:t xml:space="preserve">&lt;/&gt;  docker-compose.yaml</w:t>
      </w:r>
    </w:p>
    <w:p w:rsidR="00000000" w:rsidDel="00000000" w:rsidP="00000000" w:rsidRDefault="00000000" w:rsidRPr="00000000" w14:paraId="0000037A">
      <w:pPr>
        <w:rPr/>
      </w:pPr>
      <w:r w:rsidDel="00000000" w:rsidR="00000000" w:rsidRPr="00000000">
        <w:rPr>
          <w:rtl w:val="0"/>
        </w:rPr>
        <w:t xml:space="preserve">services:</w:t>
      </w:r>
    </w:p>
    <w:p w:rsidR="00000000" w:rsidDel="00000000" w:rsidP="00000000" w:rsidRDefault="00000000" w:rsidRPr="00000000" w14:paraId="0000037B">
      <w:pPr>
        <w:rPr/>
      </w:pPr>
      <w:r w:rsidDel="00000000" w:rsidR="00000000" w:rsidRPr="00000000">
        <w:rPr>
          <w:rtl w:val="0"/>
        </w:rPr>
        <w:t xml:space="preserve">  postgres:</w:t>
      </w:r>
    </w:p>
    <w:p w:rsidR="00000000" w:rsidDel="00000000" w:rsidP="00000000" w:rsidRDefault="00000000" w:rsidRPr="00000000" w14:paraId="0000037C">
      <w:pPr>
        <w:rPr/>
      </w:pPr>
      <w:r w:rsidDel="00000000" w:rsidR="00000000" w:rsidRPr="00000000">
        <w:rPr>
          <w:rtl w:val="0"/>
        </w:rPr>
        <w:t xml:space="preserve">    image: postgres:15-alpine</w:t>
      </w:r>
    </w:p>
    <w:p w:rsidR="00000000" w:rsidDel="00000000" w:rsidP="00000000" w:rsidRDefault="00000000" w:rsidRPr="00000000" w14:paraId="0000037D">
      <w:pPr>
        <w:rPr/>
      </w:pPr>
      <w:r w:rsidDel="00000000" w:rsidR="00000000" w:rsidRPr="00000000">
        <w:rPr>
          <w:rtl w:val="0"/>
        </w:rPr>
        <w:t xml:space="preserve">    container_name: postgres</w:t>
      </w:r>
    </w:p>
    <w:p w:rsidR="00000000" w:rsidDel="00000000" w:rsidP="00000000" w:rsidRDefault="00000000" w:rsidRPr="00000000" w14:paraId="0000037E">
      <w:pPr>
        <w:rPr/>
      </w:pPr>
      <w:r w:rsidDel="00000000" w:rsidR="00000000" w:rsidRPr="00000000">
        <w:rPr>
          <w:rtl w:val="0"/>
        </w:rPr>
        <w:t xml:space="preserve">    user: "0:0"</w:t>
      </w:r>
    </w:p>
    <w:p w:rsidR="00000000" w:rsidDel="00000000" w:rsidP="00000000" w:rsidRDefault="00000000" w:rsidRPr="00000000" w14:paraId="0000037F">
      <w:pPr>
        <w:rPr/>
      </w:pPr>
      <w:r w:rsidDel="00000000" w:rsidR="00000000" w:rsidRPr="00000000">
        <w:rPr>
          <w:rtl w:val="0"/>
        </w:rPr>
        <w:t xml:space="preserve">    environment:</w:t>
      </w:r>
    </w:p>
    <w:p w:rsidR="00000000" w:rsidDel="00000000" w:rsidP="00000000" w:rsidRDefault="00000000" w:rsidRPr="00000000" w14:paraId="00000380">
      <w:pPr>
        <w:rPr/>
      </w:pPr>
      <w:r w:rsidDel="00000000" w:rsidR="00000000" w:rsidRPr="00000000">
        <w:rPr>
          <w:rtl w:val="0"/>
        </w:rPr>
        <w:t xml:space="preserve">      - POSTGRES_USER=postgres</w:t>
      </w:r>
    </w:p>
    <w:p w:rsidR="00000000" w:rsidDel="00000000" w:rsidP="00000000" w:rsidRDefault="00000000" w:rsidRPr="00000000" w14:paraId="00000381">
      <w:pPr>
        <w:rPr/>
      </w:pPr>
      <w:r w:rsidDel="00000000" w:rsidR="00000000" w:rsidRPr="00000000">
        <w:rPr>
          <w:rtl w:val="0"/>
        </w:rPr>
        <w:t xml:space="preserve">      - POSTGRES_PASSWORD=postgres</w:t>
      </w:r>
    </w:p>
    <w:p w:rsidR="00000000" w:rsidDel="00000000" w:rsidP="00000000" w:rsidRDefault="00000000" w:rsidRPr="00000000" w14:paraId="00000382">
      <w:pPr>
        <w:rPr/>
      </w:pPr>
      <w:r w:rsidDel="00000000" w:rsidR="00000000" w:rsidRPr="00000000">
        <w:rPr>
          <w:rtl w:val="0"/>
        </w:rPr>
        <w:t xml:space="preserve">      - POSTGRES_DB=ny_taxi</w:t>
      </w:r>
    </w:p>
    <w:p w:rsidR="00000000" w:rsidDel="00000000" w:rsidP="00000000" w:rsidRDefault="00000000" w:rsidRPr="00000000" w14:paraId="00000383">
      <w:pPr>
        <w:rPr/>
      </w:pPr>
      <w:r w:rsidDel="00000000" w:rsidR="00000000" w:rsidRPr="00000000">
        <w:rPr>
          <w:rtl w:val="0"/>
        </w:rPr>
        <w:t xml:space="preserve">    volumes:</w:t>
      </w:r>
    </w:p>
    <w:p w:rsidR="00000000" w:rsidDel="00000000" w:rsidP="00000000" w:rsidRDefault="00000000" w:rsidRPr="00000000" w14:paraId="00000384">
      <w:pPr>
        <w:rPr/>
      </w:pPr>
      <w:r w:rsidDel="00000000" w:rsidR="00000000" w:rsidRPr="00000000">
        <w:rPr>
          <w:rtl w:val="0"/>
        </w:rPr>
        <w:t xml:space="preserve">      - "pg-data:/var/lib/postgresql/data"</w:t>
      </w:r>
    </w:p>
    <w:p w:rsidR="00000000" w:rsidDel="00000000" w:rsidP="00000000" w:rsidRDefault="00000000" w:rsidRPr="00000000" w14:paraId="00000385">
      <w:pPr>
        <w:rPr/>
      </w:pPr>
      <w:r w:rsidDel="00000000" w:rsidR="00000000" w:rsidRPr="00000000">
        <w:rPr>
          <w:rtl w:val="0"/>
        </w:rPr>
        <w:t xml:space="preserve">    ports:</w:t>
      </w:r>
    </w:p>
    <w:p w:rsidR="00000000" w:rsidDel="00000000" w:rsidP="00000000" w:rsidRDefault="00000000" w:rsidRPr="00000000" w14:paraId="00000386">
      <w:pPr>
        <w:rPr/>
      </w:pPr>
      <w:r w:rsidDel="00000000" w:rsidR="00000000" w:rsidRPr="00000000">
        <w:rPr>
          <w:rtl w:val="0"/>
        </w:rPr>
        <w:t xml:space="preserve">      - "5432:5432"</w:t>
      </w:r>
    </w:p>
    <w:p w:rsidR="00000000" w:rsidDel="00000000" w:rsidP="00000000" w:rsidRDefault="00000000" w:rsidRPr="00000000" w14:paraId="00000387">
      <w:pPr>
        <w:rPr/>
      </w:pPr>
      <w:r w:rsidDel="00000000" w:rsidR="00000000" w:rsidRPr="00000000">
        <w:rPr>
          <w:rtl w:val="0"/>
        </w:rPr>
        <w:t xml:space="preserve">    networks:</w:t>
      </w:r>
    </w:p>
    <w:p w:rsidR="00000000" w:rsidDel="00000000" w:rsidP="00000000" w:rsidRDefault="00000000" w:rsidRPr="00000000" w14:paraId="00000388">
      <w:pPr>
        <w:rPr/>
      </w:pPr>
      <w:r w:rsidDel="00000000" w:rsidR="00000000" w:rsidRPr="00000000">
        <w:rPr>
          <w:rtl w:val="0"/>
        </w:rPr>
        <w:t xml:space="preserve">      - pg-network</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  pgadmin:</w:t>
      </w:r>
    </w:p>
    <w:p w:rsidR="00000000" w:rsidDel="00000000" w:rsidP="00000000" w:rsidRDefault="00000000" w:rsidRPr="00000000" w14:paraId="0000038B">
      <w:pPr>
        <w:rPr/>
      </w:pPr>
      <w:r w:rsidDel="00000000" w:rsidR="00000000" w:rsidRPr="00000000">
        <w:rPr>
          <w:rtl w:val="0"/>
        </w:rPr>
        <w:t xml:space="preserve">    image: dpage/pgadmin4</w:t>
      </w:r>
    </w:p>
    <w:p w:rsidR="00000000" w:rsidDel="00000000" w:rsidP="00000000" w:rsidRDefault="00000000" w:rsidRPr="00000000" w14:paraId="0000038C">
      <w:pPr>
        <w:rPr/>
      </w:pPr>
      <w:r w:rsidDel="00000000" w:rsidR="00000000" w:rsidRPr="00000000">
        <w:rPr>
          <w:rtl w:val="0"/>
        </w:rPr>
        <w:t xml:space="preserve">    container_name: pgadmin</w:t>
      </w:r>
    </w:p>
    <w:p w:rsidR="00000000" w:rsidDel="00000000" w:rsidP="00000000" w:rsidRDefault="00000000" w:rsidRPr="00000000" w14:paraId="0000038D">
      <w:pPr>
        <w:rPr/>
      </w:pPr>
      <w:r w:rsidDel="00000000" w:rsidR="00000000" w:rsidRPr="00000000">
        <w:rPr>
          <w:rtl w:val="0"/>
        </w:rPr>
        <w:t xml:space="preserve">    user: "${UID}:${GID}"</w:t>
      </w:r>
    </w:p>
    <w:p w:rsidR="00000000" w:rsidDel="00000000" w:rsidP="00000000" w:rsidRDefault="00000000" w:rsidRPr="00000000" w14:paraId="0000038E">
      <w:pPr>
        <w:rPr/>
      </w:pPr>
      <w:r w:rsidDel="00000000" w:rsidR="00000000" w:rsidRPr="00000000">
        <w:rPr>
          <w:rtl w:val="0"/>
        </w:rPr>
        <w:t xml:space="preserve">    environment:</w:t>
      </w:r>
    </w:p>
    <w:p w:rsidR="00000000" w:rsidDel="00000000" w:rsidP="00000000" w:rsidRDefault="00000000" w:rsidRPr="00000000" w14:paraId="0000038F">
      <w:pPr>
        <w:rPr/>
      </w:pPr>
      <w:r w:rsidDel="00000000" w:rsidR="00000000" w:rsidRPr="00000000">
        <w:rPr>
          <w:rtl w:val="0"/>
        </w:rPr>
        <w:t xml:space="preserve">      - PGADMIN_DEFAULT_EMAIL=email@some-site.com</w:t>
      </w:r>
    </w:p>
    <w:p w:rsidR="00000000" w:rsidDel="00000000" w:rsidP="00000000" w:rsidRDefault="00000000" w:rsidRPr="00000000" w14:paraId="00000390">
      <w:pPr>
        <w:rPr/>
      </w:pPr>
      <w:r w:rsidDel="00000000" w:rsidR="00000000" w:rsidRPr="00000000">
        <w:rPr>
          <w:rtl w:val="0"/>
        </w:rPr>
        <w:t xml:space="preserve">      - PGADMIN_DEFAULT_PASSWORD=pgadmin</w:t>
      </w:r>
    </w:p>
    <w:p w:rsidR="00000000" w:rsidDel="00000000" w:rsidP="00000000" w:rsidRDefault="00000000" w:rsidRPr="00000000" w14:paraId="00000391">
      <w:pPr>
        <w:rPr/>
      </w:pPr>
      <w:r w:rsidDel="00000000" w:rsidR="00000000" w:rsidRPr="00000000">
        <w:rPr>
          <w:rtl w:val="0"/>
        </w:rPr>
        <w:t xml:space="preserve">    volumes:</w:t>
      </w:r>
    </w:p>
    <w:p w:rsidR="00000000" w:rsidDel="00000000" w:rsidP="00000000" w:rsidRDefault="00000000" w:rsidRPr="00000000" w14:paraId="00000392">
      <w:pPr>
        <w:rPr/>
      </w:pPr>
      <w:r w:rsidDel="00000000" w:rsidR="00000000" w:rsidRPr="00000000">
        <w:rPr>
          <w:rtl w:val="0"/>
        </w:rPr>
        <w:t xml:space="preserve">      - "pg-admin:/var/lib/pgadmin"</w:t>
      </w:r>
    </w:p>
    <w:p w:rsidR="00000000" w:rsidDel="00000000" w:rsidP="00000000" w:rsidRDefault="00000000" w:rsidRPr="00000000" w14:paraId="00000393">
      <w:pPr>
        <w:rPr/>
      </w:pPr>
      <w:r w:rsidDel="00000000" w:rsidR="00000000" w:rsidRPr="00000000">
        <w:rPr>
          <w:rtl w:val="0"/>
        </w:rPr>
        <w:t xml:space="preserve">    ports:</w:t>
      </w:r>
    </w:p>
    <w:p w:rsidR="00000000" w:rsidDel="00000000" w:rsidP="00000000" w:rsidRDefault="00000000" w:rsidRPr="00000000" w14:paraId="00000394">
      <w:pPr>
        <w:rPr/>
      </w:pPr>
      <w:r w:rsidDel="00000000" w:rsidR="00000000" w:rsidRPr="00000000">
        <w:rPr>
          <w:rtl w:val="0"/>
        </w:rPr>
        <w:t xml:space="preserve">      - "8080:80"</w:t>
      </w:r>
    </w:p>
    <w:p w:rsidR="00000000" w:rsidDel="00000000" w:rsidP="00000000" w:rsidRDefault="00000000" w:rsidRPr="00000000" w14:paraId="00000395">
      <w:pPr>
        <w:rPr/>
      </w:pPr>
      <w:r w:rsidDel="00000000" w:rsidR="00000000" w:rsidRPr="00000000">
        <w:rPr>
          <w:rtl w:val="0"/>
        </w:rPr>
        <w:t xml:space="preserve">    networks:</w:t>
      </w:r>
    </w:p>
    <w:p w:rsidR="00000000" w:rsidDel="00000000" w:rsidP="00000000" w:rsidRDefault="00000000" w:rsidRPr="00000000" w14:paraId="00000396">
      <w:pPr>
        <w:rPr/>
      </w:pPr>
      <w:r w:rsidDel="00000000" w:rsidR="00000000" w:rsidRPr="00000000">
        <w:rPr>
          <w:rtl w:val="0"/>
        </w:rPr>
        <w:t xml:space="preserve">      - pg-network</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networks:</w:t>
      </w:r>
    </w:p>
    <w:p w:rsidR="00000000" w:rsidDel="00000000" w:rsidP="00000000" w:rsidRDefault="00000000" w:rsidRPr="00000000" w14:paraId="00000399">
      <w:pPr>
        <w:rPr/>
      </w:pPr>
      <w:r w:rsidDel="00000000" w:rsidR="00000000" w:rsidRPr="00000000">
        <w:rPr>
          <w:rtl w:val="0"/>
        </w:rPr>
        <w:t xml:space="preserve">  pg-network:</w:t>
      </w:r>
    </w:p>
    <w:p w:rsidR="00000000" w:rsidDel="00000000" w:rsidP="00000000" w:rsidRDefault="00000000" w:rsidRPr="00000000" w14:paraId="0000039A">
      <w:pPr>
        <w:rPr/>
      </w:pPr>
      <w:r w:rsidDel="00000000" w:rsidR="00000000" w:rsidRPr="00000000">
        <w:rPr>
          <w:rtl w:val="0"/>
        </w:rPr>
        <w:t xml:space="preserve">    name: pg-network</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volumesta:</w:t>
      </w:r>
    </w:p>
    <w:p w:rsidR="00000000" w:rsidDel="00000000" w:rsidP="00000000" w:rsidRDefault="00000000" w:rsidRPr="00000000" w14:paraId="0000039D">
      <w:pPr>
        <w:rPr/>
      </w:pPr>
      <w:r w:rsidDel="00000000" w:rsidR="00000000" w:rsidRPr="00000000">
        <w:rPr>
          <w:rtl w:val="0"/>
        </w:rPr>
        <w:t xml:space="preserve">    name: ingest_pgdata</w:t>
      </w:r>
    </w:p>
    <w:p w:rsidR="00000000" w:rsidDel="00000000" w:rsidP="00000000" w:rsidRDefault="00000000" w:rsidRPr="00000000" w14:paraId="0000039E">
      <w:pPr>
        <w:rPr/>
      </w:pPr>
      <w:r w:rsidDel="00000000" w:rsidR="00000000" w:rsidRPr="00000000">
        <w:rPr>
          <w:rtl w:val="0"/>
        </w:rPr>
        <w:t xml:space="preserve">  pg-admin:</w:t>
      </w:r>
    </w:p>
    <w:p w:rsidR="00000000" w:rsidDel="00000000" w:rsidP="00000000" w:rsidRDefault="00000000" w:rsidRPr="00000000" w14:paraId="0000039F">
      <w:pPr>
        <w:rPr/>
      </w:pPr>
      <w:r w:rsidDel="00000000" w:rsidR="00000000" w:rsidRPr="00000000">
        <w:rPr>
          <w:rtl w:val="0"/>
        </w:rPr>
        <w:t xml:space="preserve">    name: ingest_pgadmin:</w:t>
      </w:r>
    </w:p>
    <w:p w:rsidR="00000000" w:rsidDel="00000000" w:rsidP="00000000" w:rsidRDefault="00000000" w:rsidRPr="00000000" w14:paraId="000003A0">
      <w:pPr>
        <w:rPr/>
      </w:pPr>
      <w:r w:rsidDel="00000000" w:rsidR="00000000" w:rsidRPr="00000000">
        <w:rPr>
          <w:rtl w:val="0"/>
        </w:rPr>
        <w:t xml:space="preserve">  pg-da</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2"/>
        <w:rPr/>
      </w:pPr>
      <w:bookmarkStart w:colFirst="0" w:colLast="0" w:name="_errz0yfrfr48" w:id="111"/>
      <w:bookmarkEnd w:id="111"/>
      <w:r w:rsidDel="00000000" w:rsidR="00000000" w:rsidRPr="00000000">
        <w:rPr>
          <w:sz w:val="34"/>
          <w:szCs w:val="34"/>
          <w:rtl w:val="0"/>
        </w:rPr>
        <w:t xml:space="preserve">WSL - Insufficient system resources exist to complete the requested service.</w:t>
      </w: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Cause:</w:t>
      </w:r>
    </w:p>
    <w:p w:rsidR="00000000" w:rsidDel="00000000" w:rsidP="00000000" w:rsidRDefault="00000000" w:rsidRPr="00000000" w14:paraId="000003A4">
      <w:pPr>
        <w:rPr/>
      </w:pPr>
      <w:r w:rsidDel="00000000" w:rsidR="00000000" w:rsidRPr="00000000">
        <w:rPr>
          <w:rtl w:val="0"/>
        </w:rPr>
        <w:t xml:space="preserve">It happens because the apps are not updated. To be specific, search for any pending updates for Windows Terminal, WSL and Windows Security updates.</w:t>
      </w:r>
    </w:p>
    <w:p w:rsidR="00000000" w:rsidDel="00000000" w:rsidP="00000000" w:rsidRDefault="00000000" w:rsidRPr="00000000" w14:paraId="000003A5">
      <w:pPr>
        <w:rPr/>
      </w:pPr>
      <w:r w:rsidDel="00000000" w:rsidR="00000000" w:rsidRPr="00000000">
        <w:rPr>
          <w:rtl w:val="0"/>
        </w:rPr>
        <w:t xml:space="preserve">Solution </w:t>
      </w:r>
    </w:p>
    <w:p w:rsidR="00000000" w:rsidDel="00000000" w:rsidP="00000000" w:rsidRDefault="00000000" w:rsidRPr="00000000" w14:paraId="000003A6">
      <w:pPr>
        <w:numPr>
          <w:ilvl w:val="0"/>
          <w:numId w:val="85"/>
        </w:numPr>
        <w:ind w:left="720" w:hanging="360"/>
      </w:pPr>
      <w:r w:rsidDel="00000000" w:rsidR="00000000" w:rsidRPr="00000000">
        <w:rPr>
          <w:rtl w:val="0"/>
        </w:rPr>
        <w:t xml:space="preserve">for updating Windows terminal which worked for me:</w:t>
      </w:r>
    </w:p>
    <w:p w:rsidR="00000000" w:rsidDel="00000000" w:rsidP="00000000" w:rsidRDefault="00000000" w:rsidRPr="00000000" w14:paraId="000003A7">
      <w:pPr>
        <w:numPr>
          <w:ilvl w:val="0"/>
          <w:numId w:val="76"/>
        </w:numPr>
        <w:ind w:left="720" w:hanging="360"/>
      </w:pPr>
      <w:r w:rsidDel="00000000" w:rsidR="00000000" w:rsidRPr="00000000">
        <w:rPr>
          <w:rtl w:val="0"/>
        </w:rPr>
        <w:t xml:space="preserve">Go to Microsoft Store.</w:t>
      </w:r>
    </w:p>
    <w:p w:rsidR="00000000" w:rsidDel="00000000" w:rsidP="00000000" w:rsidRDefault="00000000" w:rsidRPr="00000000" w14:paraId="000003A8">
      <w:pPr>
        <w:numPr>
          <w:ilvl w:val="0"/>
          <w:numId w:val="76"/>
        </w:numPr>
        <w:ind w:left="720" w:hanging="360"/>
      </w:pPr>
      <w:r w:rsidDel="00000000" w:rsidR="00000000" w:rsidRPr="00000000">
        <w:rPr>
          <w:rtl w:val="0"/>
        </w:rPr>
        <w:t xml:space="preserve">Go to the library of apps installed in your system. </w:t>
      </w:r>
    </w:p>
    <w:p w:rsidR="00000000" w:rsidDel="00000000" w:rsidP="00000000" w:rsidRDefault="00000000" w:rsidRPr="00000000" w14:paraId="000003A9">
      <w:pPr>
        <w:numPr>
          <w:ilvl w:val="0"/>
          <w:numId w:val="76"/>
        </w:numPr>
        <w:ind w:left="720" w:hanging="360"/>
      </w:pPr>
      <w:r w:rsidDel="00000000" w:rsidR="00000000" w:rsidRPr="00000000">
        <w:rPr>
          <w:rtl w:val="0"/>
        </w:rPr>
        <w:t xml:space="preserve">Search for Windows terminal.</w:t>
      </w:r>
    </w:p>
    <w:p w:rsidR="00000000" w:rsidDel="00000000" w:rsidP="00000000" w:rsidRDefault="00000000" w:rsidRPr="00000000" w14:paraId="000003AA">
      <w:pPr>
        <w:numPr>
          <w:ilvl w:val="0"/>
          <w:numId w:val="76"/>
        </w:numPr>
        <w:ind w:left="720" w:hanging="360"/>
      </w:pPr>
      <w:r w:rsidDel="00000000" w:rsidR="00000000" w:rsidRPr="00000000">
        <w:rPr>
          <w:rtl w:val="0"/>
        </w:rPr>
        <w:t xml:space="preserve">Update the app and restart your system to  see the changes.</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numPr>
          <w:ilvl w:val="0"/>
          <w:numId w:val="21"/>
        </w:numPr>
        <w:ind w:left="720" w:hanging="360"/>
      </w:pPr>
      <w:r w:rsidDel="00000000" w:rsidR="00000000" w:rsidRPr="00000000">
        <w:rPr>
          <w:rtl w:val="0"/>
        </w:rPr>
        <w:t xml:space="preserve">For updating the Windows security updates:</w:t>
      </w:r>
    </w:p>
    <w:p w:rsidR="00000000" w:rsidDel="00000000" w:rsidP="00000000" w:rsidRDefault="00000000" w:rsidRPr="00000000" w14:paraId="000003AD">
      <w:pPr>
        <w:numPr>
          <w:ilvl w:val="0"/>
          <w:numId w:val="94"/>
        </w:numPr>
        <w:ind w:left="720" w:hanging="360"/>
      </w:pPr>
      <w:r w:rsidDel="00000000" w:rsidR="00000000" w:rsidRPr="00000000">
        <w:rPr>
          <w:rtl w:val="0"/>
        </w:rPr>
        <w:t xml:space="preserve">Go to Windows updates and check if there are any pending updates from Windows, especially security updates.</w:t>
      </w:r>
    </w:p>
    <w:p w:rsidR="00000000" w:rsidDel="00000000" w:rsidP="00000000" w:rsidRDefault="00000000" w:rsidRPr="00000000" w14:paraId="000003AE">
      <w:pPr>
        <w:numPr>
          <w:ilvl w:val="0"/>
          <w:numId w:val="94"/>
        </w:numPr>
        <w:ind w:left="720" w:hanging="360"/>
      </w:pPr>
      <w:r w:rsidDel="00000000" w:rsidR="00000000" w:rsidRPr="00000000">
        <w:rPr>
          <w:rtl w:val="0"/>
        </w:rPr>
        <w:t xml:space="preserve">Do restart your system once the updates are downloaded and installed successfully.unexpectedly</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2"/>
        <w:spacing w:after="200" w:lineRule="auto"/>
        <w:rPr>
          <w:sz w:val="34"/>
          <w:szCs w:val="34"/>
        </w:rPr>
      </w:pPr>
      <w:bookmarkStart w:colFirst="0" w:colLast="0" w:name="_cexcc7feeztz" w:id="112"/>
      <w:bookmarkEnd w:id="112"/>
      <w:r w:rsidDel="00000000" w:rsidR="00000000" w:rsidRPr="00000000">
        <w:rPr>
          <w:sz w:val="34"/>
          <w:szCs w:val="34"/>
          <w:rtl w:val="0"/>
        </w:rPr>
        <w:t xml:space="preserve">WSL - WSL integration with distro Ubuntu unexpectedly stopped with exit code 1.</w:t>
      </w:r>
      <w:r w:rsidDel="00000000" w:rsidR="00000000" w:rsidRPr="00000000">
        <w:rPr>
          <w:sz w:val="34"/>
          <w:szCs w:val="34"/>
        </w:rPr>
        <w:drawing>
          <wp:inline distB="114300" distT="114300" distL="114300" distR="114300">
            <wp:extent cx="5095875" cy="2724150"/>
            <wp:effectExtent b="0" l="0" r="0" t="0"/>
            <wp:docPr id="23"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50958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Up restarting the same issue appears. Happens out of the blue on windows.</w:t>
      </w:r>
    </w:p>
    <w:p w:rsidR="00000000" w:rsidDel="00000000" w:rsidP="00000000" w:rsidRDefault="00000000" w:rsidRPr="00000000" w14:paraId="000003B3">
      <w:pPr>
        <w:rPr/>
      </w:pPr>
      <w:r w:rsidDel="00000000" w:rsidR="00000000" w:rsidRPr="00000000">
        <w:rPr>
          <w:rtl w:val="0"/>
        </w:rPr>
        <w:t xml:space="preserve">Solution 1: Fixing DNS Issue (credit: </w:t>
      </w:r>
      <w:hyperlink r:id="rId107">
        <w:r w:rsidDel="00000000" w:rsidR="00000000" w:rsidRPr="00000000">
          <w:rPr>
            <w:u w:val="single"/>
            <w:rtl w:val="0"/>
          </w:rPr>
          <w:t xml:space="preserve">reddit</w:t>
        </w:r>
      </w:hyperlink>
      <w:r w:rsidDel="00000000" w:rsidR="00000000" w:rsidRPr="00000000">
        <w:rPr>
          <w:rtl w:val="0"/>
        </w:rPr>
        <w:t xml:space="preserve">) this worked for me personally</w:t>
      </w:r>
    </w:p>
    <w:p w:rsidR="00000000" w:rsidDel="00000000" w:rsidP="00000000" w:rsidRDefault="00000000" w:rsidRPr="00000000" w14:paraId="000003B4">
      <w:pPr>
        <w:pBdr>
          <w:top w:color="auto" w:space="8" w:sz="0" w:val="none"/>
          <w:left w:space="0" w:sz="0" w:val="nil"/>
          <w:bottom w:color="auto" w:space="2" w:sz="0" w:val="none"/>
          <w:right w:space="0" w:sz="0" w:val="nil"/>
        </w:pBdr>
        <w:shd w:fill="ffffff" w:val="clear"/>
        <w:rPr>
          <w:rFonts w:ascii="Consolas" w:cs="Consolas" w:eastAsia="Consolas" w:hAnsi="Consolas"/>
        </w:rPr>
      </w:pPr>
      <w:r w:rsidDel="00000000" w:rsidR="00000000" w:rsidRPr="00000000">
        <w:rPr>
          <w:rFonts w:ascii="Consolas" w:cs="Consolas" w:eastAsia="Consolas" w:hAnsi="Consolas"/>
          <w:rtl w:val="0"/>
        </w:rPr>
        <w:t xml:space="preserve">reg add "HKLM\System\CurrentControlSet\Services\Dnscache" /v "Start" /t REG_DWORD /d "4" /f</w:t>
      </w:r>
    </w:p>
    <w:p w:rsidR="00000000" w:rsidDel="00000000" w:rsidP="00000000" w:rsidRDefault="00000000" w:rsidRPr="00000000" w14:paraId="000003B5">
      <w:pPr>
        <w:pBdr>
          <w:top w:color="auto" w:space="8" w:sz="0" w:val="none"/>
          <w:left w:space="0" w:sz="0" w:val="nil"/>
          <w:bottom w:color="auto" w:space="2" w:sz="0" w:val="none"/>
          <w:right w:space="0" w:sz="0" w:val="nil"/>
        </w:pBdr>
        <w:shd w:fill="ffffff" w:val="clear"/>
        <w:rPr>
          <w:sz w:val="23"/>
          <w:szCs w:val="23"/>
        </w:rPr>
      </w:pPr>
      <w:r w:rsidDel="00000000" w:rsidR="00000000" w:rsidRPr="00000000">
        <w:rPr>
          <w:sz w:val="23"/>
          <w:szCs w:val="23"/>
          <w:rtl w:val="0"/>
        </w:rPr>
        <w:t xml:space="preserve">Restart your computer and then enable it with the following</w:t>
      </w:r>
    </w:p>
    <w:p w:rsidR="00000000" w:rsidDel="00000000" w:rsidP="00000000" w:rsidRDefault="00000000" w:rsidRPr="00000000" w14:paraId="000003B6">
      <w:pPr>
        <w:pBdr>
          <w:top w:color="auto" w:space="8" w:sz="0" w:val="none"/>
          <w:left w:space="0" w:sz="0" w:val="nil"/>
          <w:bottom w:color="auto" w:space="2" w:sz="0" w:val="none"/>
          <w:right w:space="0" w:sz="0" w:val="nil"/>
        </w:pBdr>
        <w:shd w:fill="ffffff" w:val="clear"/>
        <w:rPr>
          <w:sz w:val="23"/>
          <w:szCs w:val="23"/>
        </w:rPr>
      </w:pPr>
      <w:r w:rsidDel="00000000" w:rsidR="00000000" w:rsidRPr="00000000">
        <w:rPr>
          <w:rFonts w:ascii="Consolas" w:cs="Consolas" w:eastAsia="Consolas" w:hAnsi="Consolas"/>
          <w:rtl w:val="0"/>
        </w:rPr>
        <w:t xml:space="preserve">reg add "HKLM\System\CurrentControlSet\Services\Dnscache" /v "Start" /t REG_DWORD /d "2" /f</w:t>
        <w:br w:type="textWrapping"/>
      </w:r>
      <w:r w:rsidDel="00000000" w:rsidR="00000000" w:rsidRPr="00000000">
        <w:rPr>
          <w:sz w:val="23"/>
          <w:szCs w:val="23"/>
          <w:rtl w:val="0"/>
        </w:rPr>
        <w:t xml:space="preserve">Restart your OS again. It should work.</w:t>
      </w:r>
    </w:p>
    <w:p w:rsidR="00000000" w:rsidDel="00000000" w:rsidP="00000000" w:rsidRDefault="00000000" w:rsidRPr="00000000" w14:paraId="000003B7">
      <w:pPr>
        <w:pBdr>
          <w:top w:color="auto" w:space="8" w:sz="0" w:val="none"/>
          <w:left w:space="0" w:sz="0" w:val="nil"/>
          <w:bottom w:color="auto" w:space="2" w:sz="0" w:val="none"/>
          <w:right w:space="0" w:sz="0" w:val="nil"/>
        </w:pBdr>
        <w:shd w:fill="ffffff" w:val="clear"/>
        <w:rPr>
          <w:sz w:val="25"/>
          <w:szCs w:val="25"/>
        </w:rPr>
      </w:pPr>
      <w:r w:rsidDel="00000000" w:rsidR="00000000" w:rsidRPr="00000000">
        <w:rPr>
          <w:sz w:val="23"/>
          <w:szCs w:val="23"/>
          <w:rtl w:val="0"/>
        </w:rPr>
        <w:t xml:space="preserve">Solution 2: </w:t>
      </w:r>
      <w:r w:rsidDel="00000000" w:rsidR="00000000" w:rsidRPr="00000000">
        <w:rPr>
          <w:sz w:val="25"/>
          <w:szCs w:val="25"/>
          <w:rtl w:val="0"/>
        </w:rPr>
        <w:t xml:space="preserve">right click on running Docker icon (next to clock) and chose "Switch to Linux containers" n</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ffffff" w:val="clear"/>
        <w:spacing w:after="240" w:lineRule="auto"/>
        <w:rPr/>
      </w:pP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bash: conda: command not found</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BD">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g0qc6ggjmllf" w:id="113"/>
      <w:bookmarkEnd w:id="113"/>
      <w:r w:rsidDel="00000000" w:rsidR="00000000" w:rsidRPr="00000000">
        <w:rPr>
          <w:rtl w:val="0"/>
        </w:rPr>
        <w:t xml:space="preserve">WSL - Permissions too open at Windows</w:t>
      </w:r>
    </w:p>
    <w:p w:rsidR="00000000" w:rsidDel="00000000" w:rsidP="00000000" w:rsidRDefault="00000000" w:rsidRPr="00000000" w14:paraId="000003BE">
      <w:pPr>
        <w:rPr>
          <w:sz w:val="25"/>
          <w:szCs w:val="25"/>
        </w:rPr>
      </w:pPr>
      <w:r w:rsidDel="00000000" w:rsidR="00000000" w:rsidRPr="00000000">
        <w:rPr>
          <w:rtl w:val="0"/>
        </w:rPr>
        <w:t xml:space="preserve">Issue when trying to run the GPC VM through SSH through WSL2,  </w:t>
      </w:r>
      <w:r w:rsidDel="00000000" w:rsidR="00000000" w:rsidRPr="00000000">
        <w:rPr>
          <w:sz w:val="25"/>
          <w:szCs w:val="25"/>
          <w:rtl w:val="0"/>
        </w:rPr>
        <w:t xml:space="preserve">probably because WSL2 isn’t looking for .ssh keys in the correct folder. My case I was trying to run this command in the terminal and getting an error</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PC:/mnt/c/Users/User/.ssh$ ssh -i gpc [username]@[my external IP]</w:t>
      </w:r>
    </w:p>
    <w:p w:rsidR="00000000" w:rsidDel="00000000" w:rsidP="00000000" w:rsidRDefault="00000000" w:rsidRPr="00000000" w14:paraId="000003C0">
      <w:pPr>
        <w:rPr/>
      </w:pPr>
      <w:r w:rsidDel="00000000" w:rsidR="00000000" w:rsidRPr="00000000">
        <w:rPr>
          <w:rtl w:val="0"/>
        </w:rPr>
        <w:t xml:space="preserve">You can try to use sudo before the command</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.ssh$ ssh -i gpc [username]@[my external IP]</w:t>
      </w:r>
    </w:p>
    <w:p w:rsidR="00000000" w:rsidDel="00000000" w:rsidP="00000000" w:rsidRDefault="00000000" w:rsidRPr="00000000" w14:paraId="000003C2">
      <w:pPr>
        <w:rPr/>
      </w:pPr>
      <w:r w:rsidDel="00000000" w:rsidR="00000000" w:rsidRPr="00000000">
        <w:rPr>
          <w:rtl w:val="0"/>
        </w:rPr>
        <w:t xml:space="preserve">You can also try to cd to your folder and change the permissions for the private key SSH file. </w:t>
      </w:r>
    </w:p>
    <w:p w:rsidR="00000000" w:rsidDel="00000000" w:rsidP="00000000" w:rsidRDefault="00000000" w:rsidRPr="00000000" w14:paraId="000003C3">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chmod 600 gpc</w:t>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If that doesn’t work, create a .ssh folder in the home diretory of WSL2 and copy the content of windows .ssh folder to that new folder.</w:t>
      </w:r>
    </w:p>
    <w:p w:rsidR="00000000" w:rsidDel="00000000" w:rsidP="00000000" w:rsidRDefault="00000000" w:rsidRPr="00000000" w14:paraId="000003C5">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6">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mkdir .ssh</w:t>
      </w:r>
    </w:p>
    <w:p w:rsidR="00000000" w:rsidDel="00000000" w:rsidP="00000000" w:rsidRDefault="00000000" w:rsidRPr="00000000" w14:paraId="000003C7">
      <w:pPr>
        <w:rPr>
          <w:sz w:val="25"/>
          <w:szCs w:val="25"/>
        </w:rPr>
      </w:pPr>
      <w:r w:rsidDel="00000000" w:rsidR="00000000" w:rsidRPr="00000000">
        <w:rPr>
          <w:rFonts w:ascii="Roboto Mono" w:cs="Roboto Mono" w:eastAsia="Roboto Mono" w:hAnsi="Roboto Mono"/>
          <w:shd w:fill="f3f3f3" w:val="clear"/>
          <w:rtl w:val="0"/>
        </w:rPr>
        <w:t xml:space="preserve">cp -r /mnt/c/Users/YourUsername/.ssh/* ~/.ssh/</w:t>
      </w: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You might need to adjust the permissions of the files and folders in the .ssh directory.</w:t>
      </w:r>
    </w:p>
    <w:p w:rsidR="00000000" w:rsidDel="00000000" w:rsidP="00000000" w:rsidRDefault="00000000" w:rsidRPr="00000000" w14:paraId="000003C9">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ebfwir40v1h7" w:id="114"/>
      <w:bookmarkEnd w:id="114"/>
      <w:r w:rsidDel="00000000" w:rsidR="00000000" w:rsidRPr="00000000">
        <w:rPr>
          <w:rtl w:val="0"/>
        </w:rPr>
        <w:t xml:space="preserve">WSL - Could not resolve host name</w:t>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Such as the issue above, WSL2 may not be referencing the correct .ssh/config path from Windows. You can create a config file at the home directory of WSL2.</w:t>
      </w:r>
    </w:p>
    <w:p w:rsidR="00000000" w:rsidDel="00000000" w:rsidP="00000000" w:rsidRDefault="00000000" w:rsidRPr="00000000" w14:paraId="000003CB">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C">
      <w:pPr>
        <w:rPr>
          <w:sz w:val="25"/>
          <w:szCs w:val="25"/>
        </w:rPr>
      </w:pPr>
      <w:r w:rsidDel="00000000" w:rsidR="00000000" w:rsidRPr="00000000">
        <w:rPr>
          <w:rFonts w:ascii="Roboto Mono" w:cs="Roboto Mono" w:eastAsia="Roboto Mono" w:hAnsi="Roboto Mono"/>
          <w:shd w:fill="f3f3f3" w:val="clear"/>
          <w:rtl w:val="0"/>
        </w:rPr>
        <w:t xml:space="preserve">mkdir .ssh</w:t>
      </w: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Create a config file in this new .ssh/ folder referencing this folder:</w:t>
      </w:r>
    </w:p>
    <w:p w:rsidR="00000000" w:rsidDel="00000000" w:rsidP="00000000" w:rsidRDefault="00000000" w:rsidRPr="00000000" w14:paraId="000003CE">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HostName [GPC VM external IP]</w:t>
      </w:r>
    </w:p>
    <w:p w:rsidR="00000000" w:rsidDel="00000000" w:rsidP="00000000" w:rsidRDefault="00000000" w:rsidRPr="00000000" w14:paraId="000003CF">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User [username]</w:t>
      </w:r>
    </w:p>
    <w:p w:rsidR="00000000" w:rsidDel="00000000" w:rsidP="00000000" w:rsidRDefault="00000000" w:rsidRPr="00000000" w14:paraId="000003D0">
      <w:pPr>
        <w:rPr>
          <w:sz w:val="25"/>
          <w:szCs w:val="25"/>
        </w:rPr>
      </w:pPr>
      <w:r w:rsidDel="00000000" w:rsidR="00000000" w:rsidRPr="00000000">
        <w:rPr>
          <w:rFonts w:ascii="Roboto Mono" w:cs="Roboto Mono" w:eastAsia="Roboto Mono" w:hAnsi="Roboto Mono"/>
          <w:shd w:fill="f3f3f3" w:val="clear"/>
          <w:rtl w:val="0"/>
        </w:rPr>
        <w:t xml:space="preserve">  IdentityFile ~/.ssh/[private key]</w:t>
      </w: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D2">
      <w:pPr>
        <w:pStyle w:val="Heading2"/>
        <w:spacing w:after="200" w:lineRule="auto"/>
        <w:rPr>
          <w:sz w:val="34"/>
          <w:szCs w:val="34"/>
        </w:rPr>
      </w:pPr>
      <w:bookmarkStart w:colFirst="0" w:colLast="0" w:name="_razodt4ivtoj" w:id="115"/>
      <w:bookmarkEnd w:id="115"/>
      <w:r w:rsidDel="00000000" w:rsidR="00000000" w:rsidRPr="00000000">
        <w:rPr>
          <w:sz w:val="34"/>
          <w:szCs w:val="34"/>
          <w:rtl w:val="0"/>
        </w:rPr>
        <w:t xml:space="preserve">PGCLI - connection failed: :1), port 5432 failed: could not receive data from server: Connection refused could not send SSL negotiation packet: Connection refused</w:t>
      </w:r>
    </w:p>
    <w:p w:rsidR="00000000" w:rsidDel="00000000" w:rsidP="00000000" w:rsidRDefault="00000000" w:rsidRPr="00000000" w14:paraId="000003D3">
      <w:pPr>
        <w:rPr/>
      </w:pPr>
      <w:r w:rsidDel="00000000" w:rsidR="00000000" w:rsidRPr="00000000">
        <w:rPr>
          <w:rtl w:val="0"/>
        </w:rPr>
        <w:t xml:space="preserve">Change TO Socket</w:t>
      </w:r>
    </w:p>
    <w:p w:rsidR="00000000" w:rsidDel="00000000" w:rsidP="00000000" w:rsidRDefault="00000000" w:rsidRPr="00000000" w14:paraId="000003D4">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127.0.0.1 -p 5432 -u root -d ny_taxi</w:t>
      </w:r>
      <w:r w:rsidDel="00000000" w:rsidR="00000000" w:rsidRPr="00000000">
        <w:rPr>
          <w:rtl w:val="0"/>
        </w:rPr>
      </w:r>
    </w:p>
    <w:p w:rsidR="00000000" w:rsidDel="00000000" w:rsidP="00000000" w:rsidRDefault="00000000" w:rsidRPr="00000000" w14:paraId="000003D5">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w:t>
      </w:r>
      <w:r w:rsidDel="00000000" w:rsidR="00000000" w:rsidRPr="00000000">
        <w:rPr>
          <w:rFonts w:ascii="Roboto Mono" w:cs="Roboto Mono" w:eastAsia="Roboto Mono" w:hAnsi="Roboto Mono"/>
          <w:highlight w:val="yellow"/>
          <w:rtl w:val="0"/>
        </w:rPr>
        <w:t xml:space="preserve">127.0.0.1 </w:t>
      </w:r>
      <w:r w:rsidDel="00000000" w:rsidR="00000000" w:rsidRPr="00000000">
        <w:rPr>
          <w:rFonts w:ascii="Roboto Mono" w:cs="Roboto Mono" w:eastAsia="Roboto Mono" w:hAnsi="Roboto Mono"/>
          <w:shd w:fill="f3f3f3" w:val="clear"/>
          <w:rtl w:val="0"/>
        </w:rPr>
        <w:t xml:space="preserve">-p 5432 -u root -d ny_taxi</w:t>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spacing w:after="200" w:lineRule="auto"/>
        <w:rPr>
          <w:sz w:val="34"/>
          <w:szCs w:val="34"/>
        </w:rPr>
      </w:pPr>
      <w:bookmarkStart w:colFirst="0" w:colLast="0" w:name="_75w5dh89jt3c" w:id="116"/>
      <w:bookmarkEnd w:id="116"/>
      <w:r w:rsidDel="00000000" w:rsidR="00000000" w:rsidRPr="00000000">
        <w:rPr>
          <w:sz w:val="34"/>
          <w:szCs w:val="34"/>
          <w:rtl w:val="0"/>
        </w:rPr>
        <w:t xml:space="preserve">PGCLI - should we run </w:t>
      </w:r>
      <w:r w:rsidDel="00000000" w:rsidR="00000000" w:rsidRPr="00000000">
        <w:rPr>
          <w:sz w:val="34"/>
          <w:szCs w:val="34"/>
          <w:rtl w:val="0"/>
        </w:rPr>
        <w:t xml:space="preserve">pgcli</w:t>
      </w:r>
      <w:r w:rsidDel="00000000" w:rsidR="00000000" w:rsidRPr="00000000">
        <w:rPr>
          <w:sz w:val="34"/>
          <w:szCs w:val="34"/>
          <w:rtl w:val="0"/>
        </w:rPr>
        <w:t xml:space="preserve"> inside another docker container? </w:t>
      </w:r>
    </w:p>
    <w:p w:rsidR="00000000" w:rsidDel="00000000" w:rsidP="00000000" w:rsidRDefault="00000000" w:rsidRPr="00000000" w14:paraId="000003DA">
      <w:pPr>
        <w:rPr/>
      </w:pPr>
      <w:r w:rsidDel="00000000" w:rsidR="00000000" w:rsidRPr="00000000">
        <w:rPr>
          <w:rtl w:val="0"/>
        </w:rPr>
        <w:t xml:space="preserve">In this section of the course, the 5432 port of pgsql is mapped to your computer’s 5432 port. Which means you can access the postgres database via </w:t>
      </w:r>
      <w:r w:rsidDel="00000000" w:rsidR="00000000" w:rsidRPr="00000000">
        <w:rPr>
          <w:rtl w:val="0"/>
        </w:rPr>
        <w:t xml:space="preserve">pgcli</w:t>
      </w:r>
      <w:r w:rsidDel="00000000" w:rsidR="00000000" w:rsidRPr="00000000">
        <w:rPr>
          <w:rtl w:val="0"/>
        </w:rPr>
        <w:t xml:space="preserve"> directly from your computer.</w:t>
      </w:r>
    </w:p>
    <w:p w:rsidR="00000000" w:rsidDel="00000000" w:rsidP="00000000" w:rsidRDefault="00000000" w:rsidRPr="00000000" w14:paraId="000003DB">
      <w:pPr>
        <w:rPr/>
      </w:pPr>
      <w:r w:rsidDel="00000000" w:rsidR="00000000" w:rsidRPr="00000000">
        <w:rPr>
          <w:rtl w:val="0"/>
        </w:rPr>
        <w:t xml:space="preserve">So No, you don’t need to run it inside another container. Your local system will do.</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2"/>
        <w:spacing w:after="200" w:lineRule="auto"/>
        <w:rPr>
          <w:sz w:val="24"/>
          <w:szCs w:val="24"/>
        </w:rPr>
      </w:pPr>
      <w:bookmarkStart w:colFirst="0" w:colLast="0" w:name="_9stfuovsckt0" w:id="117"/>
      <w:bookmarkEnd w:id="117"/>
      <w:r w:rsidDel="00000000" w:rsidR="00000000" w:rsidRPr="00000000">
        <w:rPr>
          <w:sz w:val="34"/>
          <w:szCs w:val="34"/>
          <w:rtl w:val="0"/>
        </w:rPr>
        <w:t xml:space="preserve">PGCLI - FATAL: password authentication failed for user "root" (You already have Postgres)</w:t>
      </w:r>
      <w:r w:rsidDel="00000000" w:rsidR="00000000" w:rsidRPr="00000000">
        <w:rPr>
          <w:rtl w:val="0"/>
        </w:rPr>
      </w:r>
    </w:p>
    <w:p w:rsidR="00000000" w:rsidDel="00000000" w:rsidP="00000000" w:rsidRDefault="00000000" w:rsidRPr="00000000" w14:paraId="000003DE">
      <w:pPr>
        <w:rPr>
          <w:b w:val="1"/>
          <w:highlight w:val="white"/>
        </w:rPr>
      </w:pPr>
      <w:r w:rsidDel="00000000" w:rsidR="00000000" w:rsidRPr="00000000">
        <w:rPr>
          <w:rtl w:val="0"/>
        </w:rPr>
        <w:t xml:space="preserve">For a more visual and detailed explanation, feel free to check the video </w:t>
      </w:r>
      <w:hyperlink r:id="rId108">
        <w:r w:rsidDel="00000000" w:rsidR="00000000" w:rsidRPr="00000000">
          <w:rPr>
            <w:u w:val="single"/>
            <w:rtl w:val="0"/>
          </w:rPr>
          <w:t xml:space="preserve">1.4.2 - Port Mapping and Networks in Docker</w:t>
        </w:r>
      </w:hyperlink>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If you want to debug: the following can help (on a MacOS)</w:t>
        <w:br w:type="textWrapping"/>
      </w:r>
    </w:p>
    <w:p w:rsidR="00000000" w:rsidDel="00000000" w:rsidP="00000000" w:rsidRDefault="00000000" w:rsidRPr="00000000" w14:paraId="000003E0">
      <w:pPr>
        <w:rPr>
          <w:b w:val="1"/>
        </w:rPr>
      </w:pPr>
      <w:r w:rsidDel="00000000" w:rsidR="00000000" w:rsidRPr="00000000">
        <w:rPr>
          <w:b w:val="1"/>
          <w:rtl w:val="0"/>
        </w:rPr>
        <w:t xml:space="preserve">To find out if something is blocking your port </w:t>
      </w:r>
      <w:r w:rsidDel="00000000" w:rsidR="00000000" w:rsidRPr="00000000">
        <w:rPr>
          <w:rtl w:val="0"/>
        </w:rPr>
        <w:t xml:space="preserve">(on a MacOS)</w:t>
      </w:r>
      <w:r w:rsidDel="00000000" w:rsidR="00000000" w:rsidRPr="00000000">
        <w:rPr>
          <w:b w:val="1"/>
          <w:rtl w:val="0"/>
        </w:rPr>
        <w:t xml:space="preserve">: </w:t>
      </w:r>
    </w:p>
    <w:p w:rsidR="00000000" w:rsidDel="00000000" w:rsidP="00000000" w:rsidRDefault="00000000" w:rsidRPr="00000000" w14:paraId="000003E1">
      <w:pPr>
        <w:numPr>
          <w:ilvl w:val="0"/>
          <w:numId w:val="93"/>
        </w:numPr>
        <w:ind w:left="720" w:hanging="360"/>
      </w:pPr>
      <w:r w:rsidDel="00000000" w:rsidR="00000000" w:rsidRPr="00000000">
        <w:rPr>
          <w:rtl w:val="0"/>
        </w:rPr>
        <w:t xml:space="preserve">You can use the </w:t>
      </w:r>
      <w:r w:rsidDel="00000000" w:rsidR="00000000" w:rsidRPr="00000000">
        <w:rPr>
          <w:rFonts w:ascii="Consolas" w:cs="Consolas" w:eastAsia="Consolas" w:hAnsi="Consolas"/>
          <w:rtl w:val="0"/>
        </w:rPr>
        <w:t xml:space="preserve">lsof</w:t>
      </w:r>
      <w:r w:rsidDel="00000000" w:rsidR="00000000" w:rsidRPr="00000000">
        <w:rPr>
          <w:rtl w:val="0"/>
        </w:rPr>
        <w:t xml:space="preserve"> command to find out which application is using a specific port on your local machine. </w:t>
      </w:r>
      <w:r w:rsidDel="00000000" w:rsidR="00000000" w:rsidRPr="00000000">
        <w:rPr>
          <w:rFonts w:ascii="Roboto Mono" w:cs="Roboto Mono" w:eastAsia="Roboto Mono" w:hAnsi="Roboto Mono"/>
          <w:shd w:fill="f3f3f3" w:val="clear"/>
          <w:rtl w:val="0"/>
        </w:rPr>
        <w:t xml:space="preserve">`lsof -i :5432`wi</w:t>
      </w:r>
    </w:p>
    <w:p w:rsidR="00000000" w:rsidDel="00000000" w:rsidP="00000000" w:rsidRDefault="00000000" w:rsidRPr="00000000" w14:paraId="000003E2">
      <w:pPr>
        <w:numPr>
          <w:ilvl w:val="0"/>
          <w:numId w:val="93"/>
        </w:numPr>
        <w:ind w:left="720" w:hanging="360"/>
      </w:pPr>
      <w:r w:rsidDel="00000000" w:rsidR="00000000" w:rsidRPr="00000000">
        <w:rPr>
          <w:rtl w:val="0"/>
        </w:rPr>
        <w:t xml:space="preserve">Or list the running postgres services on your local machine with </w:t>
      </w:r>
      <w:r w:rsidDel="00000000" w:rsidR="00000000" w:rsidRPr="00000000">
        <w:rPr>
          <w:rtl w:val="0"/>
        </w:rPr>
        <w:t xml:space="preserve">launchctl</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 </w:t>
        <w:br w:type="textWrapping"/>
      </w:r>
      <w:r w:rsidDel="00000000" w:rsidR="00000000" w:rsidRPr="00000000">
        <w:rPr>
          <w:b w:val="1"/>
          <w:rtl w:val="0"/>
        </w:rPr>
        <w:t xml:space="preserve">To unload the running service on your local machine</w:t>
      </w:r>
      <w:r w:rsidDel="00000000" w:rsidR="00000000" w:rsidRPr="00000000">
        <w:rPr>
          <w:rtl w:val="0"/>
        </w:rPr>
        <w:t xml:space="preserve"> (on a MacOS):</w:t>
      </w:r>
    </w:p>
    <w:p w:rsidR="00000000" w:rsidDel="00000000" w:rsidP="00000000" w:rsidRDefault="00000000" w:rsidRPr="00000000" w14:paraId="000003E4">
      <w:pPr>
        <w:numPr>
          <w:ilvl w:val="0"/>
          <w:numId w:val="60"/>
        </w:numPr>
        <w:ind w:left="720" w:hanging="360"/>
      </w:pPr>
      <w:r w:rsidDel="00000000" w:rsidR="00000000" w:rsidRPr="00000000">
        <w:rPr>
          <w:sz w:val="25"/>
          <w:szCs w:val="25"/>
          <w:rtl w:val="0"/>
        </w:rPr>
        <w:t xml:space="preserve">unload the launch agent for the PostgreSQL service, which will stop the service and free up the port  </w:t>
        <w:br w:type="textWrapping"/>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Roboto Mono" w:cs="Roboto Mono" w:eastAsia="Roboto Mono" w:hAnsi="Roboto Mono"/>
          <w:shd w:fill="f3f3f3" w:val="clear"/>
          <w:rtl w:val="0"/>
        </w:rPr>
        <w:t xml:space="preserve">launchctl</w:t>
      </w:r>
      <w:r w:rsidDel="00000000" w:rsidR="00000000" w:rsidRPr="00000000">
        <w:rPr>
          <w:rFonts w:ascii="Roboto Mono" w:cs="Roboto Mono" w:eastAsia="Roboto Mono" w:hAnsi="Roboto Mono"/>
          <w:shd w:fill="f3f3f3" w:val="clear"/>
          <w:rtl w:val="0"/>
        </w:rPr>
        <w:t xml:space="preserve"> unload -w ~/Library/LaunchAgents/homebrew.mxcl.postgresql.plist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5">
      <w:pPr>
        <w:numPr>
          <w:ilvl w:val="0"/>
          <w:numId w:val="60"/>
        </w:numPr>
        <w:ind w:left="720" w:hanging="360"/>
      </w:pPr>
      <w:r w:rsidDel="00000000" w:rsidR="00000000" w:rsidRPr="00000000">
        <w:rPr>
          <w:rFonts w:ascii="Roboto Mono" w:cs="Roboto Mono" w:eastAsia="Roboto Mono" w:hAnsi="Roboto Mono"/>
          <w:rtl w:val="0"/>
        </w:rPr>
        <w:t xml:space="preserve">t</w:t>
      </w:r>
      <w:r w:rsidDel="00000000" w:rsidR="00000000" w:rsidRPr="00000000">
        <w:rPr>
          <w:sz w:val="25"/>
          <w:szCs w:val="25"/>
          <w:rtl w:val="0"/>
        </w:rPr>
        <w:t xml:space="preserve">his one to start it again</w:t>
        <w:br w:type="textWrapping"/>
      </w:r>
      <w:r w:rsidDel="00000000" w:rsidR="00000000" w:rsidRPr="00000000">
        <w:rPr>
          <w:rFonts w:ascii="Roboto Mono" w:cs="Roboto Mono" w:eastAsia="Roboto Mono" w:hAnsi="Roboto Mono"/>
          <w:shd w:fill="f3f3f3" w:val="clear"/>
          <w:rtl w:val="0"/>
        </w:rPr>
        <w:t xml:space="preserve">`launchctl load -w ~/Library/LaunchAgents/homebrew.mxcl.postgresql.plist`</w:t>
      </w:r>
      <w:r w:rsidDel="00000000" w:rsidR="00000000" w:rsidRPr="00000000">
        <w:rPr>
          <w:rtl w:val="0"/>
        </w:rPr>
      </w:r>
    </w:p>
    <w:p w:rsidR="00000000" w:rsidDel="00000000" w:rsidP="00000000" w:rsidRDefault="00000000" w:rsidRPr="00000000" w14:paraId="000003E6">
      <w:pPr>
        <w:rPr>
          <w:rFonts w:ascii="Roboto" w:cs="Roboto" w:eastAsia="Roboto" w:hAnsi="Roboto"/>
          <w:shd w:fill="cccccc" w:val="clear"/>
        </w:rPr>
      </w:pPr>
      <w:r w:rsidDel="00000000" w:rsidR="00000000" w:rsidRPr="00000000">
        <w:rPr>
          <w:rtl w:val="0"/>
        </w:rPr>
        <w:t xml:space="preserve">Changing port from 5432:5432 to 5431:5432 helped me to avoid this error.</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2"/>
        <w:spacing w:after="200" w:lineRule="auto"/>
        <w:rPr>
          <w:sz w:val="34"/>
          <w:szCs w:val="34"/>
        </w:rPr>
      </w:pPr>
      <w:bookmarkStart w:colFirst="0" w:colLast="0" w:name="_gwj3xysjrc2i" w:id="118"/>
      <w:bookmarkEnd w:id="118"/>
      <w:r w:rsidDel="00000000" w:rsidR="00000000" w:rsidRPr="00000000">
        <w:rPr>
          <w:sz w:val="34"/>
          <w:szCs w:val="34"/>
          <w:rtl w:val="0"/>
        </w:rPr>
        <w:t xml:space="preserve">PGCLI - PermissionError: [Errno 13] Permission denied: '/some/path/.config/pgcli'</w:t>
      </w:r>
    </w:p>
    <w:p w:rsidR="00000000" w:rsidDel="00000000" w:rsidP="00000000" w:rsidRDefault="00000000" w:rsidRPr="00000000" w14:paraId="000003E9">
      <w:pPr>
        <w:rPr/>
      </w:pPr>
      <w:r w:rsidDel="00000000" w:rsidR="00000000" w:rsidRPr="00000000">
        <w:rPr>
          <w:rtl w:val="0"/>
        </w:rPr>
        <w:t xml:space="preserve">I get this error</w:t>
      </w:r>
    </w:p>
    <w:p w:rsidR="00000000" w:rsidDel="00000000" w:rsidP="00000000" w:rsidRDefault="00000000" w:rsidRPr="00000000" w14:paraId="000003EA">
      <w:pPr>
        <w:spacing w:after="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3EB">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E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Traceback (most recent call last):</w:t>
      </w:r>
    </w:p>
    <w:p w:rsidR="00000000" w:rsidDel="00000000" w:rsidP="00000000" w:rsidRDefault="00000000" w:rsidRPr="00000000" w14:paraId="000003E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"/opt/anaconda3/bin/pgcli", line 8, in &lt;module&gt;</w:t>
      </w:r>
    </w:p>
    <w:p w:rsidR="00000000" w:rsidDel="00000000" w:rsidP="00000000" w:rsidRDefault="00000000" w:rsidRPr="00000000" w14:paraId="000003E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sys.exit(cli())</w:t>
      </w:r>
    </w:p>
    <w:p w:rsidR="00000000" w:rsidDel="00000000" w:rsidP="00000000" w:rsidRDefault="00000000" w:rsidRPr="00000000" w14:paraId="000003E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1128, in __call__</w:t>
      </w:r>
    </w:p>
    <w:p w:rsidR="00000000" w:rsidDel="00000000" w:rsidP="00000000" w:rsidRDefault="00000000" w:rsidRPr="00000000" w14:paraId="000003F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self.main(*args, **kwargs)</w:t>
      </w:r>
    </w:p>
    <w:p w:rsidR="00000000" w:rsidDel="00000000" w:rsidP="00000000" w:rsidRDefault="00000000" w:rsidRPr="00000000" w14:paraId="000003F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"/opt/anaconda3/lib/python3.9/sitYe-packages/click/core.py", line </w:t>
      </w:r>
    </w:p>
    <w:p w:rsidR="00000000" w:rsidDel="00000000" w:rsidP="00000000" w:rsidRDefault="00000000" w:rsidRPr="00000000" w14:paraId="000003F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1053, in main</w:t>
      </w:r>
    </w:p>
    <w:p w:rsidR="00000000" w:rsidDel="00000000" w:rsidP="00000000" w:rsidRDefault="00000000" w:rsidRPr="00000000" w14:paraId="000003F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rv = self.invoke(ctx)</w:t>
      </w:r>
    </w:p>
    <w:p w:rsidR="00000000" w:rsidDel="00000000" w:rsidP="00000000" w:rsidRDefault="00000000" w:rsidRPr="00000000" w14:paraId="000003F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1395, in invoke</w:t>
      </w:r>
    </w:p>
    <w:p w:rsidR="00000000" w:rsidDel="00000000" w:rsidP="00000000" w:rsidRDefault="00000000" w:rsidRPr="00000000" w14:paraId="000003F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ctx.invoke(self.callback, **ctx.params)</w:t>
      </w:r>
    </w:p>
    <w:p w:rsidR="00000000" w:rsidDel="00000000" w:rsidP="00000000" w:rsidRDefault="00000000" w:rsidRPr="00000000" w14:paraId="000003F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754, in invoke</w:t>
      </w:r>
    </w:p>
    <w:p w:rsidR="00000000" w:rsidDel="00000000" w:rsidP="00000000" w:rsidRDefault="00000000" w:rsidRPr="00000000" w14:paraId="000003F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__callback(*args, **kwargs)</w:t>
      </w:r>
    </w:p>
    <w:p w:rsidR="00000000" w:rsidDel="00000000" w:rsidP="00000000" w:rsidRDefault="00000000" w:rsidRPr="00000000" w14:paraId="000003F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"/opt/anaconda3/lib/python3.9/site-packages/pgcli/main.py", line 880, in cli</w:t>
      </w:r>
    </w:p>
    <w:p w:rsidR="00000000" w:rsidDel="00000000" w:rsidP="00000000" w:rsidRDefault="00000000" w:rsidRPr="00000000" w14:paraId="000003F9">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F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os.makedirs(config_dir)</w:t>
      </w:r>
    </w:p>
    <w:p w:rsidR="00000000" w:rsidDel="00000000" w:rsidP="00000000" w:rsidRDefault="00000000" w:rsidRPr="00000000" w14:paraId="000003F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"/opt/anaconda3/lib/python3.9/os.py", line 225, in makedirspython</w:t>
      </w:r>
    </w:p>
    <w:p w:rsidR="00000000" w:rsidDel="00000000" w:rsidP="00000000" w:rsidRDefault="00000000" w:rsidRPr="00000000" w14:paraId="000003FC">
      <w:pPr>
        <w:spacing w:after="0" w:lineRule="auto"/>
        <w:rPr>
          <w:sz w:val="30"/>
          <w:szCs w:val="30"/>
        </w:rPr>
      </w:pPr>
      <w:r w:rsidDel="00000000" w:rsidR="00000000" w:rsidRPr="00000000">
        <w:rPr>
          <w:rFonts w:ascii="Consolas" w:cs="Consolas" w:eastAsia="Consolas" w:hAnsi="Consolas"/>
          <w:rtl w:val="0"/>
        </w:rPr>
        <w:t xml:space="preserve">    mkdir(name, mode)PermissionError: [Errno 13] Permission denied: '/Users/</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/.config/pgcli'</w:t>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b w:val="1"/>
        </w:rPr>
      </w:pPr>
      <w:r w:rsidDel="00000000" w:rsidR="00000000" w:rsidRPr="00000000">
        <w:rPr>
          <w:b w:val="1"/>
          <w:rtl w:val="0"/>
        </w:rPr>
        <w:t xml:space="preserve">Solution 1:</w:t>
      </w:r>
    </w:p>
    <w:p w:rsidR="00000000" w:rsidDel="00000000" w:rsidP="00000000" w:rsidRDefault="00000000" w:rsidRPr="00000000" w14:paraId="000003FF">
      <w:pPr>
        <w:rPr/>
      </w:pPr>
      <w:r w:rsidDel="00000000" w:rsidR="00000000" w:rsidRPr="00000000">
        <w:rPr>
          <w:rtl w:val="0"/>
        </w:rPr>
        <w:t xml:space="preserve">This error indicates that your user doesn’t have the necessary permissions to access or modify the specified directory or file (/some/path/.config/pgcli).</w:t>
      </w:r>
    </w:p>
    <w:p w:rsidR="00000000" w:rsidDel="00000000" w:rsidP="00000000" w:rsidRDefault="00000000" w:rsidRPr="00000000" w14:paraId="00000400">
      <w:pPr>
        <w:rPr/>
      </w:pPr>
      <w:r w:rsidDel="00000000" w:rsidR="00000000" w:rsidRPr="00000000">
        <w:rPr>
          <w:rtl w:val="0"/>
        </w:rPr>
        <w:t xml:space="preserve">This can happen in the context of Docker when privileges were assigned to root and not to the user you have.</w:t>
      </w:r>
    </w:p>
    <w:p w:rsidR="00000000" w:rsidDel="00000000" w:rsidP="00000000" w:rsidRDefault="00000000" w:rsidRPr="00000000" w14:paraId="00000401">
      <w:pPr>
        <w:rPr/>
      </w:pPr>
      <w:r w:rsidDel="00000000" w:rsidR="00000000" w:rsidRPr="00000000">
        <w:rPr>
          <w:rtl w:val="0"/>
        </w:rPr>
        <w:t xml:space="preserve">For example, if a process inside the container creates the file as root, your user might not have write permissions to that file on the host.</w:t>
      </w:r>
    </w:p>
    <w:p w:rsidR="00000000" w:rsidDel="00000000" w:rsidP="00000000" w:rsidRDefault="00000000" w:rsidRPr="00000000" w14:paraId="00000402">
      <w:pPr>
        <w:rPr>
          <w:b w:val="1"/>
        </w:rPr>
      </w:pPr>
      <w:r w:rsidDel="00000000" w:rsidR="00000000" w:rsidRPr="00000000">
        <w:rPr>
          <w:b w:val="1"/>
          <w:rtl w:val="0"/>
        </w:rPr>
        <w:t xml:space="preserve">To resolve this:</w:t>
      </w:r>
    </w:p>
    <w:p w:rsidR="00000000" w:rsidDel="00000000" w:rsidP="00000000" w:rsidRDefault="00000000" w:rsidRPr="00000000" w14:paraId="00000403">
      <w:pPr>
        <w:numPr>
          <w:ilvl w:val="0"/>
          <w:numId w:val="65"/>
        </w:numPr>
        <w:ind w:left="720" w:hanging="360"/>
      </w:pPr>
      <w:r w:rsidDel="00000000" w:rsidR="00000000" w:rsidRPr="00000000">
        <w:rPr>
          <w:b w:val="1"/>
          <w:rtl w:val="0"/>
        </w:rPr>
        <w:t xml:space="preserve">Check file permissions</w:t>
      </w:r>
      <w:r w:rsidDel="00000000" w:rsidR="00000000" w:rsidRPr="00000000">
        <w:rPr>
          <w:rtl w:val="0"/>
        </w:rPr>
        <w:t xml:space="preserve"> on the directory /some/path/.config/pgcli and ensure that your user has read/write access. You can do this with the command:</w:t>
      </w:r>
    </w:p>
    <w:p w:rsidR="00000000" w:rsidDel="00000000" w:rsidP="00000000" w:rsidRDefault="00000000" w:rsidRPr="00000000" w14:paraId="00000404">
      <w:pPr>
        <w:spacing w:after="240" w:before="240" w:lineRule="auto"/>
        <w:rPr>
          <w:highlight w:val="yellow"/>
        </w:rPr>
      </w:pPr>
      <w:r w:rsidDel="00000000" w:rsidR="00000000" w:rsidRPr="00000000">
        <w:rPr>
          <w:highlight w:val="yellow"/>
          <w:rtl w:val="0"/>
        </w:rPr>
        <w:t xml:space="preserve">ls -l /some/path/.config/pgcli</w:t>
      </w:r>
    </w:p>
    <w:p w:rsidR="00000000" w:rsidDel="00000000" w:rsidP="00000000" w:rsidRDefault="00000000" w:rsidRPr="00000000" w14:paraId="00000405">
      <w:pPr>
        <w:numPr>
          <w:ilvl w:val="0"/>
          <w:numId w:val="114"/>
        </w:numPr>
        <w:spacing w:after="240" w:before="240" w:lineRule="auto"/>
        <w:ind w:left="720" w:hanging="360"/>
      </w:pPr>
      <w:r w:rsidDel="00000000" w:rsidR="00000000" w:rsidRPr="00000000">
        <w:rPr>
          <w:b w:val="1"/>
          <w:rtl w:val="0"/>
        </w:rPr>
        <w:t xml:space="preserve">Change ownership/permissions</w:t>
      </w:r>
      <w:r w:rsidDel="00000000" w:rsidR="00000000" w:rsidRPr="00000000">
        <w:rPr>
          <w:rtl w:val="0"/>
        </w:rPr>
        <w:t xml:space="preserve"> of the file or directory so that your user has the necessary permissions. For example, to grant your user read/write permissions, use:</w:t>
      </w:r>
    </w:p>
    <w:p w:rsidR="00000000" w:rsidDel="00000000" w:rsidP="00000000" w:rsidRDefault="00000000" w:rsidRPr="00000000" w14:paraId="00000406">
      <w:pPr>
        <w:spacing w:after="240" w:before="240" w:lineRule="auto"/>
        <w:rPr>
          <w:highlight w:val="yellow"/>
        </w:rPr>
      </w:pPr>
      <w:r w:rsidDel="00000000" w:rsidR="00000000" w:rsidRPr="00000000">
        <w:rPr>
          <w:highlight w:val="yellow"/>
          <w:rtl w:val="0"/>
        </w:rPr>
        <w:t xml:space="preserve">sudo chown -R user_name /Users/user_name/.config </w:t>
      </w:r>
    </w:p>
    <w:p w:rsidR="00000000" w:rsidDel="00000000" w:rsidP="00000000" w:rsidRDefault="00000000" w:rsidRPr="00000000" w14:paraId="00000407">
      <w:pPr>
        <w:numPr>
          <w:ilvl w:val="0"/>
          <w:numId w:val="98"/>
        </w:numPr>
        <w:spacing w:after="0" w:afterAutospacing="0" w:before="240" w:lineRule="auto"/>
        <w:ind w:left="1440" w:hanging="360"/>
      </w:pPr>
      <w:r w:rsidDel="00000000" w:rsidR="00000000" w:rsidRPr="00000000">
        <w:rPr>
          <w:rtl w:val="0"/>
        </w:rPr>
        <w:t xml:space="preserve">The </w:t>
      </w:r>
      <w:r w:rsidDel="00000000" w:rsidR="00000000" w:rsidRPr="00000000">
        <w:rPr>
          <w:b w:val="1"/>
          <w:rtl w:val="0"/>
        </w:rPr>
        <w:t xml:space="preserve">sudo</w:t>
      </w:r>
      <w:r w:rsidDel="00000000" w:rsidR="00000000" w:rsidRPr="00000000">
        <w:rPr>
          <w:rtl w:val="0"/>
        </w:rPr>
        <w:t xml:space="preserve"> stands for Super User DO</w:t>
      </w:r>
    </w:p>
    <w:p w:rsidR="00000000" w:rsidDel="00000000" w:rsidP="00000000" w:rsidRDefault="00000000" w:rsidRPr="00000000" w14:paraId="00000408">
      <w:pPr>
        <w:numPr>
          <w:ilvl w:val="0"/>
          <w:numId w:val="98"/>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chown</w:t>
      </w:r>
      <w:r w:rsidDel="00000000" w:rsidR="00000000" w:rsidRPr="00000000">
        <w:rPr>
          <w:rtl w:val="0"/>
        </w:rPr>
        <w:t xml:space="preserve"> means change owner</w:t>
      </w:r>
    </w:p>
    <w:p w:rsidR="00000000" w:rsidDel="00000000" w:rsidP="00000000" w:rsidRDefault="00000000" w:rsidRPr="00000000" w14:paraId="00000409">
      <w:pPr>
        <w:numPr>
          <w:ilvl w:val="0"/>
          <w:numId w:val="98"/>
        </w:numPr>
        <w:spacing w:after="0" w:afterAutospacing="0" w:before="0" w:beforeAutospacing="0" w:lineRule="auto"/>
        <w:ind w:left="1440" w:hanging="360"/>
      </w:pPr>
      <w:r w:rsidDel="00000000" w:rsidR="00000000" w:rsidRPr="00000000">
        <w:rPr>
          <w:b w:val="1"/>
          <w:rtl w:val="0"/>
        </w:rPr>
        <w:t xml:space="preserve">-R</w:t>
      </w:r>
      <w:r w:rsidDel="00000000" w:rsidR="00000000" w:rsidRPr="00000000">
        <w:rPr>
          <w:rtl w:val="0"/>
        </w:rPr>
        <w:t xml:space="preserve"> is doing so recursively</w:t>
      </w:r>
    </w:p>
    <w:p w:rsidR="00000000" w:rsidDel="00000000" w:rsidP="00000000" w:rsidRDefault="00000000" w:rsidRPr="00000000" w14:paraId="0000040A">
      <w:pPr>
        <w:numPr>
          <w:ilvl w:val="0"/>
          <w:numId w:val="98"/>
        </w:numPr>
        <w:spacing w:after="240" w:before="0" w:beforeAutospacing="0" w:lineRule="auto"/>
        <w:ind w:left="1440" w:hanging="360"/>
        <w:rPr>
          <w:b w:val="1"/>
        </w:rPr>
      </w:pPr>
      <w:r w:rsidDel="00000000" w:rsidR="00000000" w:rsidRPr="00000000">
        <w:rPr>
          <w:b w:val="1"/>
          <w:rtl w:val="0"/>
        </w:rPr>
        <w:t xml:space="preserve">User_name </w:t>
      </w:r>
      <w:r w:rsidDel="00000000" w:rsidR="00000000" w:rsidRPr="00000000">
        <w:rPr>
          <w:rtl w:val="0"/>
        </w:rPr>
        <w:t xml:space="preserve">is the name you gave to your PC (e.g. </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w:t>
      </w:r>
      <w:r w:rsidDel="00000000" w:rsidR="00000000" w:rsidRPr="00000000">
        <w:rPr>
          <w:rtl w:val="0"/>
        </w:rPr>
      </w:r>
    </w:p>
    <w:p w:rsidR="00000000" w:rsidDel="00000000" w:rsidP="00000000" w:rsidRDefault="00000000" w:rsidRPr="00000000" w14:paraId="0000040B">
      <w:pPr>
        <w:rPr>
          <w:b w:val="1"/>
        </w:rPr>
      </w:pPr>
      <w:r w:rsidDel="00000000" w:rsidR="00000000" w:rsidRPr="00000000">
        <w:rPr>
          <w:rtl w:val="0"/>
        </w:rPr>
      </w:r>
    </w:p>
    <w:p w:rsidR="00000000" w:rsidDel="00000000" w:rsidP="00000000" w:rsidRDefault="00000000" w:rsidRPr="00000000" w14:paraId="0000040C">
      <w:pPr>
        <w:rPr>
          <w:b w:val="1"/>
        </w:rPr>
      </w:pPr>
      <w:r w:rsidDel="00000000" w:rsidR="00000000" w:rsidRPr="00000000">
        <w:rPr>
          <w:b w:val="1"/>
          <w:rtl w:val="0"/>
        </w:rPr>
        <w:t xml:space="preserve">Solution 2:</w:t>
      </w:r>
    </w:p>
    <w:p w:rsidR="00000000" w:rsidDel="00000000" w:rsidP="00000000" w:rsidRDefault="00000000" w:rsidRPr="00000000" w14:paraId="0000040D">
      <w:pPr>
        <w:rPr/>
      </w:pPr>
      <w:r w:rsidDel="00000000" w:rsidR="00000000" w:rsidRPr="00000000">
        <w:rPr>
          <w:rtl w:val="0"/>
        </w:rPr>
        <w:t xml:space="preserve">Make sure you install </w:t>
      </w:r>
      <w:r w:rsidDel="00000000" w:rsidR="00000000" w:rsidRPr="00000000">
        <w:rPr>
          <w:rtl w:val="0"/>
        </w:rPr>
        <w:t xml:space="preserve">pgcli</w:t>
      </w:r>
      <w:r w:rsidDel="00000000" w:rsidR="00000000" w:rsidRPr="00000000">
        <w:rPr>
          <w:rtl w:val="0"/>
        </w:rPr>
        <w:t xml:space="preserve"> without sudo. </w:t>
      </w:r>
    </w:p>
    <w:p w:rsidR="00000000" w:rsidDel="00000000" w:rsidP="00000000" w:rsidRDefault="00000000" w:rsidRPr="00000000" w14:paraId="0000040E">
      <w:pPr>
        <w:rPr/>
      </w:pPr>
      <w:r w:rsidDel="00000000" w:rsidR="00000000" w:rsidRPr="00000000">
        <w:rPr>
          <w:rtl w:val="0"/>
        </w:rPr>
        <w:t xml:space="preserve">The recommended approach is to use conda/anaconda to make sure your system python is not affected. </w:t>
      </w:r>
    </w:p>
    <w:p w:rsidR="00000000" w:rsidDel="00000000" w:rsidP="00000000" w:rsidRDefault="00000000" w:rsidRPr="00000000" w14:paraId="0000040F">
      <w:pPr>
        <w:rPr/>
      </w:pPr>
      <w:r w:rsidDel="00000000" w:rsidR="00000000" w:rsidRPr="00000000">
        <w:rPr>
          <w:rtl w:val="0"/>
        </w:rPr>
        <w:t xml:space="preserve">If conda install gets stuck at "Solving environment" try these alternatives: </w:t>
      </w:r>
      <w:hyperlink r:id="rId109">
        <w:r w:rsidDel="00000000" w:rsidR="00000000" w:rsidRPr="00000000">
          <w:rPr>
            <w:u w:val="single"/>
            <w:rtl w:val="0"/>
          </w:rPr>
          <w:t xml:space="preserve">https://stackoverflow.com/questions/63734508/stuck-at-solving-environment-on-anaconda</w:t>
        </w:r>
      </w:hyperlink>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pStyle w:val="Heading2"/>
        <w:spacing w:after="200" w:lineRule="auto"/>
        <w:rPr>
          <w:sz w:val="34"/>
          <w:szCs w:val="34"/>
        </w:rPr>
      </w:pPr>
      <w:bookmarkStart w:colFirst="0" w:colLast="0" w:name="_vljcx2civou7" w:id="119"/>
      <w:bookmarkEnd w:id="119"/>
      <w:r w:rsidDel="00000000" w:rsidR="00000000" w:rsidRPr="00000000">
        <w:rPr>
          <w:sz w:val="34"/>
          <w:szCs w:val="34"/>
          <w:rtl w:val="0"/>
        </w:rPr>
        <w:t xml:space="preserve">PGCLI - no pq wrapper available. </w:t>
      </w:r>
      <w:r w:rsidDel="00000000" w:rsidR="00000000" w:rsidRPr="00000000">
        <w:rPr>
          <w:rtl w:val="0"/>
        </w:rPr>
      </w:r>
    </w:p>
    <w:p w:rsidR="00000000" w:rsidDel="00000000" w:rsidP="00000000" w:rsidRDefault="00000000" w:rsidRPr="00000000" w14:paraId="00000412">
      <w:pPr>
        <w:rPr>
          <w:rFonts w:ascii="Courier New" w:cs="Courier New" w:eastAsia="Courier New" w:hAnsi="Courier New"/>
        </w:rPr>
      </w:pPr>
      <w:r w:rsidDel="00000000" w:rsidR="00000000" w:rsidRPr="00000000">
        <w:rPr>
          <w:rFonts w:ascii="Courier New" w:cs="Courier New" w:eastAsia="Courier New" w:hAnsi="Courier New"/>
          <w:rtl w:val="0"/>
        </w:rPr>
        <w:t xml:space="preserve">ImportError: no pq wrapper available. </w:t>
      </w:r>
    </w:p>
    <w:p w:rsidR="00000000" w:rsidDel="00000000" w:rsidP="00000000" w:rsidRDefault="00000000" w:rsidRPr="00000000" w14:paraId="00000413">
      <w:pPr>
        <w:rPr>
          <w:rFonts w:ascii="Courier New" w:cs="Courier New" w:eastAsia="Courier New" w:hAnsi="Courier New"/>
        </w:rPr>
      </w:pPr>
      <w:r w:rsidDel="00000000" w:rsidR="00000000" w:rsidRPr="00000000">
        <w:rPr>
          <w:rFonts w:ascii="Courier New" w:cs="Courier New" w:eastAsia="Courier New" w:hAnsi="Courier New"/>
          <w:rtl w:val="0"/>
        </w:rPr>
        <w:t xml:space="preserve">Attempts made:</w:t>
      </w:r>
    </w:p>
    <w:p w:rsidR="00000000" w:rsidDel="00000000" w:rsidP="00000000" w:rsidRDefault="00000000" w:rsidRPr="00000000" w14:paraId="00000414">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\dt</w:t>
      </w:r>
    </w:p>
    <w:p w:rsidR="00000000" w:rsidDel="00000000" w:rsidP="00000000" w:rsidRDefault="00000000" w:rsidRPr="00000000" w14:paraId="00000415">
      <w:pPr>
        <w:rPr>
          <w:rFonts w:ascii="Courier New" w:cs="Courier New" w:eastAsia="Courier New" w:hAnsi="Courier New"/>
        </w:rPr>
      </w:pPr>
      <w:r w:rsidDel="00000000" w:rsidR="00000000" w:rsidRPr="00000000">
        <w:rPr>
          <w:rFonts w:ascii="Courier New" w:cs="Courier New" w:eastAsia="Courier New" w:hAnsi="Courier New"/>
          <w:rtl w:val="0"/>
        </w:rPr>
        <w:t xml:space="preserve">opg 'c' implementation: No module named 'psycopg_c' </w:t>
      </w:r>
    </w:p>
    <w:p w:rsidR="00000000" w:rsidDel="00000000" w:rsidP="00000000" w:rsidRDefault="00000000" w:rsidRPr="00000000" w14:paraId="00000416">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'binary' implementation: No module named 'psycopg_binary'</w:t>
      </w:r>
    </w:p>
    <w:p w:rsidR="00000000" w:rsidDel="00000000" w:rsidP="00000000" w:rsidRDefault="00000000" w:rsidRPr="00000000" w14:paraId="00000417">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'python' implementation: libpq library not found</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b w:val="1"/>
        </w:rPr>
      </w:pPr>
      <w:r w:rsidDel="00000000" w:rsidR="00000000" w:rsidRPr="00000000">
        <w:rPr>
          <w:b w:val="1"/>
          <w:rtl w:val="0"/>
        </w:rPr>
        <w:t xml:space="preserve">Solution: </w:t>
      </w:r>
    </w:p>
    <w:p w:rsidR="00000000" w:rsidDel="00000000" w:rsidP="00000000" w:rsidRDefault="00000000" w:rsidRPr="00000000" w14:paraId="0000041A">
      <w:pPr>
        <w:rPr>
          <w:b w:val="1"/>
        </w:rPr>
      </w:pPr>
      <w:r w:rsidDel="00000000" w:rsidR="00000000" w:rsidRPr="00000000">
        <w:rPr>
          <w:b w:val="1"/>
          <w:rtl w:val="0"/>
        </w:rPr>
        <w:t xml:space="preserve">First, make sure your Python is set to 3.9, at least.</w:t>
      </w:r>
    </w:p>
    <w:p w:rsidR="00000000" w:rsidDel="00000000" w:rsidP="00000000" w:rsidRDefault="00000000" w:rsidRPr="00000000" w14:paraId="0000041B">
      <w:pPr>
        <w:rPr/>
      </w:pPr>
      <w:r w:rsidDel="00000000" w:rsidR="00000000" w:rsidRPr="00000000">
        <w:rPr>
          <w:rtl w:val="0"/>
        </w:rPr>
        <w:t xml:space="preserve">And the reason for that is we have had cases of 'psycopg2-binary' failing to install because of an old version of Python (3.7.3). </w:t>
        <w:br w:type="textWrapping"/>
        <w:br w:type="textWrapping"/>
      </w:r>
      <w:r w:rsidDel="00000000" w:rsidR="00000000" w:rsidRPr="00000000">
        <w:rPr>
          <w:b w:val="1"/>
          <w:rtl w:val="0"/>
        </w:rPr>
        <w:t xml:space="preserve">0.</w:t>
      </w:r>
      <w:r w:rsidDel="00000000" w:rsidR="00000000" w:rsidRPr="00000000">
        <w:rPr>
          <w:rtl w:val="0"/>
        </w:rPr>
        <w:t xml:space="preserve"> </w:t>
      </w:r>
      <w:r w:rsidDel="00000000" w:rsidR="00000000" w:rsidRPr="00000000">
        <w:rPr>
          <w:b w:val="1"/>
          <w:rtl w:val="0"/>
        </w:rPr>
        <w:t xml:space="preserve">You can check your current python version with: </w:t>
      </w:r>
      <w:r w:rsidDel="00000000" w:rsidR="00000000" w:rsidRPr="00000000">
        <w:rPr>
          <w:rtl w:val="0"/>
        </w:rPr>
        <w:br w:type="textWrapping"/>
      </w:r>
      <w:r w:rsidDel="00000000" w:rsidR="00000000" w:rsidRPr="00000000">
        <w:rPr>
          <w:rFonts w:ascii="Roboto Mono" w:cs="Roboto Mono" w:eastAsia="Roboto Mono" w:hAnsi="Roboto Mono"/>
          <w:shd w:fill="f3f3f3" w:val="clear"/>
          <w:rtl w:val="0"/>
        </w:rPr>
        <w:t xml:space="preserve">$ python -V </w:t>
      </w:r>
      <w:r w:rsidDel="00000000" w:rsidR="00000000" w:rsidRPr="00000000">
        <w:rPr>
          <w:rtl w:val="0"/>
        </w:rPr>
        <w:t xml:space="preserve">(the V must be capital)</w:t>
      </w:r>
    </w:p>
    <w:p w:rsidR="00000000" w:rsidDel="00000000" w:rsidP="00000000" w:rsidRDefault="00000000" w:rsidRPr="00000000" w14:paraId="0000041C">
      <w:pPr>
        <w:rPr>
          <w:b w:val="1"/>
        </w:rPr>
      </w:pPr>
      <w:r w:rsidDel="00000000" w:rsidR="00000000" w:rsidRPr="00000000">
        <w:rPr>
          <w:b w:val="1"/>
          <w:rtl w:val="0"/>
        </w:rPr>
        <w:br w:type="textWrapping"/>
        <w:t xml:space="preserve">1. Based on the previous output, if you've got a 3.9, skip to Step #2</w:t>
        <w:br w:type="textWrapping"/>
        <w:t xml:space="preserve">   Otherwise better off with a new environment with 3.9</w:t>
      </w:r>
    </w:p>
    <w:p w:rsidR="00000000" w:rsidDel="00000000" w:rsidP="00000000" w:rsidRDefault="00000000" w:rsidRPr="00000000" w14:paraId="0000041D">
      <w:pPr>
        <w:rPr/>
      </w:pPr>
      <w:r w:rsidDel="00000000" w:rsidR="00000000" w:rsidRPr="00000000">
        <w:rPr>
          <w:rFonts w:ascii="Roboto Mono" w:cs="Roboto Mono" w:eastAsia="Roboto Mono" w:hAnsi="Roboto Mono"/>
          <w:shd w:fill="f3f3f3" w:val="clear"/>
          <w:rtl w:val="0"/>
        </w:rPr>
        <w:t xml:space="preserve">$ conda create --name de-zoomcamp python=3.9</w:t>
        <w:br w:type="textWrapping"/>
        <w:t xml:space="preserve">$ conda activate de-zoomcamp </w:t>
      </w:r>
      <w:r w:rsidDel="00000000" w:rsidR="00000000" w:rsidRPr="00000000">
        <w:rPr>
          <w:rtl w:val="0"/>
        </w:rPr>
      </w:r>
    </w:p>
    <w:p w:rsidR="00000000" w:rsidDel="00000000" w:rsidP="00000000" w:rsidRDefault="00000000" w:rsidRPr="00000000" w14:paraId="0000041E">
      <w:pPr>
        <w:spacing w:line="240" w:lineRule="auto"/>
        <w:rPr/>
      </w:pPr>
      <w:r w:rsidDel="00000000" w:rsidR="00000000" w:rsidRPr="00000000">
        <w:rPr>
          <w:b w:val="1"/>
          <w:rtl w:val="0"/>
        </w:rPr>
        <w:br w:type="textWrapping"/>
        <w:t xml:space="preserve">2. Next, you should be able to install the lib for postgres like this:</w:t>
      </w:r>
      <w:r w:rsidDel="00000000" w:rsidR="00000000" w:rsidRPr="00000000">
        <w:rPr>
          <w:rtl w:val="0"/>
        </w:rPr>
      </w:r>
    </w:p>
    <w:p w:rsidR="00000000" w:rsidDel="00000000" w:rsidP="00000000" w:rsidRDefault="00000000" w:rsidRPr="00000000" w14:paraId="0000041F">
      <w:pPr>
        <w:spacing w:after="0" w:line="240" w:lineRule="auto"/>
        <w:rPr/>
      </w:pPr>
      <w:r w:rsidDel="00000000" w:rsidR="00000000" w:rsidRPr="00000000">
        <w:rPr>
          <w:rtl w:val="0"/>
        </w:rPr>
        <w:t xml:space="preserve">```</w:t>
      </w:r>
    </w:p>
    <w:p w:rsidR="00000000" w:rsidDel="00000000" w:rsidP="00000000" w:rsidRDefault="00000000" w:rsidRPr="00000000" w14:paraId="00000420">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psycopg2-binary</w:t>
      </w:r>
    </w:p>
    <w:p w:rsidR="00000000" w:rsidDel="00000000" w:rsidP="00000000" w:rsidRDefault="00000000" w:rsidRPr="00000000" w14:paraId="00000421">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psycopg_binary</w:t>
      </w:r>
    </w:p>
    <w:p w:rsidR="00000000" w:rsidDel="00000000" w:rsidP="00000000" w:rsidRDefault="00000000" w:rsidRPr="00000000" w14:paraId="00000422">
      <w:pPr>
        <w:spacing w:after="0" w:line="240" w:lineRule="auto"/>
        <w:rPr>
          <w:rFonts w:ascii="Roboto Mono" w:cs="Roboto Mono" w:eastAsia="Roboto Mono" w:hAnsi="Roboto Mono"/>
          <w:sz w:val="22"/>
          <w:szCs w:val="22"/>
          <w:shd w:fill="f3f3f3" w:val="clea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3">
      <w:pPr>
        <w:spacing w:line="240" w:lineRule="auto"/>
        <w:rPr>
          <w:b w:val="1"/>
        </w:rPr>
      </w:pPr>
      <w:r w:rsidDel="00000000" w:rsidR="00000000" w:rsidRPr="00000000">
        <w:rPr>
          <w:b w:val="1"/>
          <w:rtl w:val="0"/>
        </w:rPr>
        <w:t xml:space="preserve">3. If above steps do not work, try:</w:t>
      </w:r>
    </w:p>
    <w:p w:rsidR="00000000" w:rsidDel="00000000" w:rsidP="00000000" w:rsidRDefault="00000000" w:rsidRPr="00000000" w14:paraId="00000424">
      <w:pPr>
        <w:spacing w:after="0" w:line="240" w:lineRule="auto"/>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5">
      <w:pPr>
        <w:spacing w:after="0" w:lineRule="auto"/>
        <w:rPr>
          <w:ins w:author="Sebastien Wylleman" w:id="4" w:date="2025-07-02T07:20:11Z"/>
          <w:b w:val="1"/>
        </w:rPr>
      </w:pPr>
      <w:r w:rsidDel="00000000" w:rsidR="00000000" w:rsidRPr="00000000">
        <w:rPr>
          <w:rFonts w:ascii="Roboto Mono" w:cs="Roboto Mono" w:eastAsia="Roboto Mono" w:hAnsi="Roboto Mono"/>
          <w:sz w:val="22"/>
          <w:szCs w:val="22"/>
          <w:shd w:fill="f3f3f3" w:val="clear"/>
          <w:rtl w:val="0"/>
        </w:rPr>
        <w:t xml:space="preserve">$ </w:t>
      </w:r>
      <w:ins w:author="Sebastien Wylleman" w:id="4" w:date="2025-07-02T07:20:11Z">
        <w:r w:rsidDel="00000000" w:rsidR="00000000" w:rsidRPr="00000000">
          <w:rPr>
            <w:rtl w:val="0"/>
          </w:rPr>
        </w:r>
      </w:ins>
    </w:p>
    <w:p w:rsidR="00000000" w:rsidDel="00000000" w:rsidP="00000000" w:rsidRDefault="00000000" w:rsidRPr="00000000" w14:paraId="00000426">
      <w:pPr>
        <w:spacing w:after="0" w:lineRule="auto"/>
        <w:rPr>
          <w:del w:author="Sebastien Wylleman" w:id="4" w:date="2025-07-02T07:20:11Z"/>
          <w:b w:val="1"/>
        </w:rPr>
      </w:pPr>
      <w:r w:rsidDel="00000000" w:rsidR="00000000" w:rsidRPr="00000000">
        <w:rPr>
          <w:rFonts w:ascii="Roboto Mono" w:cs="Roboto Mono" w:eastAsia="Roboto Mono" w:hAnsi="Roboto Mono"/>
          <w:sz w:val="22"/>
          <w:szCs w:val="22"/>
          <w:shd w:fill="f3f3f3" w:val="clear"/>
          <w:rtl w:val="0"/>
        </w:rPr>
        <w:t xml:space="preserve">pip install --upgrade pgcli</w:t>
      </w:r>
      <w:del w:author="Sebastien Wylleman" w:id="4" w:date="2025-07-02T07:20:11Z">
        <w:r w:rsidDel="00000000" w:rsidR="00000000" w:rsidRPr="00000000">
          <w:rPr>
            <w:rtl w:val="0"/>
          </w:rPr>
        </w:r>
      </w:del>
    </w:p>
    <w:p w:rsidR="00000000" w:rsidDel="00000000" w:rsidP="00000000" w:rsidRDefault="00000000" w:rsidRPr="00000000" w14:paraId="00000427">
      <w:pPr>
        <w:spacing w:after="0" w:lineRule="auto"/>
        <w:rPr>
          <w:b w:val="1"/>
        </w:rPr>
      </w:pPr>
      <w:r w:rsidDel="00000000" w:rsidR="00000000" w:rsidRPr="00000000">
        <w:rPr>
          <w:b w:val="1"/>
          <w:rtl w:val="0"/>
        </w:rPr>
        <w:t xml:space="preserve">```</w:t>
      </w:r>
    </w:p>
    <w:p w:rsidR="00000000" w:rsidDel="00000000" w:rsidP="00000000" w:rsidRDefault="00000000" w:rsidRPr="00000000" w14:paraId="00000428">
      <w:pPr>
        <w:rPr>
          <w:rFonts w:ascii="Roboto Mono" w:cs="Roboto Mono" w:eastAsia="Roboto Mono" w:hAnsi="Roboto Mono"/>
          <w:sz w:val="19"/>
          <w:szCs w:val="19"/>
          <w:shd w:fill="f3f3f3" w:val="clear"/>
        </w:rPr>
      </w:pPr>
      <w:r w:rsidDel="00000000" w:rsidR="00000000" w:rsidRPr="00000000">
        <w:rPr>
          <w:b w:val="1"/>
          <w:rtl w:val="0"/>
        </w:rPr>
        <w:t xml:space="preserve">4. Finally, make sure you're also installing </w:t>
      </w:r>
      <w:r w:rsidDel="00000000" w:rsidR="00000000" w:rsidRPr="00000000">
        <w:rPr>
          <w:b w:val="1"/>
          <w:rtl w:val="0"/>
        </w:rPr>
        <w:t xml:space="preserve">pgcli</w:t>
      </w:r>
      <w:r w:rsidDel="00000000" w:rsidR="00000000" w:rsidRPr="00000000">
        <w:rPr>
          <w:b w:val="1"/>
          <w:rtl w:val="0"/>
        </w:rPr>
        <w:t xml:space="preserve">, but use conda for that:</w:t>
        <w:br w:type="textWrapping"/>
        <w:t xml:space="preserve">```</w:t>
        <w:br w:type="textWrapping"/>
      </w:r>
      <w:r w:rsidDel="00000000" w:rsidR="00000000" w:rsidRPr="00000000">
        <w:rPr>
          <w:rFonts w:ascii="Roboto Mono" w:cs="Roboto Mono" w:eastAsia="Roboto Mono" w:hAnsi="Roboto Mono"/>
          <w:shd w:fill="f3f3f3" w:val="clear"/>
          <w:rtl w:val="0"/>
        </w:rPr>
        <w:t xml:space="preserve">$ </w:t>
      </w:r>
      <w:r w:rsidDel="00000000" w:rsidR="00000000" w:rsidRPr="00000000">
        <w:rPr>
          <w:rFonts w:ascii="Roboto Mono" w:cs="Roboto Mono" w:eastAsia="Roboto Mono" w:hAnsi="Roboto Mono"/>
          <w:sz w:val="19"/>
          <w:szCs w:val="19"/>
          <w:shd w:fill="f3f3f3" w:val="clear"/>
          <w:rtl w:val="0"/>
        </w:rPr>
        <w:t xml:space="preserve">pgcli</w:t>
      </w:r>
      <w:r w:rsidDel="00000000" w:rsidR="00000000" w:rsidRPr="00000000">
        <w:rPr>
          <w:rFonts w:ascii="Roboto Mono" w:cs="Roboto Mono" w:eastAsia="Roboto Mono" w:hAnsi="Roboto Mono"/>
          <w:sz w:val="19"/>
          <w:szCs w:val="19"/>
          <w:shd w:fill="f3f3f3" w:val="clear"/>
          <w:rtl w:val="0"/>
        </w:rPr>
        <w:t xml:space="preserve"> -h localhost -U root -d ny_taxisudo </w:t>
      </w:r>
    </w:p>
    <w:p w:rsidR="00000000" w:rsidDel="00000000" w:rsidP="00000000" w:rsidRDefault="00000000" w:rsidRPr="00000000" w14:paraId="00000429">
      <w:pPr>
        <w:rPr>
          <w:b w:val="1"/>
        </w:rPr>
      </w:pPr>
      <w:r w:rsidDel="00000000" w:rsidR="00000000" w:rsidRPr="00000000">
        <w:rPr>
          <w:b w:val="1"/>
          <w:rtl w:val="0"/>
        </w:rPr>
        <w:t xml:space="preserve">```</w:t>
      </w:r>
    </w:p>
    <w:p w:rsidR="00000000" w:rsidDel="00000000" w:rsidP="00000000" w:rsidRDefault="00000000" w:rsidRPr="00000000" w14:paraId="0000042A">
      <w:pPr>
        <w:rPr>
          <w:b w:val="1"/>
        </w:rPr>
      </w:pPr>
      <w:r w:rsidDel="00000000" w:rsidR="00000000" w:rsidRPr="00000000">
        <w:rPr>
          <w:b w:val="1"/>
          <w:rtl w:val="0"/>
        </w:rPr>
        <w:t xml:space="preserve">There, you should be good to go now!</w:t>
      </w:r>
    </w:p>
    <w:p w:rsidR="00000000" w:rsidDel="00000000" w:rsidP="00000000" w:rsidRDefault="00000000" w:rsidRPr="00000000" w14:paraId="0000042B">
      <w:pPr>
        <w:rPr>
          <w:b w:val="1"/>
        </w:rPr>
      </w:pP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Another solution:</w:t>
      </w:r>
    </w:p>
    <w:p w:rsidR="00000000" w:rsidDel="00000000" w:rsidP="00000000" w:rsidRDefault="00000000" w:rsidRPr="00000000" w14:paraId="0000042D">
      <w:pPr>
        <w:rPr>
          <w:b w:val="1"/>
        </w:rPr>
      </w:pPr>
      <w:r w:rsidDel="00000000" w:rsidR="00000000" w:rsidRPr="00000000">
        <w:rPr>
          <w:b w:val="1"/>
          <w:rtl w:val="0"/>
        </w:rPr>
        <w:t xml:space="preserve">Run this</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pStyle w:val="Heading2"/>
        <w:spacing w:after="200" w:lineRule="auto"/>
        <w:rPr/>
      </w:pPr>
      <w:bookmarkStart w:colFirst="0" w:colLast="0" w:name="_ljzkwwmyay1b" w:id="120"/>
      <w:bookmarkEnd w:id="120"/>
      <w:r w:rsidDel="00000000" w:rsidR="00000000" w:rsidRPr="00000000">
        <w:rPr>
          <w:sz w:val="34"/>
          <w:szCs w:val="34"/>
          <w:rtl w:val="0"/>
        </w:rPr>
        <w:t xml:space="preserve">PGCLI -  stuck on password prompt</w:t>
      </w: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If your Bash prompt is stuck on the password command for postgres</w:t>
      </w:r>
    </w:p>
    <w:p w:rsidR="00000000" w:rsidDel="00000000" w:rsidP="00000000" w:rsidRDefault="00000000" w:rsidRPr="00000000" w14:paraId="00000431">
      <w:pPr>
        <w:rPr/>
      </w:pPr>
      <w:r w:rsidDel="00000000" w:rsidR="00000000" w:rsidRPr="00000000">
        <w:rPr/>
        <w:drawing>
          <wp:inline distB="114300" distT="114300" distL="114300" distR="114300">
            <wp:extent cx="5000625" cy="923153"/>
            <wp:effectExtent b="0" l="0" r="0" t="0"/>
            <wp:docPr id="20" name="image10.png"/>
            <a:graphic>
              <a:graphicData uri="http://schemas.openxmlformats.org/drawingml/2006/picture">
                <pic:pic>
                  <pic:nvPicPr>
                    <pic:cNvPr id="0" name="image10.png"/>
                    <pic:cNvPicPr preferRelativeResize="0"/>
                  </pic:nvPicPr>
                  <pic:blipFill>
                    <a:blip r:embed="rId110"/>
                    <a:srcRect b="45855" l="0" r="0" t="0"/>
                    <a:stretch>
                      <a:fillRect/>
                    </a:stretch>
                  </pic:blipFill>
                  <pic:spPr>
                    <a:xfrm>
                      <a:off x="0" y="0"/>
                      <a:ext cx="5000625" cy="923153"/>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rFonts w:ascii="Roboto Mono" w:cs="Roboto Mono" w:eastAsia="Roboto Mono" w:hAnsi="Roboto Mono"/>
          <w:shd w:fill="f3f3f3" w:val="clear"/>
        </w:rPr>
      </w:pPr>
      <w:r w:rsidDel="00000000" w:rsidR="00000000" w:rsidRPr="00000000">
        <w:rPr>
          <w:rtl w:val="0"/>
        </w:rPr>
        <w:t xml:space="preserve">Use winpty: </w:t>
      </w:r>
      <w:r w:rsidDel="00000000" w:rsidR="00000000" w:rsidRPr="00000000">
        <w:rPr>
          <w:rtl w:val="0"/>
        </w:rPr>
      </w:r>
    </w:p>
    <w:p w:rsidR="00000000" w:rsidDel="00000000" w:rsidP="00000000" w:rsidRDefault="00000000" w:rsidRPr="00000000" w14:paraId="00000434">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winpty pgcli -h localhost -p 5432 -u root -d ny_taxi</w:t>
      </w:r>
    </w:p>
    <w:p w:rsidR="00000000" w:rsidDel="00000000" w:rsidP="00000000" w:rsidRDefault="00000000" w:rsidRPr="00000000" w14:paraId="00000435">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Alternatively, try using </w:t>
      </w:r>
      <w:r w:rsidDel="00000000" w:rsidR="00000000" w:rsidRPr="00000000">
        <w:rPr>
          <w:b w:val="1"/>
          <w:rtl w:val="0"/>
        </w:rPr>
        <w:t xml:space="preserve">Windows terminal or terminal in VS code</w:t>
      </w:r>
      <w:r w:rsidDel="00000000" w:rsidR="00000000" w:rsidRPr="00000000">
        <w:rPr>
          <w:rtl w:val="0"/>
        </w:rPr>
        <w:t xml:space="preserve">.</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2"/>
        <w:rPr/>
      </w:pPr>
      <w:bookmarkStart w:colFirst="0" w:colLast="0" w:name="_nq5jny7b3xj1" w:id="121"/>
      <w:bookmarkEnd w:id="121"/>
      <w:r w:rsidDel="00000000" w:rsidR="00000000" w:rsidRPr="00000000">
        <w:rPr>
          <w:rtl w:val="0"/>
        </w:rPr>
        <w:t xml:space="preserve">PGCLI -connection failed: FATAL: password authentication failed for user "root"</w:t>
      </w:r>
    </w:p>
    <w:p w:rsidR="00000000" w:rsidDel="00000000" w:rsidP="00000000" w:rsidRDefault="00000000" w:rsidRPr="00000000" w14:paraId="00000439">
      <w:pPr>
        <w:rPr/>
      </w:pPr>
      <w:r w:rsidDel="00000000" w:rsidR="00000000" w:rsidRPr="00000000">
        <w:rPr>
          <w:rtl w:val="0"/>
        </w:rPr>
        <w:t xml:space="preserve">The error above was faced continually despite inputting the correct password</w:t>
      </w:r>
    </w:p>
    <w:p w:rsidR="00000000" w:rsidDel="00000000" w:rsidP="00000000" w:rsidRDefault="00000000" w:rsidRPr="00000000" w14:paraId="0000043A">
      <w:pPr>
        <w:rPr>
          <w:b w:val="1"/>
        </w:rPr>
      </w:pPr>
      <w:r w:rsidDel="00000000" w:rsidR="00000000" w:rsidRPr="00000000">
        <w:rPr>
          <w:b w:val="1"/>
          <w:rtl w:val="0"/>
        </w:rPr>
        <w:t xml:space="preserve">Solution</w:t>
      </w:r>
    </w:p>
    <w:p w:rsidR="00000000" w:rsidDel="00000000" w:rsidP="00000000" w:rsidRDefault="00000000" w:rsidRPr="00000000" w14:paraId="0000043B">
      <w:pPr>
        <w:rPr>
          <w:b w:val="1"/>
        </w:rPr>
      </w:pPr>
      <w:r w:rsidDel="00000000" w:rsidR="00000000" w:rsidRPr="00000000">
        <w:rPr>
          <w:rtl w:val="0"/>
        </w:rPr>
      </w:r>
    </w:p>
    <w:p w:rsidR="00000000" w:rsidDel="00000000" w:rsidP="00000000" w:rsidRDefault="00000000" w:rsidRPr="00000000" w14:paraId="0000043C">
      <w:pPr>
        <w:rPr/>
      </w:pPr>
      <w:r w:rsidDel="00000000" w:rsidR="00000000" w:rsidRPr="00000000">
        <w:rPr>
          <w:b w:val="1"/>
          <w:rtl w:val="0"/>
        </w:rPr>
        <w:t xml:space="preserve">Option 1:</w:t>
      </w:r>
      <w:r w:rsidDel="00000000" w:rsidR="00000000" w:rsidRPr="00000000">
        <w:rPr>
          <w:rtl w:val="0"/>
        </w:rPr>
        <w:t xml:space="preserve"> Stop the PostgreSQL service on Windows</w:t>
      </w:r>
    </w:p>
    <w:p w:rsidR="00000000" w:rsidDel="00000000" w:rsidP="00000000" w:rsidRDefault="00000000" w:rsidRPr="00000000" w14:paraId="0000043D">
      <w:pPr>
        <w:rPr/>
      </w:pPr>
      <w:r w:rsidDel="00000000" w:rsidR="00000000" w:rsidRPr="00000000">
        <w:rPr>
          <w:b w:val="1"/>
          <w:rtl w:val="0"/>
        </w:rPr>
        <w:t xml:space="preserve">Option 2 (using WSL):</w:t>
      </w:r>
      <w:r w:rsidDel="00000000" w:rsidR="00000000" w:rsidRPr="00000000">
        <w:rPr>
          <w:rtl w:val="0"/>
        </w:rPr>
        <w:t xml:space="preserve"> Completely uninstall Protgres 12 from Windows and install postgresql-client on WSL (sudo apt install postgresql-client-common postgresql-client libpq-dev)</w:t>
      </w:r>
    </w:p>
    <w:p w:rsidR="00000000" w:rsidDel="00000000" w:rsidP="00000000" w:rsidRDefault="00000000" w:rsidRPr="00000000" w14:paraId="0000043E">
      <w:pPr>
        <w:rPr/>
      </w:pPr>
      <w:r w:rsidDel="00000000" w:rsidR="00000000" w:rsidRPr="00000000">
        <w:rPr>
          <w:b w:val="1"/>
          <w:rtl w:val="0"/>
        </w:rPr>
        <w:t xml:space="preserve">Option 3</w:t>
      </w:r>
      <w:r w:rsidDel="00000000" w:rsidR="00000000" w:rsidRPr="00000000">
        <w:rPr>
          <w:rtl w:val="0"/>
        </w:rPr>
        <w:t xml:space="preserve">: Change the port of the docker container</w:t>
      </w:r>
    </w:p>
    <w:p w:rsidR="00000000" w:rsidDel="00000000" w:rsidP="00000000" w:rsidRDefault="00000000" w:rsidRPr="00000000" w14:paraId="0000043F">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0">
      <w:pPr>
        <w:spacing w:after="0" w:line="240" w:lineRule="auto"/>
        <w:rPr>
          <w:rFonts w:ascii="Roboto Mono" w:cs="Roboto Mono" w:eastAsia="Roboto Mono" w:hAnsi="Roboto Mono"/>
          <w:shd w:fill="f3f3f3" w:val="clear"/>
        </w:rPr>
      </w:pPr>
      <w:r w:rsidDel="00000000" w:rsidR="00000000" w:rsidRPr="00000000">
        <w:rPr>
          <w:b w:val="1"/>
          <w:rtl w:val="0"/>
        </w:rPr>
        <w:t xml:space="preserve">Option 4: </w:t>
      </w:r>
      <w:r w:rsidDel="00000000" w:rsidR="00000000" w:rsidRPr="00000000">
        <w:rPr>
          <w:rFonts w:ascii="Roboto Mono" w:cs="Roboto Mono" w:eastAsia="Roboto Mono" w:hAnsi="Roboto Mono"/>
          <w:shd w:fill="f3f3f3" w:val="clear"/>
          <w:rtl w:val="0"/>
        </w:rPr>
        <w:t xml:space="preserve">NEW SOLUTION: 27/01/2024</w:t>
      </w:r>
    </w:p>
    <w:p w:rsidR="00000000" w:rsidDel="00000000" w:rsidP="00000000" w:rsidRDefault="00000000" w:rsidRPr="00000000" w14:paraId="00000441">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2">
      <w:pPr>
        <w:rPr>
          <w:rFonts w:ascii="Roboto Mono" w:cs="Roboto Mono" w:eastAsia="Roboto Mono" w:hAnsi="Roboto Mono"/>
          <w:shd w:fill="f3f3f3" w:val="clear"/>
        </w:rPr>
      </w:pPr>
      <w:r w:rsidDel="00000000" w:rsidR="00000000" w:rsidRPr="00000000">
        <w:rPr>
          <w:b w:val="1"/>
          <w:sz w:val="28"/>
          <w:szCs w:val="28"/>
          <w:rtl w:val="0"/>
        </w:rPr>
        <w:t xml:space="preserve">PGCLI -connection failed: FATAL:  password authentication failed for user "root"</w:t>
      </w:r>
      <w:r w:rsidDel="00000000" w:rsidR="00000000" w:rsidRPr="00000000">
        <w:rPr>
          <w:rtl w:val="0"/>
        </w:rPr>
      </w:r>
    </w:p>
    <w:p w:rsidR="00000000" w:rsidDel="00000000" w:rsidP="00000000" w:rsidRDefault="00000000" w:rsidRPr="00000000" w14:paraId="0000044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If you’ve got the error above, it’s probably because you were just like me, closed the connection to the Postgres:13 image in the previous step of the tutorial, which is</w:t>
        <w:br w:type="textWrapping"/>
        <w:br w:type="textWrapping"/>
        <w:t xml:space="preserve">docker run -it \</w:t>
      </w:r>
    </w:p>
    <w:p w:rsidR="00000000" w:rsidDel="00000000" w:rsidP="00000000" w:rsidRDefault="00000000" w:rsidRPr="00000000" w14:paraId="0000044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44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44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44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d:/git/data-engineering-zoomcamp/week_1/docker_sql/ny_taxi_postgres_data:/var/lib/postgresql/data \</w:t>
      </w:r>
    </w:p>
    <w:p w:rsidR="00000000" w:rsidDel="00000000" w:rsidP="00000000" w:rsidRDefault="00000000" w:rsidRPr="00000000" w14:paraId="0000044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44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44A">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 keep the database connected and you will be able to implement all the next steps of the tutorial.</w:t>
      </w:r>
    </w:p>
    <w:p w:rsidR="00000000" w:rsidDel="00000000" w:rsidP="00000000" w:rsidRDefault="00000000" w:rsidRPr="00000000" w14:paraId="0000044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D">
      <w:pPr>
        <w:spacing w:after="0" w:line="240" w:lineRule="auto"/>
        <w:rPr>
          <w:b w:val="1"/>
          <w:sz w:val="28"/>
          <w:szCs w:val="28"/>
        </w:rPr>
      </w:pPr>
      <w:r w:rsidDel="00000000" w:rsidR="00000000" w:rsidRPr="00000000">
        <w:rPr>
          <w:rFonts w:ascii="Roboto Mono" w:cs="Roboto Mono" w:eastAsia="Roboto Mono" w:hAnsi="Roboto Mono"/>
          <w:shd w:fill="f3f3f3" w:val="clear"/>
        </w:rPr>
        <w:drawing>
          <wp:inline distB="114300" distT="114300" distL="114300" distR="114300">
            <wp:extent cx="7343775" cy="381000"/>
            <wp:effectExtent b="0" l="0" r="0" t="0"/>
            <wp:docPr id="64" name="image50.png"/>
            <a:graphic>
              <a:graphicData uri="http://schemas.openxmlformats.org/drawingml/2006/picture">
                <pic:pic>
                  <pic:nvPicPr>
                    <pic:cNvPr id="0" name="image50.png"/>
                    <pic:cNvPicPr preferRelativeResize="0"/>
                  </pic:nvPicPr>
                  <pic:blipFill>
                    <a:blip r:embed="rId111"/>
                    <a:srcRect b="0" l="0" r="0" t="0"/>
                    <a:stretch>
                      <a:fillRect/>
                    </a:stretch>
                  </pic:blipFill>
                  <pic:spPr>
                    <a:xfrm>
                      <a:off x="0" y="0"/>
                      <a:ext cx="7343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b w:val="1"/>
          <w:sz w:val="28"/>
          <w:szCs w:val="28"/>
        </w:rPr>
      </w:pPr>
      <w:r w:rsidDel="00000000" w:rsidR="00000000" w:rsidRPr="00000000">
        <w:rPr>
          <w:rtl w:val="0"/>
        </w:rPr>
      </w:r>
    </w:p>
    <w:p w:rsidR="00000000" w:rsidDel="00000000" w:rsidP="00000000" w:rsidRDefault="00000000" w:rsidRPr="00000000" w14:paraId="0000044F">
      <w:pPr>
        <w:spacing w:after="0" w:line="240" w:lineRule="auto"/>
        <w:rPr>
          <w:b w:val="1"/>
        </w:rPr>
      </w:pPr>
      <w:r w:rsidDel="00000000" w:rsidR="00000000" w:rsidRPr="00000000">
        <w:rPr>
          <w:b w:val="1"/>
          <w:rtl w:val="0"/>
        </w:rPr>
        <w:t xml:space="preserve">Option 5: Change the Port for Docker PostgreSQL</w:t>
      </w:r>
    </w:p>
    <w:p w:rsidR="00000000" w:rsidDel="00000000" w:rsidP="00000000" w:rsidRDefault="00000000" w:rsidRPr="00000000" w14:paraId="00000450">
      <w:pPr>
        <w:spacing w:after="0" w:line="240" w:lineRule="auto"/>
        <w:rPr/>
      </w:pPr>
      <w:r w:rsidDel="00000000" w:rsidR="00000000" w:rsidRPr="00000000">
        <w:rPr>
          <w:rtl w:val="0"/>
        </w:rPr>
        <w:t xml:space="preserve">After running the command: pgcli -h localhost -p 5432 -u root -d ny_taxi User get the enter password prompt and despite using the correct one, the error persist. This is provably due to user having installed Postgres in local machine. The easiest solution to this port conflict between host and container is by Changing the Port for Docker PostgreSQL: You can configure your Docker PostgreSQL container to use a different port. This way, it won't conflict with the PostgreSQL instance running on your local machine. When running the PostgreSQL container, map it to a different port on your host machine. E.g.:</w:t>
        <w:br w:type="textWrapping"/>
        <w:br w:type="textWrapping"/>
        <w:t xml:space="preserve"> docker run -it \\</w:t>
      </w:r>
    </w:p>
    <w:p w:rsidR="00000000" w:rsidDel="00000000" w:rsidP="00000000" w:rsidRDefault="00000000" w:rsidRPr="00000000" w14:paraId="00000451">
      <w:pPr>
        <w:spacing w:after="0" w:line="240" w:lineRule="auto"/>
        <w:rPr/>
      </w:pPr>
      <w:r w:rsidDel="00000000" w:rsidR="00000000" w:rsidRPr="00000000">
        <w:rPr>
          <w:rtl w:val="0"/>
        </w:rPr>
        <w:t xml:space="preserve">  -e POSTGRES_USER="root" \\</w:t>
      </w:r>
    </w:p>
    <w:p w:rsidR="00000000" w:rsidDel="00000000" w:rsidP="00000000" w:rsidRDefault="00000000" w:rsidRPr="00000000" w14:paraId="00000452">
      <w:pPr>
        <w:spacing w:after="0" w:line="240" w:lineRule="auto"/>
        <w:rPr/>
      </w:pPr>
      <w:r w:rsidDel="00000000" w:rsidR="00000000" w:rsidRPr="00000000">
        <w:rPr>
          <w:rtl w:val="0"/>
        </w:rPr>
        <w:t xml:space="preserve">  -e POSTGRES_PASSWORD="root" \\</w:t>
      </w:r>
    </w:p>
    <w:p w:rsidR="00000000" w:rsidDel="00000000" w:rsidP="00000000" w:rsidRDefault="00000000" w:rsidRPr="00000000" w14:paraId="00000453">
      <w:pPr>
        <w:spacing w:after="0" w:line="240" w:lineRule="auto"/>
        <w:rPr/>
      </w:pPr>
      <w:r w:rsidDel="00000000" w:rsidR="00000000" w:rsidRPr="00000000">
        <w:rPr>
          <w:rtl w:val="0"/>
        </w:rPr>
        <w:t xml:space="preserve">  -e POSTGRES_DB="ny_taxi" \\</w:t>
      </w:r>
    </w:p>
    <w:p w:rsidR="00000000" w:rsidDel="00000000" w:rsidP="00000000" w:rsidRDefault="00000000" w:rsidRPr="00000000" w14:paraId="00000454">
      <w:pPr>
        <w:spacing w:after="0" w:line="240" w:lineRule="auto"/>
        <w:rPr/>
      </w:pPr>
      <w:r w:rsidDel="00000000" w:rsidR="00000000" w:rsidRPr="00000000">
        <w:rPr>
          <w:rtl w:val="0"/>
        </w:rPr>
        <w:t xml:space="preserve">  -v c:/workspace/de-zoomcamp/1_intro_to_data_engineering/docker_sql/ny_taxi_postgres_data:/var/lib/postgresql/data \\</w:t>
      </w:r>
    </w:p>
    <w:p w:rsidR="00000000" w:rsidDel="00000000" w:rsidP="00000000" w:rsidRDefault="00000000" w:rsidRPr="00000000" w14:paraId="00000455">
      <w:pPr>
        <w:spacing w:after="0" w:line="240" w:lineRule="auto"/>
        <w:rPr/>
      </w:pPr>
      <w:r w:rsidDel="00000000" w:rsidR="00000000" w:rsidRPr="00000000">
        <w:rPr>
          <w:rtl w:val="0"/>
        </w:rPr>
        <w:t xml:space="preserve">  -p </w:t>
      </w:r>
      <w:r w:rsidDel="00000000" w:rsidR="00000000" w:rsidRPr="00000000">
        <w:rPr>
          <w:color w:val="188038"/>
          <w:rtl w:val="0"/>
        </w:rPr>
        <w:t xml:space="preserve">5433</w:t>
      </w:r>
      <w:r w:rsidDel="00000000" w:rsidR="00000000" w:rsidRPr="00000000">
        <w:rPr>
          <w:rtl w:val="0"/>
        </w:rPr>
        <w:t xml:space="preserve">:</w:t>
      </w:r>
      <w:r w:rsidDel="00000000" w:rsidR="00000000" w:rsidRPr="00000000">
        <w:rPr>
          <w:color w:val="1155cc"/>
          <w:rtl w:val="0"/>
        </w:rPr>
        <w:t xml:space="preserve">5432</w:t>
      </w:r>
      <w:r w:rsidDel="00000000" w:rsidR="00000000" w:rsidRPr="00000000">
        <w:rPr>
          <w:rtl w:val="0"/>
        </w:rPr>
        <w:t xml:space="preserve"> \\</w:t>
      </w:r>
    </w:p>
    <w:p w:rsidR="00000000" w:rsidDel="00000000" w:rsidP="00000000" w:rsidRDefault="00000000" w:rsidRPr="00000000" w14:paraId="00000456">
      <w:pPr>
        <w:spacing w:after="0" w:line="240" w:lineRule="auto"/>
        <w:rPr/>
      </w:pPr>
      <w:r w:rsidDel="00000000" w:rsidR="00000000" w:rsidRPr="00000000">
        <w:rPr>
          <w:rtl w:val="0"/>
        </w:rPr>
        <w:t xml:space="preserve">  Postgres:13</w:t>
      </w:r>
    </w:p>
    <w:p w:rsidR="00000000" w:rsidDel="00000000" w:rsidP="00000000" w:rsidRDefault="00000000" w:rsidRPr="00000000" w14:paraId="00000457">
      <w:pPr>
        <w:numPr>
          <w:ilvl w:val="0"/>
          <w:numId w:val="123"/>
        </w:numPr>
        <w:spacing w:after="0" w:afterAutospacing="0" w:before="240" w:line="240" w:lineRule="auto"/>
        <w:ind w:left="720" w:hanging="360"/>
        <w:rPr>
          <w:b w:val="1"/>
        </w:rPr>
      </w:pPr>
      <w:r w:rsidDel="00000000" w:rsidR="00000000" w:rsidRPr="00000000">
        <w:rPr>
          <w:rFonts w:ascii="Roboto Mono" w:cs="Roboto Mono" w:eastAsia="Roboto Mono" w:hAnsi="Roboto Mono"/>
          <w:color w:val="188038"/>
          <w:rtl w:val="0"/>
        </w:rPr>
        <w:t xml:space="preserve">5433</w:t>
      </w:r>
      <w:r w:rsidDel="00000000" w:rsidR="00000000" w:rsidRPr="00000000">
        <w:rPr>
          <w:color w:val="188038"/>
          <w:rtl w:val="0"/>
        </w:rPr>
        <w:t xml:space="preserve"> </w:t>
      </w:r>
      <w:r w:rsidDel="00000000" w:rsidR="00000000" w:rsidRPr="00000000">
        <w:rPr>
          <w:rtl w:val="0"/>
        </w:rPr>
        <w:t xml:space="preserve">refers to the port on the </w:t>
      </w:r>
      <w:r w:rsidDel="00000000" w:rsidR="00000000" w:rsidRPr="00000000">
        <w:rPr>
          <w:shd w:fill="188038" w:val="clear"/>
          <w:rtl w:val="0"/>
        </w:rPr>
        <w:t xml:space="preserve">host machine</w:t>
      </w:r>
      <w:r w:rsidDel="00000000" w:rsidR="00000000" w:rsidRPr="00000000">
        <w:rPr>
          <w:rtl w:val="0"/>
        </w:rPr>
        <w:t xml:space="preserve">.</w:t>
      </w:r>
    </w:p>
    <w:p w:rsidR="00000000" w:rsidDel="00000000" w:rsidP="00000000" w:rsidRDefault="00000000" w:rsidRPr="00000000" w14:paraId="00000458">
      <w:pPr>
        <w:numPr>
          <w:ilvl w:val="0"/>
          <w:numId w:val="123"/>
        </w:numPr>
        <w:spacing w:after="240" w:before="0" w:beforeAutospacing="0" w:line="240" w:lineRule="auto"/>
        <w:ind w:left="720" w:hanging="360"/>
        <w:rPr>
          <w:b w:val="1"/>
        </w:rPr>
      </w:pPr>
      <w:r w:rsidDel="00000000" w:rsidR="00000000" w:rsidRPr="00000000">
        <w:rPr>
          <w:rFonts w:ascii="Roboto Mono" w:cs="Roboto Mono" w:eastAsia="Roboto Mono" w:hAnsi="Roboto Mono"/>
          <w:color w:val="1155cc"/>
          <w:rtl w:val="0"/>
        </w:rPr>
        <w:t xml:space="preserve">5432</w:t>
      </w:r>
      <w:r w:rsidDel="00000000" w:rsidR="00000000" w:rsidRPr="00000000">
        <w:rPr>
          <w:color w:val="1155cc"/>
          <w:rtl w:val="0"/>
        </w:rPr>
        <w:t xml:space="preserve"> </w:t>
      </w:r>
      <w:r w:rsidDel="00000000" w:rsidR="00000000" w:rsidRPr="00000000">
        <w:rPr>
          <w:rtl w:val="0"/>
        </w:rPr>
        <w:t xml:space="preserve">refers to the port inside the </w:t>
      </w:r>
      <w:r w:rsidDel="00000000" w:rsidR="00000000" w:rsidRPr="00000000">
        <w:rPr>
          <w:color w:val="1155cc"/>
          <w:rtl w:val="0"/>
        </w:rPr>
        <w:t xml:space="preserve">Docker Postgres container</w:t>
      </w:r>
      <w:r w:rsidDel="00000000" w:rsidR="00000000" w:rsidRPr="00000000">
        <w:rPr>
          <w:rtl w:val="0"/>
        </w:rPr>
        <w:t xml:space="preserve">.</w:t>
      </w:r>
    </w:p>
    <w:p w:rsidR="00000000" w:rsidDel="00000000" w:rsidP="00000000" w:rsidRDefault="00000000" w:rsidRPr="00000000" w14:paraId="00000459">
      <w:pPr>
        <w:rPr>
          <w:b w:val="1"/>
          <w:sz w:val="28"/>
          <w:szCs w:val="28"/>
        </w:rPr>
      </w:pPr>
      <w:r w:rsidDel="00000000" w:rsidR="00000000" w:rsidRPr="00000000">
        <w:rPr>
          <w:rtl w:val="0"/>
        </w:rPr>
      </w:r>
    </w:p>
    <w:p w:rsidR="00000000" w:rsidDel="00000000" w:rsidP="00000000" w:rsidRDefault="00000000" w:rsidRPr="00000000" w14:paraId="0000045A">
      <w:pPr>
        <w:pStyle w:val="Heading2"/>
        <w:spacing w:after="200" w:lineRule="auto"/>
        <w:rPr>
          <w:sz w:val="34"/>
          <w:szCs w:val="34"/>
        </w:rPr>
      </w:pPr>
      <w:bookmarkStart w:colFirst="0" w:colLast="0" w:name="_mnzh94ck71j2" w:id="122"/>
      <w:bookmarkEnd w:id="122"/>
      <w:r w:rsidDel="00000000" w:rsidR="00000000" w:rsidRPr="00000000">
        <w:rPr>
          <w:sz w:val="34"/>
          <w:szCs w:val="34"/>
          <w:rtl w:val="0"/>
        </w:rPr>
        <w:t xml:space="preserve">PGCLI - </w:t>
      </w:r>
      <w:r w:rsidDel="00000000" w:rsidR="00000000" w:rsidRPr="00000000">
        <w:rPr>
          <w:sz w:val="34"/>
          <w:szCs w:val="34"/>
          <w:rtl w:val="0"/>
        </w:rPr>
        <w:t xml:space="preserve">pgcli</w:t>
      </w:r>
      <w:r w:rsidDel="00000000" w:rsidR="00000000" w:rsidRPr="00000000">
        <w:rPr>
          <w:sz w:val="34"/>
          <w:szCs w:val="34"/>
          <w:rtl w:val="0"/>
        </w:rPr>
        <w:t xml:space="preserve">: command not found</w:t>
      </w:r>
    </w:p>
    <w:p w:rsidR="00000000" w:rsidDel="00000000" w:rsidP="00000000" w:rsidRDefault="00000000" w:rsidRPr="00000000" w14:paraId="0000045B">
      <w:pPr>
        <w:rPr/>
      </w:pPr>
      <w:r w:rsidDel="00000000" w:rsidR="00000000" w:rsidRPr="00000000">
        <w:rPr>
          <w:rtl w:val="0"/>
        </w:rPr>
        <w:t xml:space="preserve">Problem: If you have already installed </w:t>
      </w:r>
      <w:r w:rsidDel="00000000" w:rsidR="00000000" w:rsidRPr="00000000">
        <w:rPr>
          <w:rtl w:val="0"/>
        </w:rPr>
        <w:t xml:space="preserve">pgcli</w:t>
      </w:r>
      <w:r w:rsidDel="00000000" w:rsidR="00000000" w:rsidRPr="00000000">
        <w:rPr>
          <w:rtl w:val="0"/>
        </w:rPr>
        <w:t xml:space="preserve"> but bash doesn't recognize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5C">
      <w:pPr>
        <w:numPr>
          <w:ilvl w:val="0"/>
          <w:numId w:val="44"/>
        </w:numPr>
        <w:ind w:left="720" w:hanging="360"/>
      </w:pPr>
      <w:r w:rsidDel="00000000" w:rsidR="00000000" w:rsidRPr="00000000">
        <w:rPr>
          <w:rtl w:val="0"/>
        </w:rPr>
        <w:t xml:space="preserve">On Git bash: bash: </w:t>
      </w:r>
      <w:r w:rsidDel="00000000" w:rsidR="00000000" w:rsidRPr="00000000">
        <w:rPr>
          <w:rtl w:val="0"/>
        </w:rPr>
        <w:t xml:space="preserve">pgcli</w:t>
      </w:r>
      <w:r w:rsidDel="00000000" w:rsidR="00000000" w:rsidRPr="00000000">
        <w:rPr>
          <w:rtl w:val="0"/>
        </w:rPr>
        <w:t xml:space="preserve">: command not found</w:t>
      </w:r>
    </w:p>
    <w:p w:rsidR="00000000" w:rsidDel="00000000" w:rsidP="00000000" w:rsidRDefault="00000000" w:rsidRPr="00000000" w14:paraId="0000045D">
      <w:pPr>
        <w:numPr>
          <w:ilvl w:val="0"/>
          <w:numId w:val="44"/>
        </w:numPr>
        <w:ind w:left="720" w:hanging="360"/>
      </w:pPr>
      <w:r w:rsidDel="00000000" w:rsidR="00000000" w:rsidRPr="00000000">
        <w:rPr>
          <w:rtl w:val="0"/>
        </w:rPr>
        <w:t xml:space="preserve">On Windows Terminal: </w:t>
      </w:r>
      <w:r w:rsidDel="00000000" w:rsidR="00000000" w:rsidRPr="00000000">
        <w:rPr>
          <w:rtl w:val="0"/>
        </w:rPr>
        <w:t xml:space="preserve">pgcli</w:t>
      </w:r>
      <w:r w:rsidDel="00000000" w:rsidR="00000000" w:rsidRPr="00000000">
        <w:rPr>
          <w:rtl w:val="0"/>
        </w:rPr>
        <w:t xml:space="preserve">: The term 'pgcli' is not recognized…</w:t>
      </w:r>
    </w:p>
    <w:p w:rsidR="00000000" w:rsidDel="00000000" w:rsidP="00000000" w:rsidRDefault="00000000" w:rsidRPr="00000000" w14:paraId="0000045E">
      <w:pPr>
        <w:rPr/>
      </w:pPr>
      <w:r w:rsidDel="00000000" w:rsidR="00000000" w:rsidRPr="00000000">
        <w:rPr>
          <w:rtl w:val="0"/>
        </w:rPr>
        <w:t xml:space="preserve">Solution: Try adding a Python path C:\Users\...\AppData\Roaming\Python\Python39\Scripts to Windows PATH</w:t>
      </w:r>
    </w:p>
    <w:p w:rsidR="00000000" w:rsidDel="00000000" w:rsidP="00000000" w:rsidRDefault="00000000" w:rsidRPr="00000000" w14:paraId="0000045F">
      <w:pPr>
        <w:rPr/>
      </w:pPr>
      <w:r w:rsidDel="00000000" w:rsidR="00000000" w:rsidRPr="00000000">
        <w:rPr>
          <w:rtl w:val="0"/>
        </w:rPr>
        <w:t xml:space="preserve">For details:</w:t>
      </w:r>
    </w:p>
    <w:p w:rsidR="00000000" w:rsidDel="00000000" w:rsidP="00000000" w:rsidRDefault="00000000" w:rsidRPr="00000000" w14:paraId="00000460">
      <w:pPr>
        <w:numPr>
          <w:ilvl w:val="0"/>
          <w:numId w:val="20"/>
        </w:numPr>
        <w:ind w:left="720" w:hanging="360"/>
      </w:pPr>
      <w:r w:rsidDel="00000000" w:rsidR="00000000" w:rsidRPr="00000000">
        <w:rPr>
          <w:rtl w:val="0"/>
        </w:rPr>
        <w:t xml:space="preserve">Get the location: </w:t>
      </w:r>
      <w:r w:rsidDel="00000000" w:rsidR="00000000" w:rsidRPr="00000000">
        <w:rPr>
          <w:rFonts w:ascii="Roboto Mono" w:cs="Roboto Mono" w:eastAsia="Roboto Mono" w:hAnsi="Roboto Mono"/>
          <w:shd w:fill="f3f3f3" w:val="clear"/>
          <w:rtl w:val="0"/>
        </w:rPr>
        <w:t xml:space="preserve">pip list -v</w:t>
      </w:r>
      <w:r w:rsidDel="00000000" w:rsidR="00000000" w:rsidRPr="00000000">
        <w:rPr>
          <w:rtl w:val="0"/>
        </w:rPr>
      </w:r>
    </w:p>
    <w:p w:rsidR="00000000" w:rsidDel="00000000" w:rsidP="00000000" w:rsidRDefault="00000000" w:rsidRPr="00000000" w14:paraId="00000461">
      <w:pPr>
        <w:numPr>
          <w:ilvl w:val="0"/>
          <w:numId w:val="20"/>
        </w:numPr>
        <w:ind w:left="720" w:hanging="360"/>
      </w:pPr>
      <w:r w:rsidDel="00000000" w:rsidR="00000000" w:rsidRPr="00000000">
        <w:rPr>
          <w:rtl w:val="0"/>
        </w:rPr>
        <w:t xml:space="preserve">Copy </w:t>
      </w:r>
      <w:r w:rsidDel="00000000" w:rsidR="00000000" w:rsidRPr="00000000">
        <w:rPr>
          <w:rFonts w:ascii="Roboto Mono" w:cs="Roboto Mono" w:eastAsia="Roboto Mono" w:hAnsi="Roboto Mono"/>
          <w:shd w:fill="f3f3f3" w:val="clear"/>
          <w:rtl w:val="0"/>
        </w:rPr>
        <w:t xml:space="preserve">C:\Users\...\AppData\Roaming\Python\Python39\site-packages</w:t>
      </w:r>
      <w:r w:rsidDel="00000000" w:rsidR="00000000" w:rsidRPr="00000000">
        <w:rPr>
          <w:rtl w:val="0"/>
        </w:rPr>
      </w:r>
    </w:p>
    <w:p w:rsidR="00000000" w:rsidDel="00000000" w:rsidP="00000000" w:rsidRDefault="00000000" w:rsidRPr="00000000" w14:paraId="00000462">
      <w:pPr>
        <w:numPr>
          <w:ilvl w:val="0"/>
          <w:numId w:val="20"/>
        </w:numPr>
        <w:ind w:left="720" w:hanging="360"/>
      </w:pPr>
      <w:r w:rsidDel="00000000" w:rsidR="00000000" w:rsidRPr="00000000">
        <w:rPr>
          <w:rtl w:val="0"/>
        </w:rPr>
        <w:t xml:space="preserve">3. Replace site-packages with Scripts: </w:t>
      </w:r>
      <w:r w:rsidDel="00000000" w:rsidR="00000000" w:rsidRPr="00000000">
        <w:rPr>
          <w:rFonts w:ascii="Roboto Mono" w:cs="Roboto Mono" w:eastAsia="Roboto Mono" w:hAnsi="Roboto Mono"/>
          <w:shd w:fill="f3f3f3" w:val="clear"/>
          <w:rtl w:val="0"/>
        </w:rPr>
        <w:t xml:space="preserve">C:\Users\...\AppData\Roaming\Python\Python39\Scripts</w:t>
      </w:r>
    </w:p>
    <w:p w:rsidR="00000000" w:rsidDel="00000000" w:rsidP="00000000" w:rsidRDefault="00000000" w:rsidRPr="00000000" w14:paraId="00000463">
      <w:pPr>
        <w:ind w:left="720" w:firstLine="0"/>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It can also be that you have Python installed elsewhere. </w:t>
      </w:r>
    </w:p>
    <w:p w:rsidR="00000000" w:rsidDel="00000000" w:rsidP="00000000" w:rsidRDefault="00000000" w:rsidRPr="00000000" w14:paraId="00000465">
      <w:pPr>
        <w:rPr/>
      </w:pPr>
      <w:r w:rsidDel="00000000" w:rsidR="00000000" w:rsidRPr="00000000">
        <w:rPr>
          <w:rtl w:val="0"/>
        </w:rPr>
        <w:t xml:space="preserve">For me it was under </w:t>
      </w:r>
      <w:r w:rsidDel="00000000" w:rsidR="00000000" w:rsidRPr="00000000">
        <w:rPr>
          <w:rFonts w:ascii="Roboto Mono" w:cs="Roboto Mono" w:eastAsia="Roboto Mono" w:hAnsi="Roboto Mono"/>
          <w:shd w:fill="f3f3f3" w:val="clear"/>
          <w:rtl w:val="0"/>
        </w:rPr>
        <w:t xml:space="preserve">c:\python310\lib\site-packages</w:t>
      </w:r>
      <w:r w:rsidDel="00000000" w:rsidR="00000000" w:rsidRPr="00000000">
        <w:rPr>
          <w:rtl w:val="0"/>
        </w:rPr>
        <w:t xml:space="preserve"> </w:t>
      </w:r>
    </w:p>
    <w:p w:rsidR="00000000" w:rsidDel="00000000" w:rsidP="00000000" w:rsidRDefault="00000000" w:rsidRPr="00000000" w14:paraId="00000466">
      <w:pPr>
        <w:rPr/>
      </w:pPr>
      <w:r w:rsidDel="00000000" w:rsidR="00000000" w:rsidRPr="00000000">
        <w:rPr>
          <w:rtl w:val="0"/>
        </w:rPr>
        <w:t xml:space="preserve">So I had to add c:\python310\lib\Scripts to PATH, as shown below.</w:t>
      </w:r>
    </w:p>
    <w:p w:rsidR="00000000" w:rsidDel="00000000" w:rsidP="00000000" w:rsidRDefault="00000000" w:rsidRPr="00000000" w14:paraId="00000467">
      <w:pPr>
        <w:rPr/>
      </w:pPr>
      <w:r w:rsidDel="00000000" w:rsidR="00000000" w:rsidRPr="00000000">
        <w:rPr>
          <w:rtl w:val="0"/>
        </w:rPr>
        <w:t xml:space="preserve">Put the above path in "Path" (or "PATH") in System Variables </w:t>
      </w:r>
    </w:p>
    <w:p w:rsidR="00000000" w:rsidDel="00000000" w:rsidP="00000000" w:rsidRDefault="00000000" w:rsidRPr="00000000" w14:paraId="00000468">
      <w:pPr>
        <w:rPr/>
      </w:pPr>
      <w:r w:rsidDel="00000000" w:rsidR="00000000" w:rsidRPr="00000000">
        <w:rPr/>
        <w:drawing>
          <wp:inline distB="114300" distT="114300" distL="114300" distR="114300">
            <wp:extent cx="5937150" cy="4546600"/>
            <wp:effectExtent b="0" l="0" r="0" t="0"/>
            <wp:docPr id="48" name="image39.png"/>
            <a:graphic>
              <a:graphicData uri="http://schemas.openxmlformats.org/drawingml/2006/picture">
                <pic:pic>
                  <pic:nvPicPr>
                    <pic:cNvPr id="0" name="image39.png"/>
                    <pic:cNvPicPr preferRelativeResize="0"/>
                  </pic:nvPicPr>
                  <pic:blipFill>
                    <a:blip r:embed="rId112"/>
                    <a:srcRect b="0" l="0" r="0" t="0"/>
                    <a:stretch>
                      <a:fillRect/>
                    </a:stretch>
                  </pic:blipFill>
                  <pic:spPr>
                    <a:xfrm>
                      <a:off x="0" y="0"/>
                      <a:ext cx="593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Reference: </w:t>
      </w:r>
      <w:hyperlink r:id="rId113">
        <w:r w:rsidDel="00000000" w:rsidR="00000000" w:rsidRPr="00000000">
          <w:rPr>
            <w:u w:val="single"/>
            <w:rtl w:val="0"/>
          </w:rPr>
          <w:t xml:space="preserve">https://stackoverflow.com/a/68233660</w:t>
        </w:r>
      </w:hyperlink>
      <w:r w:rsidDel="00000000" w:rsidR="00000000" w:rsidRPr="00000000">
        <w:rPr>
          <w:rtl w:val="0"/>
        </w:rPr>
        <w:t xml:space="preserve">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pStyle w:val="Heading2"/>
        <w:spacing w:after="200" w:lineRule="auto"/>
        <w:rPr/>
      </w:pPr>
      <w:bookmarkStart w:colFirst="0" w:colLast="0" w:name="_b8kc2d1yl0ct" w:id="123"/>
      <w:bookmarkEnd w:id="123"/>
      <w:r w:rsidDel="00000000" w:rsidR="00000000" w:rsidRPr="00000000">
        <w:rPr>
          <w:rtl w:val="0"/>
        </w:rPr>
        <w:t xml:space="preserve">PGCLI - running in a Docker container</w:t>
      </w:r>
    </w:p>
    <w:p w:rsidR="00000000" w:rsidDel="00000000" w:rsidP="00000000" w:rsidRDefault="00000000" w:rsidRPr="00000000" w14:paraId="0000046C">
      <w:pPr>
        <w:rPr>
          <w:sz w:val="23"/>
          <w:szCs w:val="23"/>
        </w:rPr>
      </w:pPr>
      <w:r w:rsidDel="00000000" w:rsidR="00000000" w:rsidRPr="00000000">
        <w:rPr>
          <w:sz w:val="23"/>
          <w:szCs w:val="23"/>
          <w:rtl w:val="0"/>
        </w:rPr>
        <w:t xml:space="preserve">In case running </w:t>
      </w:r>
      <w:r w:rsidDel="00000000" w:rsidR="00000000" w:rsidRPr="00000000">
        <w:rPr>
          <w:rFonts w:ascii="Consolas" w:cs="Consolas" w:eastAsia="Consolas" w:hAnsi="Consolas"/>
          <w:sz w:val="18"/>
          <w:szCs w:val="18"/>
          <w:rtl w:val="0"/>
        </w:rPr>
        <w:t xml:space="preserve">pgcli</w:t>
      </w:r>
      <w:r w:rsidDel="00000000" w:rsidR="00000000" w:rsidRPr="00000000">
        <w:rPr>
          <w:sz w:val="23"/>
          <w:szCs w:val="23"/>
          <w:rtl w:val="0"/>
        </w:rPr>
        <w:t xml:space="preserve">  locally causes issues or you do not want to install it locally you can use it running in a Docker container instead.</w:t>
      </w:r>
    </w:p>
    <w:p w:rsidR="00000000" w:rsidDel="00000000" w:rsidP="00000000" w:rsidRDefault="00000000" w:rsidRPr="00000000" w14:paraId="0000046D">
      <w:pPr>
        <w:rPr/>
      </w:pPr>
      <w:r w:rsidDel="00000000" w:rsidR="00000000" w:rsidRPr="00000000">
        <w:rPr>
          <w:rtl w:val="0"/>
        </w:rPr>
        <w:t xml:space="preserve">Below the usage with values used in the videos of the course for:</w:t>
      </w:r>
    </w:p>
    <w:p w:rsidR="00000000" w:rsidDel="00000000" w:rsidP="00000000" w:rsidRDefault="00000000" w:rsidRPr="00000000" w14:paraId="0000046E">
      <w:pPr>
        <w:numPr>
          <w:ilvl w:val="0"/>
          <w:numId w:val="17"/>
        </w:numPr>
        <w:ind w:left="720" w:hanging="360"/>
      </w:pPr>
      <w:r w:rsidDel="00000000" w:rsidR="00000000" w:rsidRPr="00000000">
        <w:rPr>
          <w:rtl w:val="0"/>
        </w:rPr>
        <w:t xml:space="preserve">network name (docker network)</w:t>
      </w:r>
    </w:p>
    <w:p w:rsidR="00000000" w:rsidDel="00000000" w:rsidP="00000000" w:rsidRDefault="00000000" w:rsidRPr="00000000" w14:paraId="0000046F">
      <w:pPr>
        <w:numPr>
          <w:ilvl w:val="0"/>
          <w:numId w:val="17"/>
        </w:numPr>
        <w:ind w:left="720" w:hanging="360"/>
      </w:pPr>
      <w:r w:rsidDel="00000000" w:rsidR="00000000" w:rsidRPr="00000000">
        <w:rPr>
          <w:rtl w:val="0"/>
        </w:rPr>
        <w:t xml:space="preserve">postgres related variables for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70">
      <w:pPr>
        <w:numPr>
          <w:ilvl w:val="1"/>
          <w:numId w:val="17"/>
        </w:numPr>
        <w:ind w:left="1440" w:hanging="360"/>
      </w:pPr>
      <w:r w:rsidDel="00000000" w:rsidR="00000000" w:rsidRPr="00000000">
        <w:rPr>
          <w:rtl w:val="0"/>
        </w:rPr>
        <w:t xml:space="preserve">Hostname</w:t>
      </w:r>
    </w:p>
    <w:p w:rsidR="00000000" w:rsidDel="00000000" w:rsidP="00000000" w:rsidRDefault="00000000" w:rsidRPr="00000000" w14:paraId="00000471">
      <w:pPr>
        <w:numPr>
          <w:ilvl w:val="1"/>
          <w:numId w:val="17"/>
        </w:numPr>
        <w:ind w:left="1440" w:hanging="360"/>
      </w:pPr>
      <w:r w:rsidDel="00000000" w:rsidR="00000000" w:rsidRPr="00000000">
        <w:rPr>
          <w:rtl w:val="0"/>
        </w:rPr>
        <w:t xml:space="preserve">Username</w:t>
      </w:r>
    </w:p>
    <w:p w:rsidR="00000000" w:rsidDel="00000000" w:rsidP="00000000" w:rsidRDefault="00000000" w:rsidRPr="00000000" w14:paraId="00000472">
      <w:pPr>
        <w:numPr>
          <w:ilvl w:val="1"/>
          <w:numId w:val="17"/>
        </w:numPr>
        <w:ind w:left="1440" w:hanging="360"/>
      </w:pPr>
      <w:r w:rsidDel="00000000" w:rsidR="00000000" w:rsidRPr="00000000">
        <w:rPr>
          <w:rtl w:val="0"/>
        </w:rPr>
        <w:t xml:space="preserve">Port</w:t>
      </w:r>
    </w:p>
    <w:p w:rsidR="00000000" w:rsidDel="00000000" w:rsidP="00000000" w:rsidRDefault="00000000" w:rsidRPr="00000000" w14:paraId="00000473">
      <w:pPr>
        <w:numPr>
          <w:ilvl w:val="1"/>
          <w:numId w:val="17"/>
        </w:numPr>
        <w:ind w:left="1440" w:hanging="360"/>
      </w:pPr>
      <w:r w:rsidDel="00000000" w:rsidR="00000000" w:rsidRPr="00000000">
        <w:rPr>
          <w:rtl w:val="0"/>
        </w:rPr>
        <w:t xml:space="preserve">Database name</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docker run -it --rm --network pg-network ai2ys/dockerized-pgcli:4.0.1 </w:t>
      </w:r>
    </w:p>
    <w:p w:rsidR="00000000" w:rsidDel="00000000" w:rsidP="00000000" w:rsidRDefault="00000000" w:rsidRPr="00000000" w14:paraId="000004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175dd47cda07:/# </w:t>
      </w:r>
      <w:r w:rsidDel="00000000" w:rsidR="00000000" w:rsidRPr="00000000">
        <w:rPr>
          <w:rFonts w:ascii="Consolas" w:cs="Consolas" w:eastAsia="Consolas" w:hAnsi="Consolas"/>
          <w:sz w:val="18"/>
          <w:szCs w:val="18"/>
          <w:rtl w:val="0"/>
        </w:rPr>
        <w:t xml:space="preserve">pgcli</w:t>
      </w:r>
      <w:r w:rsidDel="00000000" w:rsidR="00000000" w:rsidRPr="00000000">
        <w:rPr>
          <w:rFonts w:ascii="Consolas" w:cs="Consolas" w:eastAsia="Consolas" w:hAnsi="Consolas"/>
          <w:sz w:val="18"/>
          <w:szCs w:val="18"/>
          <w:rtl w:val="0"/>
        </w:rPr>
        <w:t xml:space="preserve"> -h pg-database -U root -p 5432 -d ny_taxi</w:t>
      </w:r>
    </w:p>
    <w:p w:rsidR="00000000" w:rsidDel="00000000" w:rsidP="00000000" w:rsidRDefault="00000000" w:rsidRPr="00000000" w14:paraId="0000047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Password for root: </w:t>
      </w:r>
    </w:p>
    <w:p w:rsidR="00000000" w:rsidDel="00000000" w:rsidP="00000000" w:rsidRDefault="00000000" w:rsidRPr="00000000" w14:paraId="000004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Server: PostgreSQL 16.1 (Debian 16.1-1.pgdg120+1)</w:t>
      </w:r>
    </w:p>
    <w:p w:rsidR="00000000" w:rsidDel="00000000" w:rsidP="00000000" w:rsidRDefault="00000000" w:rsidRPr="00000000" w14:paraId="0000047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Version: 4.0.1</w:t>
      </w:r>
    </w:p>
    <w:p w:rsidR="00000000" w:rsidDel="00000000" w:rsidP="00000000" w:rsidRDefault="00000000" w:rsidRPr="00000000" w14:paraId="0000047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Home:</w:t>
      </w:r>
      <w:hyperlink r:id="rId114">
        <w:r w:rsidDel="00000000" w:rsidR="00000000" w:rsidRPr="00000000">
          <w:rPr>
            <w:rFonts w:ascii="Consolas" w:cs="Consolas" w:eastAsia="Consolas" w:hAnsi="Consolas"/>
            <w:sz w:val="18"/>
            <w:szCs w:val="18"/>
            <w:rtl w:val="0"/>
          </w:rPr>
          <w:t xml:space="preserve"> http://pgcli.com</w:t>
        </w:r>
      </w:hyperlink>
      <w:r w:rsidDel="00000000" w:rsidR="00000000" w:rsidRPr="00000000">
        <w:rPr>
          <w:rtl w:val="0"/>
        </w:rPr>
      </w:r>
    </w:p>
    <w:p w:rsidR="00000000" w:rsidDel="00000000" w:rsidP="00000000" w:rsidRDefault="00000000" w:rsidRPr="00000000" w14:paraId="0000047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 \dt</w:t>
      </w:r>
    </w:p>
    <w:p w:rsidR="00000000" w:rsidDel="00000000" w:rsidP="00000000" w:rsidRDefault="00000000" w:rsidRPr="00000000" w14:paraId="0000047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7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Schema | Name             | Type  | Owner |</w:t>
      </w:r>
    </w:p>
    <w:p w:rsidR="00000000" w:rsidDel="00000000" w:rsidP="00000000" w:rsidRDefault="00000000" w:rsidRPr="00000000" w14:paraId="000004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7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 yellow_taxi_data | table | root  |</w:t>
      </w:r>
    </w:p>
    <w:p w:rsidR="00000000" w:rsidDel="00000000" w:rsidP="00000000" w:rsidRDefault="00000000" w:rsidRPr="00000000" w14:paraId="000004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8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 1</w:t>
      </w:r>
    </w:p>
    <w:p w:rsidR="00000000" w:rsidDel="00000000" w:rsidP="00000000" w:rsidRDefault="00000000" w:rsidRPr="00000000" w14:paraId="0000048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Time: 0.009s</w:t>
      </w:r>
    </w:p>
    <w:p w:rsidR="00000000" w:rsidDel="00000000" w:rsidP="00000000" w:rsidRDefault="00000000" w:rsidRPr="00000000" w14:paraId="00000483">
      <w:pPr>
        <w:spacing w:after="60" w:before="60" w:line="360.0024000000001"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pStyle w:val="Heading2"/>
        <w:spacing w:after="200" w:lineRule="auto"/>
        <w:rPr>
          <w:sz w:val="34"/>
          <w:szCs w:val="34"/>
        </w:rPr>
      </w:pPr>
      <w:bookmarkStart w:colFirst="0" w:colLast="0" w:name="_l7i97zed0rnq" w:id="124"/>
      <w:bookmarkEnd w:id="124"/>
      <w:r w:rsidDel="00000000" w:rsidR="00000000" w:rsidRPr="00000000">
        <w:rPr>
          <w:sz w:val="34"/>
          <w:szCs w:val="34"/>
          <w:rtl w:val="0"/>
        </w:rPr>
        <w:t xml:space="preserve">RRPGCLI - case sensitive use “Quotations” around columns with capital letters</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PULocationID will not be recognized but “PULocationID” will be. This is because unquoted "Localidentifiers are case insensitive. </w:t>
      </w:r>
      <w:hyperlink r:id="rId115">
        <w:r w:rsidDel="00000000" w:rsidR="00000000" w:rsidRPr="00000000">
          <w:rPr>
            <w:sz w:val="27"/>
            <w:szCs w:val="27"/>
            <w:u w:val="single"/>
            <w:rtl w:val="0"/>
          </w:rPr>
          <w:t xml:space="preserve">See docs</w:t>
        </w:r>
      </w:hyperlink>
      <w:r w:rsidDel="00000000" w:rsidR="00000000" w:rsidRPr="00000000">
        <w:rPr>
          <w:sz w:val="27"/>
          <w:szCs w:val="27"/>
          <w:rtl w:val="0"/>
        </w:rPr>
        <w:t xml:space="preserve">.</w:t>
      </w:r>
    </w:p>
    <w:p w:rsidR="00000000" w:rsidDel="00000000" w:rsidP="00000000" w:rsidRDefault="00000000" w:rsidRPr="00000000" w14:paraId="00000487">
      <w:pPr>
        <w:pStyle w:val="Heading2"/>
        <w:spacing w:after="200" w:lineRule="auto"/>
        <w:rPr>
          <w:sz w:val="34"/>
          <w:szCs w:val="34"/>
        </w:rPr>
      </w:pPr>
      <w:bookmarkStart w:colFirst="0" w:colLast="0" w:name="_vjp7w3qvga94" w:id="125"/>
      <w:bookmarkEnd w:id="125"/>
      <w:r w:rsidDel="00000000" w:rsidR="00000000" w:rsidRPr="00000000">
        <w:rPr>
          <w:sz w:val="34"/>
          <w:szCs w:val="34"/>
          <w:rtl w:val="0"/>
        </w:rPr>
        <w:t xml:space="preserve">PGCLI - error column c.relhasoids does not exist</w:t>
      </w:r>
    </w:p>
    <w:p w:rsidR="00000000" w:rsidDel="00000000" w:rsidP="00000000" w:rsidRDefault="00000000" w:rsidRPr="00000000" w14:paraId="00000488">
      <w:pPr>
        <w:rPr/>
      </w:pPr>
      <w:r w:rsidDel="00000000" w:rsidR="00000000" w:rsidRPr="00000000">
        <w:rPr>
          <w:rtl w:val="0"/>
        </w:rPr>
        <w:t xml:space="preserve">When using the command </w:t>
      </w:r>
      <w:r w:rsidDel="00000000" w:rsidR="00000000" w:rsidRPr="00000000">
        <w:rPr>
          <w:rFonts w:ascii="Roboto Mono Light" w:cs="Roboto Mono Light" w:eastAsia="Roboto Mono Light" w:hAnsi="Roboto Mono Light"/>
          <w:shd w:fill="efefef" w:val="clear"/>
          <w:rtl w:val="0"/>
        </w:rPr>
        <w:t xml:space="preserve">`\d &lt;database name&gt;`</w:t>
      </w:r>
      <w:r w:rsidDel="00000000" w:rsidR="00000000" w:rsidRPr="00000000">
        <w:rPr>
          <w:rtl w:val="0"/>
        </w:rPr>
        <w:t xml:space="preserve"> you get the error column </w:t>
      </w:r>
      <w:r w:rsidDel="00000000" w:rsidR="00000000" w:rsidRPr="00000000">
        <w:rPr>
          <w:rFonts w:ascii="Roboto Mono Light" w:cs="Roboto Mono Light" w:eastAsia="Roboto Mono Light" w:hAnsi="Roboto Mono Light"/>
          <w:shd w:fill="efefef" w:val="clear"/>
          <w:rtl w:val="0"/>
        </w:rPr>
        <w:t xml:space="preserve">`c.relhasoids does not exist`</w:t>
      </w:r>
      <w:r w:rsidDel="00000000" w:rsidR="00000000" w:rsidRPr="00000000">
        <w:rPr>
          <w:rtl w:val="0"/>
        </w:rPr>
        <w:t xml:space="preserve">. </w:t>
      </w:r>
    </w:p>
    <w:p w:rsidR="00000000" w:rsidDel="00000000" w:rsidP="00000000" w:rsidRDefault="00000000" w:rsidRPr="00000000" w14:paraId="00000489">
      <w:pPr>
        <w:rPr/>
      </w:pPr>
      <w:r w:rsidDel="00000000" w:rsidR="00000000" w:rsidRPr="00000000">
        <w:rPr>
          <w:rtl w:val="0"/>
        </w:rPr>
        <w:t xml:space="preserve">Resolution:</w:t>
      </w:r>
    </w:p>
    <w:p w:rsidR="00000000" w:rsidDel="00000000" w:rsidP="00000000" w:rsidRDefault="00000000" w:rsidRPr="00000000" w14:paraId="0000048A">
      <w:pPr>
        <w:numPr>
          <w:ilvl w:val="0"/>
          <w:numId w:val="110"/>
        </w:numPr>
        <w:ind w:left="720" w:hanging="360"/>
      </w:pPr>
      <w:r w:rsidDel="00000000" w:rsidR="00000000" w:rsidRPr="00000000">
        <w:rPr>
          <w:rtl w:val="0"/>
        </w:rPr>
        <w:t xml:space="preserve">Uninstall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8B">
      <w:pPr>
        <w:numPr>
          <w:ilvl w:val="0"/>
          <w:numId w:val="110"/>
        </w:numPr>
        <w:ind w:left="720" w:hanging="360"/>
      </w:pPr>
      <w:r w:rsidDel="00000000" w:rsidR="00000000" w:rsidRPr="00000000">
        <w:rPr>
          <w:rtl w:val="0"/>
        </w:rPr>
        <w:t xml:space="preserve">Reinstall pgclidatabase "ny_taxi" does not exist</w:t>
      </w:r>
    </w:p>
    <w:p w:rsidR="00000000" w:rsidDel="00000000" w:rsidP="00000000" w:rsidRDefault="00000000" w:rsidRPr="00000000" w14:paraId="0000048C">
      <w:pPr>
        <w:numPr>
          <w:ilvl w:val="0"/>
          <w:numId w:val="110"/>
        </w:numPr>
        <w:ind w:left="720" w:hanging="360"/>
      </w:pPr>
      <w:r w:rsidDel="00000000" w:rsidR="00000000" w:rsidRPr="00000000">
        <w:rPr>
          <w:rtl w:val="0"/>
        </w:rPr>
        <w:t xml:space="preserve">Restart pc</w:t>
      </w:r>
      <w:r w:rsidDel="00000000" w:rsidR="00000000" w:rsidRPr="00000000">
        <w:rPr>
          <w:rtl w:val="0"/>
        </w:rPr>
      </w:r>
    </w:p>
    <w:p w:rsidR="00000000" w:rsidDel="00000000" w:rsidP="00000000" w:rsidRDefault="00000000" w:rsidRPr="00000000" w14:paraId="0000048D">
      <w:pPr>
        <w:pStyle w:val="Heading2"/>
        <w:spacing w:after="60" w:before="60" w:line="360.0024000000001" w:lineRule="auto"/>
        <w:rPr>
          <w:sz w:val="34"/>
          <w:szCs w:val="34"/>
        </w:rPr>
      </w:pPr>
      <w:bookmarkStart w:colFirst="0" w:colLast="0" w:name="_wj72nxmdnvu6" w:id="126"/>
      <w:bookmarkEnd w:id="126"/>
      <w:r w:rsidDel="00000000" w:rsidR="00000000" w:rsidRPr="00000000">
        <w:rPr>
          <w:rtl w:val="0"/>
        </w:rPr>
      </w:r>
    </w:p>
    <w:p w:rsidR="00000000" w:rsidDel="00000000" w:rsidP="00000000" w:rsidRDefault="00000000" w:rsidRPr="00000000" w14:paraId="0000048E">
      <w:pPr>
        <w:pStyle w:val="Heading2"/>
        <w:spacing w:after="60" w:before="60" w:line="360.0024000000001" w:lineRule="auto"/>
        <w:rPr>
          <w:sz w:val="34"/>
          <w:szCs w:val="34"/>
        </w:rPr>
      </w:pPr>
      <w:bookmarkStart w:colFirst="0" w:colLast="0" w:name="_snv8mocp4ljt" w:id="127"/>
      <w:bookmarkEnd w:id="127"/>
      <w:r w:rsidDel="00000000" w:rsidR="00000000" w:rsidRPr="00000000">
        <w:rPr>
          <w:sz w:val="34"/>
          <w:szCs w:val="34"/>
          <w:rtl w:val="0"/>
        </w:rPr>
        <w:t xml:space="preserve">Postgres - bind: address already in use</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spacing w:after="0" w:lineRule="auto"/>
        <w:rPr>
          <w:sz w:val="22"/>
          <w:szCs w:val="22"/>
        </w:rPr>
      </w:pPr>
      <w:r w:rsidDel="00000000" w:rsidR="00000000" w:rsidRPr="00000000">
        <w:rPr>
          <w:sz w:val="22"/>
          <w:szCs w:val="22"/>
          <w:rtl w:val="0"/>
        </w:rPr>
        <w:t xml:space="preserve">1.2.2 Postgres commandline for docker</w:t>
      </w:r>
    </w:p>
    <w:p w:rsidR="00000000" w:rsidDel="00000000" w:rsidP="00000000" w:rsidRDefault="00000000" w:rsidRPr="00000000" w14:paraId="00000491">
      <w:pPr>
        <w:spacing w:after="0" w:lineRule="auto"/>
        <w:rPr>
          <w:sz w:val="22"/>
          <w:szCs w:val="22"/>
        </w:rPr>
      </w:pPr>
      <w:r w:rsidDel="00000000" w:rsidR="00000000" w:rsidRPr="00000000">
        <w:rPr>
          <w:rtl w:val="0"/>
        </w:rPr>
      </w:r>
    </w:p>
    <w:p w:rsidR="00000000" w:rsidDel="00000000" w:rsidP="00000000" w:rsidRDefault="00000000" w:rsidRPr="00000000" w14:paraId="00000492">
      <w:pPr>
        <w:numPr>
          <w:ilvl w:val="0"/>
          <w:numId w:val="95"/>
        </w:numPr>
        <w:spacing w:after="0" w:lineRule="auto"/>
        <w:ind w:left="720" w:hanging="360"/>
        <w:rPr>
          <w:sz w:val="22"/>
          <w:szCs w:val="22"/>
        </w:rPr>
      </w:pPr>
      <w:r w:rsidDel="00000000" w:rsidR="00000000" w:rsidRPr="00000000">
        <w:rPr>
          <w:sz w:val="22"/>
          <w:szCs w:val="22"/>
          <w:rtl w:val="0"/>
        </w:rPr>
        <w:t xml:space="preserve">Various errors when first pasting docker run command - make sure there is only 1 space before “\” and only a newline after “\”</w:t>
      </w:r>
    </w:p>
    <w:p w:rsidR="00000000" w:rsidDel="00000000" w:rsidP="00000000" w:rsidRDefault="00000000" w:rsidRPr="00000000" w14:paraId="00000493">
      <w:pPr>
        <w:numPr>
          <w:ilvl w:val="0"/>
          <w:numId w:val="95"/>
        </w:numPr>
        <w:spacing w:after="0" w:lineRule="auto"/>
        <w:ind w:left="720" w:hanging="360"/>
        <w:rPr>
          <w:sz w:val="22"/>
          <w:szCs w:val="22"/>
        </w:rPr>
      </w:pPr>
      <w:r w:rsidDel="00000000" w:rsidR="00000000" w:rsidRPr="00000000">
        <w:rPr>
          <w:sz w:val="22"/>
          <w:szCs w:val="22"/>
          <w:rtl w:val="0"/>
        </w:rPr>
        <w:t xml:space="preserve">Error - posgres post is already in use. This seems to happen every time i try to start the docker postgres container. </w:t>
      </w:r>
    </w:p>
    <w:p w:rsidR="00000000" w:rsidDel="00000000" w:rsidP="00000000" w:rsidRDefault="00000000" w:rsidRPr="00000000" w14:paraId="00000494">
      <w:pPr>
        <w:spacing w:after="0" w:lineRule="auto"/>
        <w:rPr>
          <w:sz w:val="22"/>
          <w:szCs w:val="22"/>
        </w:rPr>
      </w:pPr>
      <w:r w:rsidDel="00000000" w:rsidR="00000000" w:rsidRPr="00000000">
        <w:rPr>
          <w:rtl w:val="0"/>
        </w:rPr>
      </w:r>
    </w:p>
    <w:tbl>
      <w:tblPr>
        <w:tblStyle w:val="Table1"/>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495">
            <w:pPr>
              <w:widowControl w:val="0"/>
              <w:spacing w:after="0" w:lineRule="auto"/>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z w:val="22"/>
                <w:szCs w:val="22"/>
                <w:shd w:fill="333333" w:val="clear"/>
                <w:rtl w:val="0"/>
              </w:rPr>
              <w:t xml:space="preserve">$ docker run -it   -e POSTGRES_USER=</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POSTGRES_PASSWORD=</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POSTGRES_DB=</w:t>
            </w:r>
            <w:r w:rsidDel="00000000" w:rsidR="00000000" w:rsidRPr="00000000">
              <w:rPr>
                <w:rFonts w:ascii="Consolas" w:cs="Consolas" w:eastAsia="Consolas" w:hAnsi="Consolas"/>
                <w:color w:val="a2fca2"/>
                <w:sz w:val="22"/>
                <w:szCs w:val="22"/>
                <w:shd w:fill="333333" w:val="clear"/>
                <w:rtl w:val="0"/>
              </w:rPr>
              <w:t xml:space="preserve">"ny_taxi"</w:t>
            </w:r>
            <w:r w:rsidDel="00000000" w:rsidR="00000000" w:rsidRPr="00000000">
              <w:rPr>
                <w:rFonts w:ascii="Consolas" w:cs="Consolas" w:eastAsia="Consolas" w:hAnsi="Consolas"/>
                <w:color w:val="ffffff"/>
                <w:sz w:val="22"/>
                <w:szCs w:val="22"/>
                <w:shd w:fill="333333" w:val="clear"/>
                <w:rtl w:val="0"/>
              </w:rPr>
              <w:t xml:space="preserve">   -v ./ny_taxi_postgres_data:/var/lib/postgresql/data:rw   -p  5432:5432   postgres:13</w:t>
            </w:r>
          </w:p>
          <w:p w:rsidR="00000000" w:rsidDel="00000000" w:rsidP="00000000" w:rsidRDefault="00000000" w:rsidRPr="00000000" w14:paraId="00000496">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br w:type="textWrapping"/>
              <w:t xml:space="preserve">docker: Error response from daemon: driver failed programming external connectivity on endpoint jolly_chatterjee (9e21c5bf0aa3dcc711185bc6fb1dc7b2722fc568fa47655dab98ab55ff8c23f2): failed to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port 0.0.0.0:5432/tcp: Error starting userland proxy: listen tcp4 0.0.0.0:5432: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address already </w:t>
            </w:r>
            <w:r w:rsidDel="00000000" w:rsidR="00000000" w:rsidRPr="00000000">
              <w:rPr>
                <w:rFonts w:ascii="Consolas" w:cs="Consolas" w:eastAsia="Consolas" w:hAnsi="Consolas"/>
                <w:color w:val="fcc28c"/>
                <w:sz w:val="22"/>
                <w:szCs w:val="22"/>
                <w:shd w:fill="333333" w:val="clear"/>
                <w:rtl w:val="0"/>
              </w:rPr>
              <w:t xml:space="preserve">in</w:t>
            </w:r>
            <w:r w:rsidDel="00000000" w:rsidR="00000000" w:rsidRPr="00000000">
              <w:rPr>
                <w:rFonts w:ascii="Consolas" w:cs="Consolas" w:eastAsia="Consolas" w:hAnsi="Consolas"/>
                <w:color w:val="ffffff"/>
                <w:sz w:val="22"/>
                <w:szCs w:val="22"/>
                <w:shd w:fill="333333" w:val="clear"/>
                <w:rtl w:val="0"/>
              </w:rPr>
              <w:t xml:space="preserve"> use.</w:t>
              <w:br w:type="textWrapping"/>
              <w:br w:type="textWrapping"/>
              <w:t xml:space="preserve">$ sudo lsof -i :5432</w:t>
              <w:br w:type="textWrapping"/>
              <w:t xml:space="preserve">COMMAND   PID </w:t>
              <w:tab/>
              <w:t xml:space="preserve">USER   FD   TYPE DEVICE SIZE/OFF NODE NAME</w:t>
              <w:br w:type="textWrapping"/>
              <w:t xml:space="preserve">postgres 3082 postgres</w:t>
              <w:tab/>
              <w:t xml:space="preserve">3u  IPv4  31345  </w:t>
              <w:tab/>
              <w:t xml:space="preserve">0t0  TCP localhost:postgresql (LISTEN)</w:t>
              <w:br w:type="textWrapping"/>
              <w:br w:type="textWrapping"/>
              <w:t xml:space="preserve">$ sudo service postgresql stop</w:t>
            </w:r>
            <w:r w:rsidDel="00000000" w:rsidR="00000000" w:rsidRPr="00000000">
              <w:rPr>
                <w:rtl w:val="0"/>
              </w:rPr>
            </w:r>
          </w:p>
        </w:tc>
      </w:tr>
    </w:tbl>
    <w:p w:rsidR="00000000" w:rsidDel="00000000" w:rsidP="00000000" w:rsidRDefault="00000000" w:rsidRPr="00000000" w14:paraId="00000497">
      <w:pPr>
        <w:spacing w:after="0" w:lineRule="auto"/>
        <w:rPr>
          <w:sz w:val="22"/>
          <w:szCs w:val="22"/>
        </w:rPr>
      </w:pPr>
      <w:r w:rsidDel="00000000" w:rsidR="00000000" w:rsidRPr="00000000">
        <w:rPr>
          <w:rtl w:val="0"/>
        </w:rPr>
      </w:r>
    </w:p>
    <w:p w:rsidR="00000000" w:rsidDel="00000000" w:rsidP="00000000" w:rsidRDefault="00000000" w:rsidRPr="00000000" w14:paraId="00000498">
      <w:pPr>
        <w:spacing w:after="0" w:lineRule="auto"/>
        <w:rPr>
          <w:sz w:val="22"/>
          <w:szCs w:val="22"/>
        </w:rPr>
      </w:pPr>
      <w:r w:rsidDel="00000000" w:rsidR="00000000" w:rsidRPr="00000000">
        <w:rPr>
          <w:sz w:val="22"/>
          <w:szCs w:val="22"/>
          <w:rtl w:val="0"/>
        </w:rPr>
        <w:t xml:space="preserve">Option 1: Figure out what service is using the port (</w:t>
      </w:r>
      <w:r w:rsidDel="00000000" w:rsidR="00000000" w:rsidRPr="00000000">
        <w:rPr>
          <w:rFonts w:ascii="Consolas" w:cs="Consolas" w:eastAsia="Consolas" w:hAnsi="Consolas"/>
          <w:color w:val="ffffff"/>
          <w:sz w:val="22"/>
          <w:szCs w:val="22"/>
          <w:shd w:fill="333333" w:val="clear"/>
          <w:rtl w:val="0"/>
        </w:rPr>
        <w:t xml:space="preserve">sudo lsof -i :5432) </w:t>
      </w:r>
      <w:r w:rsidDel="00000000" w:rsidR="00000000" w:rsidRPr="00000000">
        <w:rPr>
          <w:sz w:val="22"/>
          <w:szCs w:val="22"/>
          <w:rtl w:val="0"/>
        </w:rPr>
        <w:t xml:space="preserve">and stop that service:  </w:t>
      </w:r>
      <w:r w:rsidDel="00000000" w:rsidR="00000000" w:rsidRPr="00000000">
        <w:rPr>
          <w:rFonts w:ascii="Consolas" w:cs="Consolas" w:eastAsia="Consolas" w:hAnsi="Consolas"/>
          <w:color w:val="ffffff"/>
          <w:sz w:val="22"/>
          <w:szCs w:val="22"/>
          <w:shd w:fill="333333" w:val="clear"/>
          <w:rtl w:val="0"/>
        </w:rPr>
        <w:t xml:space="preserve">sudo service postgresql stop</w:t>
      </w:r>
      <w:r w:rsidDel="00000000" w:rsidR="00000000" w:rsidRPr="00000000">
        <w:rPr>
          <w:sz w:val="22"/>
          <w:szCs w:val="22"/>
          <w:rtl w:val="0"/>
        </w:rPr>
        <w:t xml:space="preserve">. </w:t>
      </w:r>
    </w:p>
    <w:p w:rsidR="00000000" w:rsidDel="00000000" w:rsidP="00000000" w:rsidRDefault="00000000" w:rsidRPr="00000000" w14:paraId="00000499">
      <w:pPr>
        <w:spacing w:after="0" w:lineRule="auto"/>
        <w:rPr>
          <w:sz w:val="22"/>
          <w:szCs w:val="22"/>
        </w:rPr>
      </w:pPr>
      <w:r w:rsidDel="00000000" w:rsidR="00000000" w:rsidRPr="00000000">
        <w:rPr>
          <w:rtl w:val="0"/>
        </w:rPr>
      </w:r>
    </w:p>
    <w:p w:rsidR="00000000" w:rsidDel="00000000" w:rsidP="00000000" w:rsidRDefault="00000000" w:rsidRPr="00000000" w14:paraId="0000049A">
      <w:pPr>
        <w:spacing w:after="0" w:lineRule="auto"/>
        <w:rPr>
          <w:sz w:val="22"/>
          <w:szCs w:val="22"/>
        </w:rPr>
      </w:pPr>
      <w:r w:rsidDel="00000000" w:rsidR="00000000" w:rsidRPr="00000000">
        <w:rPr>
          <w:sz w:val="22"/>
          <w:szCs w:val="22"/>
          <w:rtl w:val="0"/>
        </w:rPr>
        <w:t xml:space="preserve">Option 2: more long term. </w:t>
      </w:r>
    </w:p>
    <w:p w:rsidR="00000000" w:rsidDel="00000000" w:rsidP="00000000" w:rsidRDefault="00000000" w:rsidRPr="00000000" w14:paraId="0000049B">
      <w:pPr>
        <w:spacing w:after="0" w:lineRule="auto"/>
        <w:rPr>
          <w:sz w:val="22"/>
          <w:szCs w:val="22"/>
        </w:rPr>
      </w:pPr>
      <w:r w:rsidDel="00000000" w:rsidR="00000000" w:rsidRPr="00000000">
        <w:rPr>
          <w:sz w:val="22"/>
          <w:szCs w:val="22"/>
          <w:rtl w:val="0"/>
        </w:rPr>
        <w:t xml:space="preserve">I actually eventually ended up mapping to a different port, because this happened every time I restarted my VM. So I would map &lt;local 5433: container 5432&gt; in the docker file or docker compose file. Since i am using a VM, I also need to make sure that port 5433 is forwarded. </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pStyle w:val="Heading2"/>
        <w:rPr/>
      </w:pPr>
      <w:bookmarkStart w:colFirst="0" w:colLast="0" w:name="_hgf0o6cvdx99" w:id="128"/>
      <w:bookmarkEnd w:id="128"/>
      <w:r w:rsidDel="00000000" w:rsidR="00000000" w:rsidRPr="00000000">
        <w:rPr>
          <w:rtl w:val="0"/>
        </w:rPr>
        <w:t xml:space="preserve">PGCLI - After installing PGCLI and checking with pgcli -- help we get the error: ImportError: no pq wrapper available</w:t>
      </w:r>
    </w:p>
    <w:p w:rsidR="00000000" w:rsidDel="00000000" w:rsidP="00000000" w:rsidRDefault="00000000" w:rsidRPr="00000000" w14:paraId="0000049E">
      <w:pPr>
        <w:rPr>
          <w:color w:val="ffffff"/>
          <w:sz w:val="26"/>
          <w:szCs w:val="26"/>
          <w:highlight w:val="black"/>
        </w:rPr>
      </w:pPr>
      <w:r w:rsidDel="00000000" w:rsidR="00000000" w:rsidRPr="00000000">
        <w:rPr>
          <w:rtl w:val="0"/>
        </w:rPr>
        <w:t xml:space="preserve">The error persists because the psycopg library cannot find the required libpq library. Ensure the required PostgreSQL client library is installed:</w:t>
        <w:br w:type="textWrapping"/>
        <w:tab/>
        <w:t xml:space="preserve">sudo apt install libpq-dev</w:t>
        <w:br w:type="textWrapping"/>
        <w:t xml:space="preserve">Rebuild psycopg </w:t>
        <w:br w:type="textWrapping"/>
        <w:tab/>
        <w:t xml:space="preserve">pip uninstall psycopg psycopg_binary psycopg_c -y</w:t>
        <w:br w:type="textWrapping"/>
        <w:tab/>
        <w:t xml:space="preserve">pip install psycopg --no-binary psycopg</w:t>
        <w:br w:type="textWrapping"/>
        <w:t xml:space="preserve">The issue should be resolved by now. However, even after these steps you get the error:</w:t>
        <w:br w:type="textWrapping"/>
        <w:t xml:space="preserve">ModuleNotFoundError: No module named 'psycopg2'</w:t>
        <w:br w:type="textWrapping"/>
        <w:t xml:space="preserve">Then run the following:</w:t>
        <w:br w:type="textWrapping"/>
        <w:tab/>
        <w:t xml:space="preserve">pip install psycopg2-binary</w:t>
      </w: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pStyle w:val="Heading2"/>
        <w:spacing w:after="60" w:before="60" w:line="360.0024000000001" w:lineRule="auto"/>
        <w:rPr>
          <w:sz w:val="34"/>
          <w:szCs w:val="34"/>
        </w:rPr>
      </w:pPr>
      <w:bookmarkStart w:colFirst="0" w:colLast="0" w:name="_87h36eaf2sjt" w:id="129"/>
      <w:bookmarkEnd w:id="129"/>
      <w:r w:rsidDel="00000000" w:rsidR="00000000" w:rsidRPr="00000000">
        <w:rPr>
          <w:sz w:val="34"/>
          <w:szCs w:val="34"/>
          <w:rtl w:val="0"/>
        </w:rPr>
        <w:t xml:space="preserve">Postgres - OperationalError: (psycopg2.OperationalError) connection to server at "localhost" (::1), port 5432 failed: FATAL:  password authentication failed for user "root"</w:t>
      </w:r>
    </w:p>
    <w:p w:rsidR="00000000" w:rsidDel="00000000" w:rsidP="00000000" w:rsidRDefault="00000000" w:rsidRPr="00000000" w14:paraId="000004A1">
      <w:pPr>
        <w:rPr/>
      </w:pPr>
      <w:r w:rsidDel="00000000" w:rsidR="00000000" w:rsidRPr="00000000">
        <w:rPr>
          <w:rtl w:val="0"/>
        </w:rPr>
        <w:t xml:space="preserve">This happens while uploading data via the connection in jupyter notebook</w:t>
      </w:r>
    </w:p>
    <w:p w:rsidR="00000000" w:rsidDel="00000000" w:rsidP="00000000" w:rsidRDefault="00000000" w:rsidRPr="00000000" w14:paraId="000004A2">
      <w:pPr>
        <w:spacing w:after="60" w:before="60" w:line="360.0024000000001"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engine = create_engine('postgresql://root:root@localhost:5432/ny_taxi')</w:t>
      </w:r>
    </w:p>
    <w:p w:rsidR="00000000" w:rsidDel="00000000" w:rsidP="00000000" w:rsidRDefault="00000000" w:rsidRPr="00000000" w14:paraId="000004A3">
      <w:pPr>
        <w:spacing w:after="60" w:before="60" w:line="360.0024000000001" w:lineRule="auto"/>
        <w:rPr/>
      </w:pP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t xml:space="preserve">he port 5432 was taken by another postgres. You could already have installed Postgres in the past at the same port, so when you are trying to connect it does not reach docker, but the old Postgres installation instead. We are not connecting to the port in docker, but to the port on our machine. Substitute 5431 or whatever port you mapped to for port 5432. Another option is to remove the old Postgres installation if it is useless. </w:t>
      </w:r>
    </w:p>
    <w:p w:rsidR="00000000" w:rsidDel="00000000" w:rsidP="00000000" w:rsidRDefault="00000000" w:rsidRPr="00000000" w14:paraId="000004A4">
      <w:pPr>
        <w:spacing w:after="60" w:before="60" w:line="360.0024000000001" w:lineRule="auto"/>
        <w:rPr/>
      </w:pPr>
      <w:r w:rsidDel="00000000" w:rsidR="00000000" w:rsidRPr="00000000">
        <w:rPr>
          <w:rtl w:val="0"/>
        </w:rPr>
      </w:r>
    </w:p>
    <w:p w:rsidR="00000000" w:rsidDel="00000000" w:rsidP="00000000" w:rsidRDefault="00000000" w:rsidRPr="00000000" w14:paraId="000004A5">
      <w:pPr>
        <w:spacing w:after="60" w:before="60" w:line="360.0024000000001" w:lineRule="auto"/>
        <w:rPr/>
      </w:pPr>
      <w:r w:rsidDel="00000000" w:rsidR="00000000" w:rsidRPr="00000000">
        <w:rPr>
          <w:rtl w:val="0"/>
        </w:rPr>
        <w:t xml:space="preserve">Also if this error is still persistent , kindly check if you have a service in windows running postgres. Stopping that service will resolve the issue</w:t>
      </w:r>
    </w:p>
    <w:p w:rsidR="00000000" w:rsidDel="00000000" w:rsidP="00000000" w:rsidRDefault="00000000" w:rsidRPr="00000000" w14:paraId="000004A6">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A7">
      <w:pPr>
        <w:pStyle w:val="Heading2"/>
        <w:spacing w:after="60" w:before="60" w:line="360.0024000000001" w:lineRule="auto"/>
        <w:rPr>
          <w:sz w:val="34"/>
          <w:szCs w:val="34"/>
        </w:rPr>
      </w:pPr>
      <w:bookmarkStart w:colFirst="0" w:colLast="0" w:name="_iczqmtw9s6i3" w:id="130"/>
      <w:bookmarkEnd w:id="130"/>
      <w:r w:rsidDel="00000000" w:rsidR="00000000" w:rsidRPr="00000000">
        <w:rPr>
          <w:sz w:val="34"/>
          <w:szCs w:val="34"/>
          <w:rtl w:val="0"/>
        </w:rPr>
        <w:t xml:space="preserve">Postgres - connection failed: connection to server at "127.0.0.1", port 5432 failed: FATAL:  password authentication failed for user "root"</w:t>
      </w:r>
    </w:p>
    <w:p w:rsidR="00000000" w:rsidDel="00000000" w:rsidP="00000000" w:rsidRDefault="00000000" w:rsidRPr="00000000" w14:paraId="000004A8">
      <w:pPr>
        <w:spacing w:after="60" w:before="60" w:line="360.0024000000001" w:lineRule="auto"/>
        <w:rPr/>
      </w:pPr>
      <w:r w:rsidDel="00000000" w:rsidR="00000000" w:rsidRPr="00000000">
        <w:rPr>
          <w:rtl w:val="0"/>
        </w:rPr>
        <w:t xml:space="preserve">check that the port was properly forwarded. If 5432 is being used, kill the process:</w:t>
      </w:r>
    </w:p>
    <w:p w:rsidR="00000000" w:rsidDel="00000000" w:rsidP="00000000" w:rsidRDefault="00000000" w:rsidRPr="00000000" w14:paraId="000004A9">
      <w:pPr>
        <w:spacing w:after="60" w:before="60" w:line="360.0024000000001" w:lineRule="auto"/>
        <w:rPr/>
      </w:pPr>
      <w:r w:rsidDel="00000000" w:rsidR="00000000" w:rsidRPr="00000000">
        <w:rPr>
          <w:rtl w:val="0"/>
        </w:rPr>
        <w:t xml:space="preserve"> sudo lsof -i :5432</w:t>
      </w:r>
    </w:p>
    <w:p w:rsidR="00000000" w:rsidDel="00000000" w:rsidP="00000000" w:rsidRDefault="00000000" w:rsidRPr="00000000" w14:paraId="000004AA">
      <w:pPr>
        <w:spacing w:after="60" w:before="60" w:line="360.0024000000001" w:lineRule="auto"/>
        <w:rPr/>
      </w:pPr>
      <w:r w:rsidDel="00000000" w:rsidR="00000000" w:rsidRPr="00000000">
        <w:rPr>
          <w:rtl w:val="0"/>
        </w:rPr>
        <w:t xml:space="preserve"> sudo kill -9 PID</w:t>
        <w:br w:type="textWrapping"/>
      </w:r>
    </w:p>
    <w:p w:rsidR="00000000" w:rsidDel="00000000" w:rsidP="00000000" w:rsidRDefault="00000000" w:rsidRPr="00000000" w14:paraId="000004AB">
      <w:pPr>
        <w:spacing w:after="60" w:before="60" w:line="360.0024000000001" w:lineRule="auto"/>
        <w:rPr/>
      </w:pPr>
      <w:r w:rsidDel="00000000" w:rsidR="00000000" w:rsidRPr="00000000">
        <w:rPr>
          <w:b w:val="1"/>
          <w:rtl w:val="0"/>
        </w:rPr>
        <w:t xml:space="preserve">Windows users:</w:t>
      </w:r>
      <w:r w:rsidDel="00000000" w:rsidR="00000000" w:rsidRPr="00000000">
        <w:rPr>
          <w:rtl w:val="0"/>
        </w:rPr>
        <w:br w:type="textWrapping"/>
        <w:t xml:space="preserve">Found that my issue was related to PostgresSQL running locally on my machine and that pgAdmin4 was using my 5432 port.</w:t>
      </w:r>
    </w:p>
    <w:p w:rsidR="00000000" w:rsidDel="00000000" w:rsidP="00000000" w:rsidRDefault="00000000" w:rsidRPr="00000000" w14:paraId="000004AC">
      <w:pPr>
        <w:spacing w:after="60" w:before="60" w:line="360.0024000000001" w:lineRule="auto"/>
        <w:rPr/>
      </w:pPr>
      <w:r w:rsidDel="00000000" w:rsidR="00000000" w:rsidRPr="00000000">
        <w:rPr>
          <w:rtl w:val="0"/>
        </w:rPr>
        <w:t xml:space="preserve">To stop this process:</w:t>
      </w:r>
    </w:p>
    <w:p w:rsidR="00000000" w:rsidDel="00000000" w:rsidP="00000000" w:rsidRDefault="00000000" w:rsidRPr="00000000" w14:paraId="000004AD">
      <w:pPr>
        <w:spacing w:after="60" w:before="60" w:line="360.0024000000001" w:lineRule="auto"/>
        <w:rPr/>
      </w:pPr>
      <w:r w:rsidDel="00000000" w:rsidR="00000000" w:rsidRPr="00000000">
        <w:rPr>
          <w:rtl w:val="0"/>
        </w:rPr>
        <w:t xml:space="preserve">1. Press Win + R to open the Run dialog.</w:t>
      </w:r>
    </w:p>
    <w:p w:rsidR="00000000" w:rsidDel="00000000" w:rsidP="00000000" w:rsidRDefault="00000000" w:rsidRPr="00000000" w14:paraId="000004AE">
      <w:pPr>
        <w:spacing w:after="60" w:before="60" w:line="360.0024000000001" w:lineRule="auto"/>
        <w:rPr/>
      </w:pPr>
      <w:r w:rsidDel="00000000" w:rsidR="00000000" w:rsidRPr="00000000">
        <w:rPr>
          <w:rtl w:val="0"/>
        </w:rPr>
        <w:t xml:space="preserve">2. Type services.msc and press Enter.</w:t>
      </w:r>
    </w:p>
    <w:p w:rsidR="00000000" w:rsidDel="00000000" w:rsidP="00000000" w:rsidRDefault="00000000" w:rsidRPr="00000000" w14:paraId="000004AF">
      <w:pPr>
        <w:spacing w:after="60" w:before="60" w:line="360.0024000000001" w:lineRule="auto"/>
        <w:rPr/>
      </w:pPr>
      <w:r w:rsidDel="00000000" w:rsidR="00000000" w:rsidRPr="00000000">
        <w:rPr>
          <w:rtl w:val="0"/>
        </w:rPr>
        <w:t xml:space="preserve">3. In the Services window, scroll down and look for a service with a name like PostgreSQL, postgresql-x64-13, or similar (the exact name depends on your PostgreSQL version).</w:t>
      </w:r>
    </w:p>
    <w:p w:rsidR="00000000" w:rsidDel="00000000" w:rsidP="00000000" w:rsidRDefault="00000000" w:rsidRPr="00000000" w14:paraId="000004B0">
      <w:pPr>
        <w:spacing w:after="60" w:before="60" w:line="360.0024000000001" w:lineRule="auto"/>
        <w:rPr/>
      </w:pPr>
      <w:r w:rsidDel="00000000" w:rsidR="00000000" w:rsidRPr="00000000">
        <w:rPr>
          <w:rtl w:val="0"/>
        </w:rPr>
        <w:t xml:space="preserve">4. Right-click the PostgreSQL service and select Stop.</w:t>
      </w:r>
    </w:p>
    <w:p w:rsidR="00000000" w:rsidDel="00000000" w:rsidP="00000000" w:rsidRDefault="00000000" w:rsidRPr="00000000" w14:paraId="000004B1">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B2">
      <w:pPr>
        <w:pStyle w:val="Heading2"/>
        <w:spacing w:after="60" w:before="60" w:line="360.0024000000001" w:lineRule="auto"/>
        <w:rPr>
          <w:sz w:val="34"/>
          <w:szCs w:val="34"/>
        </w:rPr>
      </w:pPr>
      <w:bookmarkStart w:colFirst="0" w:colLast="0" w:name="_v0wwgh8lc6x1" w:id="131"/>
      <w:bookmarkEnd w:id="131"/>
      <w:r w:rsidDel="00000000" w:rsidR="00000000" w:rsidRPr="00000000">
        <w:rPr>
          <w:sz w:val="34"/>
          <w:szCs w:val="34"/>
          <w:rtl w:val="0"/>
        </w:rPr>
        <w:t xml:space="preserve">Postgres - OperationalError: (psycopg2.OperationalError) connection to server at "localhost" (::1), port 5432 failed: FATAL:  role "root" does not exist</w:t>
      </w:r>
    </w:p>
    <w:p w:rsidR="00000000" w:rsidDel="00000000" w:rsidP="00000000" w:rsidRDefault="00000000" w:rsidRPr="00000000" w14:paraId="000004B3">
      <w:pPr>
        <w:rPr/>
      </w:pPr>
      <w:r w:rsidDel="00000000" w:rsidR="00000000" w:rsidRPr="00000000">
        <w:rPr>
          <w:rtl w:val="0"/>
        </w:rPr>
        <w:t xml:space="preserve">Can happen when connecting via </w:t>
      </w:r>
      <w:r w:rsidDel="00000000" w:rsidR="00000000" w:rsidRPr="00000000">
        <w:rPr>
          <w:rtl w:val="0"/>
        </w:rPr>
        <w:t xml:space="preserve">pgcli</w:t>
      </w:r>
      <w:r w:rsidDel="00000000" w:rsidR="00000000" w:rsidRPr="00000000">
        <w:rPr>
          <w:rtl w:val="0"/>
        </w:rPr>
        <w:t xml:space="preserve"> </w:t>
      </w:r>
    </w:p>
    <w:p w:rsidR="00000000" w:rsidDel="00000000" w:rsidP="00000000" w:rsidRDefault="00000000" w:rsidRPr="00000000" w14:paraId="000004B4">
      <w:pPr>
        <w:rPr>
          <w:sz w:val="32"/>
          <w:szCs w:val="32"/>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Or while uploading data via the connection in jupyter notebook</w:t>
      </w:r>
    </w:p>
    <w:p w:rsidR="00000000" w:rsidDel="00000000" w:rsidP="00000000" w:rsidRDefault="00000000" w:rsidRPr="00000000" w14:paraId="000004B6">
      <w:pPr>
        <w:spacing w:after="60" w:before="60" w:line="360.0024000000001" w:lineRule="auto"/>
        <w:rPr/>
      </w:pPr>
      <w:r w:rsidDel="00000000" w:rsidR="00000000" w:rsidRPr="00000000">
        <w:rPr>
          <w:rFonts w:ascii="Roboto Mono" w:cs="Roboto Mono" w:eastAsia="Roboto Mono" w:hAnsi="Roboto Mono"/>
          <w:shd w:fill="f3f3f3" w:val="clear"/>
          <w:rtl w:val="0"/>
        </w:rPr>
        <w:t xml:space="preserve">engine = create_engine('postgresql://root:root@localhost:5432/ny_taxi')</w:t>
      </w: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This can happen when Postgres is already installed on your computer. Changing the port can resolve that (e.g. from 5432 to 5431).</w:t>
      </w:r>
    </w:p>
    <w:p w:rsidR="00000000" w:rsidDel="00000000" w:rsidP="00000000" w:rsidRDefault="00000000" w:rsidRPr="00000000" w14:paraId="000004B8">
      <w:pPr>
        <w:rPr>
          <w:b w:val="1"/>
        </w:rPr>
      </w:pPr>
      <w:r w:rsidDel="00000000" w:rsidR="00000000" w:rsidRPr="00000000">
        <w:rPr>
          <w:rtl w:val="0"/>
        </w:rPr>
        <w:t xml:space="preserve">Also, you could change port from </w:t>
      </w:r>
      <w:r w:rsidDel="00000000" w:rsidR="00000000" w:rsidRPr="00000000">
        <w:rPr>
          <w:b w:val="1"/>
          <w:rtl w:val="0"/>
        </w:rPr>
        <w:t xml:space="preserve">5432:5432</w:t>
      </w:r>
      <w:r w:rsidDel="00000000" w:rsidR="00000000" w:rsidRPr="00000000">
        <w:rPr>
          <w:rtl w:val="0"/>
        </w:rPr>
        <w:t xml:space="preserve"> to </w:t>
      </w:r>
      <w:r w:rsidDel="00000000" w:rsidR="00000000" w:rsidRPr="00000000">
        <w:rPr>
          <w:b w:val="1"/>
          <w:rtl w:val="0"/>
        </w:rPr>
        <w:t xml:space="preserve">5431:5432</w:t>
      </w:r>
    </w:p>
    <w:p w:rsidR="00000000" w:rsidDel="00000000" w:rsidP="00000000" w:rsidRDefault="00000000" w:rsidRPr="00000000" w14:paraId="000004B9">
      <w:pPr>
        <w:spacing w:after="60" w:before="60" w:line="360.0024000000001"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Other solution that worked: </w:t>
      </w:r>
    </w:p>
    <w:p w:rsidR="00000000" w:rsidDel="00000000" w:rsidP="00000000" w:rsidRDefault="00000000" w:rsidRPr="00000000" w14:paraId="000004BB">
      <w:pPr>
        <w:rPr/>
      </w:pPr>
      <w:r w:rsidDel="00000000" w:rsidR="00000000" w:rsidRPr="00000000">
        <w:rPr>
          <w:rtl w:val="0"/>
        </w:rPr>
        <w:t xml:space="preserve">Changing </w:t>
      </w:r>
      <w:r w:rsidDel="00000000" w:rsidR="00000000" w:rsidRPr="00000000">
        <w:rPr>
          <w:rFonts w:ascii="Roboto Mono" w:cs="Roboto Mono" w:eastAsia="Roboto Mono" w:hAnsi="Roboto Mono"/>
          <w:shd w:fill="f3f3f3" w:val="clear"/>
          <w:rtl w:val="0"/>
        </w:rPr>
        <w:t xml:space="preserve">`POSTGRES_USER=juroot`</w:t>
      </w:r>
      <w:r w:rsidDel="00000000" w:rsidR="00000000" w:rsidRPr="00000000">
        <w:rPr>
          <w:rtl w:val="0"/>
        </w:rPr>
        <w:t xml:space="preserve"> to </w:t>
      </w:r>
      <w:r w:rsidDel="00000000" w:rsidR="00000000" w:rsidRPr="00000000">
        <w:rPr>
          <w:rFonts w:ascii="Roboto Mono" w:cs="Roboto Mono" w:eastAsia="Roboto Mono" w:hAnsi="Roboto Mono"/>
          <w:shd w:fill="f3f3f3" w:val="clear"/>
          <w:rtl w:val="0"/>
        </w:rPr>
        <w:t xml:space="preserve">`PGUSER=postgres`</w:t>
      </w: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Based on this: </w:t>
      </w:r>
      <w:hyperlink r:id="rId116">
        <w:r w:rsidDel="00000000" w:rsidR="00000000" w:rsidRPr="00000000">
          <w:rPr>
            <w:u w:val="single"/>
            <w:rtl w:val="0"/>
          </w:rPr>
          <w:t xml:space="preserve">postgres with docker compose gives FATAL: role "root" does not exist error - Stack Overflow</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Also </w:t>
      </w:r>
      <w:r w:rsidDel="00000000" w:rsidR="00000000" w:rsidRPr="00000000">
        <w:rPr>
          <w:rFonts w:ascii="Roboto Mono" w:cs="Roboto Mono" w:eastAsia="Roboto Mono" w:hAnsi="Roboto Mono"/>
          <w:shd w:fill="f3f3f3" w:val="clear"/>
          <w:rtl w:val="0"/>
        </w:rPr>
        <w:t xml:space="preserve">`docker compose down`</w:t>
      </w:r>
      <w:r w:rsidDel="00000000" w:rsidR="00000000" w:rsidRPr="00000000">
        <w:rPr>
          <w:rtl w:val="0"/>
        </w:rPr>
        <w:t xml:space="preserve">, removing folder that had postgres volume, running </w:t>
      </w:r>
      <w:r w:rsidDel="00000000" w:rsidR="00000000" w:rsidRPr="00000000">
        <w:rPr>
          <w:rFonts w:ascii="Roboto Mono" w:cs="Roboto Mono" w:eastAsia="Roboto Mono" w:hAnsi="Roboto Mono"/>
          <w:shd w:fill="f3f3f3" w:val="clear"/>
          <w:rtl w:val="0"/>
        </w:rPr>
        <w:t xml:space="preserve">`docker compose up`</w:t>
      </w:r>
      <w:r w:rsidDel="00000000" w:rsidR="00000000" w:rsidRPr="00000000">
        <w:rPr>
          <w:rtl w:val="0"/>
        </w:rPr>
        <w:t xml:space="preserve"> again.</w:t>
      </w:r>
    </w:p>
    <w:p w:rsidR="00000000" w:rsidDel="00000000" w:rsidP="00000000" w:rsidRDefault="00000000" w:rsidRPr="00000000" w14:paraId="000004BE">
      <w:pPr>
        <w:pStyle w:val="Heading2"/>
        <w:rPr>
          <w:sz w:val="34"/>
          <w:szCs w:val="34"/>
        </w:rPr>
      </w:pPr>
      <w:bookmarkStart w:colFirst="0" w:colLast="0" w:name="_y1evrcypfhb0" w:id="132"/>
      <w:bookmarkEnd w:id="132"/>
      <w:r w:rsidDel="00000000" w:rsidR="00000000" w:rsidRPr="00000000">
        <w:rPr>
          <w:sz w:val="34"/>
          <w:szCs w:val="34"/>
          <w:rtl w:val="0"/>
        </w:rPr>
        <w:t xml:space="preserve">Postgres - OperationalError: (psycopg2.OperationalError) connection to server at "localhost" (::1), port 5432 failed: FATAL:  database "ny_taxi" does not exist</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~\anaconda3\lib\site-packages\psycopg2\__init__.py in connect(dsn, connection_factory, cursor_factory, **kwargs)</w:t>
      </w:r>
    </w:p>
    <w:p w:rsidR="00000000" w:rsidDel="00000000" w:rsidP="00000000" w:rsidRDefault="00000000" w:rsidRPr="00000000" w14:paraId="000004C1">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120 </w:t>
      </w:r>
    </w:p>
    <w:p w:rsidR="00000000" w:rsidDel="00000000" w:rsidP="00000000" w:rsidRDefault="00000000" w:rsidRPr="00000000" w14:paraId="000004C2">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121     dsn = _ext.make_dsn(dsn, **kwargs)</w:t>
      </w:r>
    </w:p>
    <w:p w:rsidR="00000000" w:rsidDel="00000000" w:rsidP="00000000" w:rsidRDefault="00000000" w:rsidRPr="00000000" w14:paraId="000004C3">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--&gt; 122     conn = _connect(dsn, connection_factory=connection_factory, **kwasync)</w:t>
      </w:r>
    </w:p>
    <w:p w:rsidR="00000000" w:rsidDel="00000000" w:rsidP="00000000" w:rsidRDefault="00000000" w:rsidRPr="00000000" w14:paraId="000004C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123     if cursor_factory is not None:</w:t>
      </w:r>
    </w:p>
    <w:p w:rsidR="00000000" w:rsidDel="00000000" w:rsidP="00000000" w:rsidRDefault="00000000" w:rsidRPr="00000000" w14:paraId="000004C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124         conn.cursor_factory = cursor_factory</w:t>
      </w:r>
    </w:p>
    <w:p w:rsidR="00000000" w:rsidDel="00000000" w:rsidP="00000000" w:rsidRDefault="00000000" w:rsidRPr="00000000" w14:paraId="000004C6">
      <w:pPr>
        <w:spacing w:after="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C7">
      <w:pPr>
        <w:spacing w:after="0"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OperationalError: (psycopg2.OperationalError) connection to server at "localhost" (::1), port 5432 failed: FATAL:  database "ny_taxi" does not exist</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Make sure postgres is running. You can check that by running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r>
    </w:p>
    <w:p w:rsidR="00000000" w:rsidDel="00000000" w:rsidP="00000000" w:rsidRDefault="00000000" w:rsidRPr="00000000" w14:paraId="000004CA">
      <w:pPr>
        <w:rPr>
          <w:b w:val="1"/>
          <w:sz w:val="34"/>
          <w:szCs w:val="34"/>
        </w:rPr>
      </w:pPr>
      <w:r w:rsidDel="00000000" w:rsidR="00000000" w:rsidRPr="00000000">
        <w:rPr>
          <w:rFonts w:ascii="Arial Unicode MS" w:cs="Arial Unicode MS" w:eastAsia="Arial Unicode MS" w:hAnsi="Arial Unicode MS"/>
          <w:rtl w:val="0"/>
        </w:rPr>
        <w:t xml:space="preserve">✅Solution: If you have postgres software installed on your computer before now, build your instance on a different port like 8080 instead of 5432</w:t>
      </w:r>
      <w:r w:rsidDel="00000000" w:rsidR="00000000" w:rsidRPr="00000000">
        <w:rPr>
          <w:rtl w:val="0"/>
        </w:rPr>
      </w:r>
    </w:p>
    <w:p w:rsidR="00000000" w:rsidDel="00000000" w:rsidP="00000000" w:rsidRDefault="00000000" w:rsidRPr="00000000" w14:paraId="000004CB">
      <w:pPr>
        <w:rPr>
          <w:b w:val="1"/>
          <w:sz w:val="34"/>
          <w:szCs w:val="34"/>
        </w:rPr>
      </w:pPr>
      <w:r w:rsidDel="00000000" w:rsidR="00000000" w:rsidRPr="00000000">
        <w:rPr>
          <w:rtl w:val="0"/>
        </w:rPr>
      </w:r>
    </w:p>
    <w:p w:rsidR="00000000" w:rsidDel="00000000" w:rsidP="00000000" w:rsidRDefault="00000000" w:rsidRPr="00000000" w14:paraId="000004CC">
      <w:pPr>
        <w:pStyle w:val="Heading2"/>
        <w:spacing w:after="200" w:lineRule="auto"/>
        <w:rPr>
          <w:sz w:val="34"/>
          <w:szCs w:val="34"/>
        </w:rPr>
      </w:pPr>
      <w:bookmarkStart w:colFirst="0" w:colLast="0" w:name="_1ssihgpjzznf" w:id="133"/>
      <w:bookmarkEnd w:id="133"/>
      <w:r w:rsidDel="00000000" w:rsidR="00000000" w:rsidRPr="00000000">
        <w:rPr>
          <w:sz w:val="34"/>
          <w:szCs w:val="34"/>
          <w:rtl w:val="0"/>
        </w:rPr>
        <w:t xml:space="preserve">Postgres - ModuleNotFoundError: No module named 'psycopg2'</w:t>
      </w:r>
    </w:p>
    <w:p w:rsidR="00000000" w:rsidDel="00000000" w:rsidP="00000000" w:rsidRDefault="00000000" w:rsidRPr="00000000" w14:paraId="000004CD">
      <w:pPr>
        <w:rPr/>
      </w:pPr>
      <w:r w:rsidDel="00000000" w:rsidR="00000000" w:rsidRPr="00000000">
        <w:rPr>
          <w:rtl w:val="0"/>
        </w:rPr>
        <w:t xml:space="preserve">Issue:</w:t>
      </w:r>
    </w:p>
    <w:p w:rsidR="00000000" w:rsidDel="00000000" w:rsidP="00000000" w:rsidRDefault="00000000" w:rsidRPr="00000000" w14:paraId="000004CE">
      <w:pPr>
        <w:rPr/>
      </w:pPr>
      <w:r w:rsidDel="00000000" w:rsidR="00000000" w:rsidRPr="00000000">
        <w:rPr/>
        <w:drawing>
          <wp:inline distB="114300" distT="114300" distL="114300" distR="114300">
            <wp:extent cx="5662613" cy="533105"/>
            <wp:effectExtent b="0" l="0" r="0" t="0"/>
            <wp:docPr id="28" name="image18.png"/>
            <a:graphic>
              <a:graphicData uri="http://schemas.openxmlformats.org/drawingml/2006/picture">
                <pic:pic>
                  <pic:nvPicPr>
                    <pic:cNvPr id="0" name="image18.png"/>
                    <pic:cNvPicPr preferRelativeResize="0"/>
                  </pic:nvPicPr>
                  <pic:blipFill>
                    <a:blip r:embed="rId117"/>
                    <a:srcRect b="0" l="0" r="0" t="0"/>
                    <a:stretch>
                      <a:fillRect/>
                    </a:stretch>
                  </pic:blipFill>
                  <pic:spPr>
                    <a:xfrm>
                      <a:off x="0" y="0"/>
                      <a:ext cx="5662613" cy="53310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e…</w:t>
      </w:r>
    </w:p>
    <w:p w:rsidR="00000000" w:rsidDel="00000000" w:rsidP="00000000" w:rsidRDefault="00000000" w:rsidRPr="00000000" w14:paraId="000004D0">
      <w:pPr>
        <w:rPr/>
      </w:pPr>
      <w:r w:rsidDel="00000000" w:rsidR="00000000" w:rsidRPr="00000000">
        <w:rPr/>
        <w:drawing>
          <wp:inline distB="114300" distT="114300" distL="114300" distR="114300">
            <wp:extent cx="4019550" cy="381000"/>
            <wp:effectExtent b="0" l="0" r="0" t="0"/>
            <wp:docPr id="58" name="image45.png"/>
            <a:graphic>
              <a:graphicData uri="http://schemas.openxmlformats.org/drawingml/2006/picture">
                <pic:pic>
                  <pic:nvPicPr>
                    <pic:cNvPr id="0" name="image45.png"/>
                    <pic:cNvPicPr preferRelativeResize="0"/>
                  </pic:nvPicPr>
                  <pic:blipFill>
                    <a:blip r:embed="rId118"/>
                    <a:srcRect b="0" l="0" r="0" t="0"/>
                    <a:stretch>
                      <a:fillRect/>
                    </a:stretch>
                  </pic:blipFill>
                  <pic:spPr>
                    <a:xfrm>
                      <a:off x="0" y="0"/>
                      <a:ext cx="4019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Solution: </w:t>
      </w:r>
    </w:p>
    <w:p w:rsidR="00000000" w:rsidDel="00000000" w:rsidP="00000000" w:rsidRDefault="00000000" w:rsidRPr="00000000" w14:paraId="000004D3">
      <w:pPr>
        <w:rPr/>
      </w:pPr>
      <w:r w:rsidDel="00000000" w:rsidR="00000000" w:rsidRPr="00000000">
        <w:rPr>
          <w:rtl w:val="0"/>
        </w:rPr>
        <w:t xml:space="preserve">pip install psycopg2-binary</w:t>
      </w: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If you already have it, you might need to update it:</w:t>
      </w:r>
    </w:p>
    <w:p w:rsidR="00000000" w:rsidDel="00000000" w:rsidP="00000000" w:rsidRDefault="00000000" w:rsidRPr="00000000" w14:paraId="000004D6">
      <w:pPr>
        <w:rPr/>
      </w:pPr>
      <w:r w:rsidDel="00000000" w:rsidR="00000000" w:rsidRPr="00000000">
        <w:rPr>
          <w:rtl w:val="0"/>
        </w:rPr>
        <w:t xml:space="preserve">pip install psycopg2-binary --upgrade</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Other methods, if the above fails:</w:t>
      </w:r>
    </w:p>
    <w:p w:rsidR="00000000" w:rsidDel="00000000" w:rsidP="00000000" w:rsidRDefault="00000000" w:rsidRPr="00000000" w14:paraId="000004D9">
      <w:pPr>
        <w:numPr>
          <w:ilvl w:val="0"/>
          <w:numId w:val="69"/>
        </w:numPr>
        <w:ind w:left="720" w:hanging="360"/>
      </w:pPr>
      <w:r w:rsidDel="00000000" w:rsidR="00000000" w:rsidRPr="00000000">
        <w:rPr>
          <w:rtl w:val="0"/>
        </w:rPr>
        <w:t xml:space="preserve">if you are getting the “ ModuleNotFoundError: No module named 'psycopg2' “ error even after the above installation, then try updating conda using the command conda update -n base -c defaults conda. Or if you are using pip, then try updating it before installing the psycopg packages i.e</w:t>
      </w:r>
    </w:p>
    <w:p w:rsidR="00000000" w:rsidDel="00000000" w:rsidP="00000000" w:rsidRDefault="00000000" w:rsidRPr="00000000" w14:paraId="000004DA">
      <w:pPr>
        <w:numPr>
          <w:ilvl w:val="1"/>
          <w:numId w:val="69"/>
        </w:numPr>
        <w:ind w:left="1440" w:hanging="360"/>
      </w:pPr>
      <w:r w:rsidDel="00000000" w:rsidR="00000000" w:rsidRPr="00000000">
        <w:rPr>
          <w:rtl w:val="0"/>
        </w:rPr>
        <w:t xml:space="preserve">First uninstall the psycopg package</w:t>
      </w:r>
    </w:p>
    <w:p w:rsidR="00000000" w:rsidDel="00000000" w:rsidP="00000000" w:rsidRDefault="00000000" w:rsidRPr="00000000" w14:paraId="000004DB">
      <w:pPr>
        <w:numPr>
          <w:ilvl w:val="1"/>
          <w:numId w:val="69"/>
        </w:numPr>
        <w:ind w:left="1440" w:hanging="360"/>
      </w:pPr>
      <w:r w:rsidDel="00000000" w:rsidR="00000000" w:rsidRPr="00000000">
        <w:rPr>
          <w:rtl w:val="0"/>
        </w:rPr>
        <w:t xml:space="preserve">Then update conda or pip </w:t>
      </w:r>
    </w:p>
    <w:p w:rsidR="00000000" w:rsidDel="00000000" w:rsidP="00000000" w:rsidRDefault="00000000" w:rsidRPr="00000000" w14:paraId="000004DC">
      <w:pPr>
        <w:numPr>
          <w:ilvl w:val="1"/>
          <w:numId w:val="69"/>
        </w:numPr>
        <w:ind w:left="1440" w:hanging="360"/>
      </w:pPr>
      <w:r w:rsidDel="00000000" w:rsidR="00000000" w:rsidRPr="00000000">
        <w:rPr>
          <w:rtl w:val="0"/>
        </w:rPr>
        <w:t xml:space="preserve">Then install psycopg again using pip.</w:t>
      </w:r>
    </w:p>
    <w:p w:rsidR="00000000" w:rsidDel="00000000" w:rsidP="00000000" w:rsidRDefault="00000000" w:rsidRPr="00000000" w14:paraId="000004DD">
      <w:pPr>
        <w:numPr>
          <w:ilvl w:val="0"/>
          <w:numId w:val="69"/>
        </w:numPr>
        <w:ind w:left="720" w:hanging="360"/>
      </w:pPr>
      <w:r w:rsidDel="00000000" w:rsidR="00000000" w:rsidRPr="00000000">
        <w:rPr>
          <w:rtl w:val="0"/>
        </w:rPr>
        <w:t xml:space="preserve">if you are still facing error with r pcycopg2 and showing pg_config not found then you will have to install postgresql. in MAC it is </w:t>
      </w:r>
      <w:r w:rsidDel="00000000" w:rsidR="00000000" w:rsidRPr="00000000">
        <w:rPr>
          <w:b w:val="1"/>
          <w:rtl w:val="0"/>
        </w:rPr>
        <w:t xml:space="preserve">brew install postgresql</w:t>
      </w:r>
      <w:r w:rsidDel="00000000" w:rsidR="00000000" w:rsidRPr="00000000">
        <w:rPr>
          <w:rtl w:val="0"/>
        </w:rPr>
      </w:r>
    </w:p>
    <w:p w:rsidR="00000000" w:rsidDel="00000000" w:rsidP="00000000" w:rsidRDefault="00000000" w:rsidRPr="00000000" w14:paraId="000004DE">
      <w:pPr>
        <w:rPr>
          <w:highlight w:val="yellow"/>
        </w:rPr>
      </w:pPr>
      <w:r w:rsidDel="00000000" w:rsidR="00000000" w:rsidRPr="00000000">
        <w:rPr>
          <w:rtl w:val="0"/>
        </w:rPr>
      </w:r>
    </w:p>
    <w:p w:rsidR="00000000" w:rsidDel="00000000" w:rsidP="00000000" w:rsidRDefault="00000000" w:rsidRPr="00000000" w14:paraId="000004DF">
      <w:pPr>
        <w:pStyle w:val="Heading2"/>
        <w:spacing w:after="200" w:lineRule="auto"/>
        <w:rPr>
          <w:sz w:val="34"/>
          <w:szCs w:val="34"/>
        </w:rPr>
      </w:pPr>
      <w:bookmarkStart w:colFirst="0" w:colLast="0" w:name="_mfbrycz42iua" w:id="134"/>
      <w:bookmarkEnd w:id="134"/>
      <w:ins w:author="Ihilesen Egbokhare" w:id="5" w:date="2025-09-04T22:29:48Z">
        <w:r w:rsidDel="00000000" w:rsidR="00000000" w:rsidRPr="00000000">
          <w:rPr>
            <w:sz w:val="34"/>
            <w:szCs w:val="34"/>
            <w:rtl w:val="0"/>
          </w:rPr>
          <w:t xml:space="preserve"> </w:t>
        </w:r>
      </w:ins>
      <w:r w:rsidDel="00000000" w:rsidR="00000000" w:rsidRPr="00000000">
        <w:rPr>
          <w:sz w:val="34"/>
          <w:szCs w:val="34"/>
          <w:rtl w:val="0"/>
        </w:rPr>
        <w:t xml:space="preserve">Postgres - "Column does not exist" but it actually does (</w:t>
      </w:r>
      <w:r w:rsidDel="00000000" w:rsidR="00000000" w:rsidRPr="00000000">
        <w:rPr>
          <w:sz w:val="34"/>
          <w:szCs w:val="34"/>
          <w:rtl w:val="0"/>
        </w:rPr>
        <w:t xml:space="preserve">Pyscopg2</w:t>
      </w:r>
      <w:r w:rsidDel="00000000" w:rsidR="00000000" w:rsidRPr="00000000">
        <w:rPr>
          <w:sz w:val="34"/>
          <w:szCs w:val="34"/>
          <w:rtl w:val="0"/>
        </w:rPr>
        <w:t xml:space="preserve"> error in MacBook Pro M2)</w:t>
      </w:r>
    </w:p>
    <w:p w:rsidR="00000000" w:rsidDel="00000000" w:rsidP="00000000" w:rsidRDefault="00000000" w:rsidRPr="00000000" w14:paraId="000004E0">
      <w:pPr>
        <w:rPr/>
      </w:pPr>
      <w:r w:rsidDel="00000000" w:rsidR="00000000" w:rsidRPr="00000000">
        <w:rPr>
          <w:rtl w:val="0"/>
        </w:rPr>
        <w:t xml:space="preserve">In the join queries, if we mention the column name directly or enclosed in single quotes it’ll throw an error says “column does not exist”.</w:t>
      </w:r>
    </w:p>
    <w:p w:rsidR="00000000" w:rsidDel="00000000" w:rsidP="00000000" w:rsidRDefault="00000000" w:rsidRPr="00000000" w14:paraId="000004E1">
      <w:pPr>
        <w:rPr/>
      </w:pPr>
      <w:r w:rsidDel="00000000" w:rsidR="00000000" w:rsidRPr="00000000">
        <w:rPr>
          <w:rFonts w:ascii="Arial Unicode MS" w:cs="Arial Unicode MS" w:eastAsia="Arial Unicode MS" w:hAnsi="Arial Unicode MS"/>
          <w:rtl w:val="0"/>
        </w:rPr>
        <w:t xml:space="preserve">✅Solution: But if we enclose the column names in double quotes then it will work</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2"/>
        <w:spacing w:after="200" w:lineRule="auto"/>
        <w:rPr>
          <w:sz w:val="34"/>
          <w:szCs w:val="34"/>
        </w:rPr>
      </w:pPr>
      <w:bookmarkStart w:colFirst="0" w:colLast="0" w:name="_u8c0k8on8fdg" w:id="135"/>
      <w:bookmarkEnd w:id="135"/>
      <w:r w:rsidDel="00000000" w:rsidR="00000000" w:rsidRPr="00000000">
        <w:rPr>
          <w:sz w:val="34"/>
          <w:szCs w:val="34"/>
          <w:rtl w:val="0"/>
        </w:rPr>
        <w:t xml:space="preserve">pgAdmin - Create server dialog does not appear</w:t>
      </w:r>
    </w:p>
    <w:p w:rsidR="00000000" w:rsidDel="00000000" w:rsidP="00000000" w:rsidRDefault="00000000" w:rsidRPr="00000000" w14:paraId="000004E4">
      <w:pPr>
        <w:rPr/>
      </w:pPr>
      <w:r w:rsidDel="00000000" w:rsidR="00000000" w:rsidRPr="00000000">
        <w:rPr>
          <w:rtl w:val="0"/>
        </w:rPr>
        <w:t xml:space="preserve">pgAdmin has a new version. Create server dialog may not appear. Try using register-&gt; server instead.</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pStyle w:val="Heading2"/>
        <w:spacing w:after="200" w:lineRule="auto"/>
        <w:rPr/>
      </w:pPr>
      <w:bookmarkStart w:colFirst="0" w:colLast="0" w:name="_dzfh5tcr7gt3" w:id="136"/>
      <w:bookmarkEnd w:id="136"/>
      <w:r w:rsidDel="00000000" w:rsidR="00000000" w:rsidRPr="00000000">
        <w:rPr>
          <w:rtl w:val="0"/>
        </w:rPr>
        <w:t xml:space="preserve">pgAdmin - Blank/white screen after login (browser)</w:t>
      </w:r>
    </w:p>
    <w:p w:rsidR="00000000" w:rsidDel="00000000" w:rsidP="00000000" w:rsidRDefault="00000000" w:rsidRPr="00000000" w14:paraId="000004E7">
      <w:pPr>
        <w:rPr/>
      </w:pPr>
      <w:r w:rsidDel="00000000" w:rsidR="00000000" w:rsidRPr="00000000">
        <w:rPr>
          <w:rtl w:val="0"/>
        </w:rPr>
        <w:t xml:space="preserve">Using GitHub Codespaces in the browser resulted in a blank screen after the login to pgAdmin (running in a Docker container). The terminal of the pgAdmin container was showing the following error message:</w:t>
      </w:r>
    </w:p>
    <w:p w:rsidR="00000000" w:rsidDel="00000000" w:rsidP="00000000" w:rsidRDefault="00000000" w:rsidRPr="00000000" w14:paraId="000004E8">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CSRFError: 400 Bad Request: The referrer does not match the host.</w:t>
      </w:r>
    </w:p>
    <w:p w:rsidR="00000000" w:rsidDel="00000000" w:rsidP="00000000" w:rsidRDefault="00000000" w:rsidRPr="00000000" w14:paraId="000004E9">
      <w:pPr>
        <w:rPr>
          <w:rFonts w:ascii="Courier New" w:cs="Courier New" w:eastAsia="Courier New" w:hAnsi="Courier New"/>
          <w:shd w:fill="efefef" w:val="clea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Solution #1:</w:t>
      </w:r>
    </w:p>
    <w:p w:rsidR="00000000" w:rsidDel="00000000" w:rsidP="00000000" w:rsidRDefault="00000000" w:rsidRPr="00000000" w14:paraId="000004EB">
      <w:pPr>
        <w:rPr/>
      </w:pPr>
      <w:r w:rsidDel="00000000" w:rsidR="00000000" w:rsidRPr="00000000">
        <w:rPr>
          <w:rtl w:val="0"/>
        </w:rPr>
        <w:t xml:space="preserve">As recommended in the following issue  </w:t>
      </w:r>
      <w:hyperlink r:id="rId119">
        <w:r w:rsidDel="00000000" w:rsidR="00000000" w:rsidRPr="00000000">
          <w:rPr>
            <w:u w:val="single"/>
            <w:rtl w:val="0"/>
          </w:rPr>
          <w:t xml:space="preserve">https://github.com/pgadmin-org/pgadmin4/issues/5432</w:t>
        </w:r>
      </w:hyperlink>
      <w:r w:rsidDel="00000000" w:rsidR="00000000" w:rsidRPr="00000000">
        <w:rPr>
          <w:rtl w:val="0"/>
        </w:rPr>
        <w:t xml:space="preserve"> setting the following environment variable solved it.</w:t>
      </w:r>
    </w:p>
    <w:p w:rsidR="00000000" w:rsidDel="00000000" w:rsidP="00000000" w:rsidRDefault="00000000" w:rsidRPr="00000000" w14:paraId="000004EC">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PGADMIN_CONFIG_WTF_CSRF_ENABLED="False"</w:t>
      </w:r>
    </w:p>
    <w:p w:rsidR="00000000" w:rsidDel="00000000" w:rsidP="00000000" w:rsidRDefault="00000000" w:rsidRPr="00000000" w14:paraId="000004ED">
      <w:pPr>
        <w:rPr/>
      </w:pPr>
      <w:r w:rsidDel="00000000" w:rsidR="00000000" w:rsidRPr="00000000">
        <w:rPr>
          <w:rtl w:val="0"/>
        </w:rPr>
        <w:t xml:space="preserve">Modified “docker run” command</w:t>
      </w:r>
    </w:p>
    <w:p w:rsidR="00000000" w:rsidDel="00000000" w:rsidP="00000000" w:rsidRDefault="00000000" w:rsidRPr="00000000" w14:paraId="000004EE">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4EF">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4F0">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PGADMIN_DEFAULT_PASSWORD="root" \</w:t>
      </w:r>
    </w:p>
    <w:p w:rsidR="00000000" w:rsidDel="00000000" w:rsidP="00000000" w:rsidRDefault="00000000" w:rsidRPr="00000000" w14:paraId="000004F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4F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"8080:80" \</w:t>
      </w:r>
    </w:p>
    <w:p w:rsidR="00000000" w:rsidDel="00000000" w:rsidP="00000000" w:rsidRDefault="00000000" w:rsidRPr="00000000" w14:paraId="000004F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 \</w:t>
      </w:r>
    </w:p>
    <w:p w:rsidR="00000000" w:rsidDel="00000000" w:rsidP="00000000" w:rsidRDefault="00000000" w:rsidRPr="00000000" w14:paraId="000004F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--network=pg-network \</w:t>
      </w:r>
    </w:p>
    <w:p w:rsidR="00000000" w:rsidDel="00000000" w:rsidP="00000000" w:rsidRDefault="00000000" w:rsidRPr="00000000" w14:paraId="000004F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dpage/pgadmin4:8.2</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u w:val="single"/>
        </w:rPr>
      </w:pPr>
      <w:r w:rsidDel="00000000" w:rsidR="00000000" w:rsidRPr="00000000">
        <w:rPr>
          <w:u w:val="single"/>
          <w:rtl w:val="0"/>
        </w:rPr>
        <w:t xml:space="preserve">Solution #2:</w:t>
      </w:r>
    </w:p>
    <w:p w:rsidR="00000000" w:rsidDel="00000000" w:rsidP="00000000" w:rsidRDefault="00000000" w:rsidRPr="00000000" w14:paraId="000004F8">
      <w:pPr>
        <w:rPr/>
      </w:pPr>
      <w:r w:rsidDel="00000000" w:rsidR="00000000" w:rsidRPr="00000000">
        <w:rPr>
          <w:rtl w:val="0"/>
        </w:rPr>
        <w:t xml:space="preserve">Using the local installed VSCode to display GitHub Codespaces.</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When using GitHub Codespaces in the locally installed VSCode (opening a Codespace or creating/starting one) this issue did not occur.</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pStyle w:val="Heading2"/>
        <w:spacing w:after="200" w:lineRule="auto"/>
        <w:rPr/>
      </w:pPr>
      <w:bookmarkStart w:colFirst="0" w:colLast="0" w:name="_uyjwnncmihwe" w:id="137"/>
      <w:bookmarkEnd w:id="137"/>
      <w:r w:rsidDel="00000000" w:rsidR="00000000" w:rsidRPr="00000000">
        <w:rPr>
          <w:rtl w:val="0"/>
        </w:rPr>
        <w:t xml:space="preserve">pgAdmin - Can not access/open the PgAdmin address via browser</w:t>
      </w:r>
    </w:p>
    <w:p w:rsidR="00000000" w:rsidDel="00000000" w:rsidP="00000000" w:rsidRDefault="00000000" w:rsidRPr="00000000" w14:paraId="000004FD">
      <w:pPr>
        <w:rPr>
          <w:rFonts w:ascii="Courier New" w:cs="Courier New" w:eastAsia="Courier New" w:hAnsi="Courier New"/>
          <w:shd w:fill="efefef" w:val="clear"/>
        </w:rPr>
      </w:pPr>
      <w:r w:rsidDel="00000000" w:rsidR="00000000" w:rsidRPr="00000000">
        <w:rPr>
          <w:rtl w:val="0"/>
        </w:rPr>
        <w:t xml:space="preserve">I am using a Mac Pro device and connect to the GCP Compute Engine via Remote SSH - VSCode. But when I trying to run the PgAdmin container via docker run or docker compose command, I am failed to access the pgAdmin address via my browser. I have switched to another browser, but still can not access the pgAdmin address. So I modified a little bit the configuration from the previous DE Zoomcamp repository like below and can access the pgAdmin address:</w:t>
      </w:r>
      <w:r w:rsidDel="00000000" w:rsidR="00000000" w:rsidRPr="00000000">
        <w:rPr>
          <w:rFonts w:ascii="Courier New" w:cs="Courier New" w:eastAsia="Courier New" w:hAnsi="Courier New"/>
          <w:shd w:fill="efefef" w:val="clear"/>
          <w:rtl w:val="0"/>
        </w:rPr>
        <w:t xml:space="preserve"> </w:t>
      </w:r>
    </w:p>
    <w:p w:rsidR="00000000" w:rsidDel="00000000" w:rsidP="00000000" w:rsidRDefault="00000000" w:rsidRPr="00000000" w14:paraId="000004FE">
      <w:pPr>
        <w:rPr>
          <w:rFonts w:ascii="Courier New" w:cs="Courier New" w:eastAsia="Courier New" w:hAnsi="Courier New"/>
          <w:shd w:fill="efefef" w:val="clear"/>
        </w:rPr>
      </w:pPr>
      <w:r w:rsidDel="00000000" w:rsidR="00000000" w:rsidRPr="00000000">
        <w:rPr>
          <w:rtl w:val="0"/>
        </w:rPr>
        <w:t xml:space="preserve">Solution #1:</w:t>
      </w: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Modified “docker run” command</w:t>
      </w:r>
    </w:p>
    <w:p w:rsidR="00000000" w:rsidDel="00000000" w:rsidP="00000000" w:rsidRDefault="00000000" w:rsidRPr="00000000" w14:paraId="00000500">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50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50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PGADMIN_DEFAULT_PASSWORD="pgadmin" \</w:t>
      </w:r>
    </w:p>
    <w:p w:rsidR="00000000" w:rsidDel="00000000" w:rsidP="00000000" w:rsidRDefault="00000000" w:rsidRPr="00000000" w14:paraId="0000050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50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PGADMIN_LISTEN_ADDRESS=0.0.0.0 \</w:t>
      </w:r>
    </w:p>
    <w:p w:rsidR="00000000" w:rsidDel="00000000" w:rsidP="00000000" w:rsidRDefault="00000000" w:rsidRPr="00000000" w14:paraId="0000050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PGADMIN_LISTEN_PORT=5050 \</w:t>
      </w:r>
    </w:p>
    <w:p w:rsidR="00000000" w:rsidDel="00000000" w:rsidP="00000000" w:rsidRDefault="00000000" w:rsidRPr="00000000" w14:paraId="0000050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5050:5050 \</w:t>
      </w:r>
    </w:p>
    <w:p w:rsidR="00000000" w:rsidDel="00000000" w:rsidP="00000000" w:rsidRDefault="00000000" w:rsidRPr="00000000" w14:paraId="00000507">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--network=de-zoomcamp-network \</w:t>
      </w:r>
    </w:p>
    <w:p w:rsidR="00000000" w:rsidDel="00000000" w:rsidP="00000000" w:rsidRDefault="00000000" w:rsidRPr="00000000" w14:paraId="00000508">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pgadmin-container \</w:t>
      </w:r>
    </w:p>
    <w:p w:rsidR="00000000" w:rsidDel="00000000" w:rsidP="00000000" w:rsidRDefault="00000000" w:rsidRPr="00000000" w14:paraId="00000509">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--link postgres-container \</w:t>
      </w:r>
    </w:p>
    <w:p w:rsidR="00000000" w:rsidDel="00000000" w:rsidP="00000000" w:rsidRDefault="00000000" w:rsidRPr="00000000" w14:paraId="0000050A">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-t dpage/pgadmin4</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u w:val="single"/>
        </w:rPr>
      </w:pPr>
      <w:r w:rsidDel="00000000" w:rsidR="00000000" w:rsidRPr="00000000">
        <w:rPr>
          <w:u w:val="single"/>
          <w:rtl w:val="0"/>
        </w:rPr>
        <w:t xml:space="preserve">Solution #2:</w:t>
      </w:r>
    </w:p>
    <w:p w:rsidR="00000000" w:rsidDel="00000000" w:rsidP="00000000" w:rsidRDefault="00000000" w:rsidRPr="00000000" w14:paraId="0000050D">
      <w:pPr>
        <w:rPr/>
      </w:pPr>
      <w:r w:rsidDel="00000000" w:rsidR="00000000" w:rsidRPr="00000000">
        <w:rPr>
          <w:rtl w:val="0"/>
        </w:rPr>
        <w:t xml:space="preserve">Modified docker-compose.yaml configuration (via “docker compose up” command)</w:t>
      </w:r>
    </w:p>
    <w:p w:rsidR="00000000" w:rsidDel="00000000" w:rsidP="00000000" w:rsidRDefault="00000000" w:rsidRPr="00000000" w14:paraId="0000050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50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51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container_name: pgadmin-conntainer</w:t>
      </w:r>
    </w:p>
    <w:p w:rsidR="00000000" w:rsidDel="00000000" w:rsidP="00000000" w:rsidRDefault="00000000" w:rsidRPr="00000000" w14:paraId="0000051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51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51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PGADMIN_DEFAULT_PASSWORD=pgadmin</w:t>
      </w:r>
    </w:p>
    <w:p w:rsidR="00000000" w:rsidDel="00000000" w:rsidP="00000000" w:rsidRDefault="00000000" w:rsidRPr="00000000" w14:paraId="0000051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PGADMIN_CONFIG_WTF_CSRF_ENABLED=False</w:t>
      </w:r>
    </w:p>
    <w:p w:rsidR="00000000" w:rsidDel="00000000" w:rsidP="00000000" w:rsidRDefault="00000000" w:rsidRPr="00000000" w14:paraId="0000051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PGADMIN_LISTEN_ADDRESS=0.0.0.0</w:t>
      </w:r>
    </w:p>
    <w:p w:rsidR="00000000" w:rsidDel="00000000" w:rsidP="00000000" w:rsidRDefault="00000000" w:rsidRPr="00000000" w14:paraId="0000051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PGADMIN_LISTEN_PORT=5050</w:t>
      </w:r>
    </w:p>
    <w:p w:rsidR="00000000" w:rsidDel="00000000" w:rsidP="00000000" w:rsidRDefault="00000000" w:rsidRPr="00000000" w14:paraId="0000051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51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"./pgadmin_data:/var/lib/pgadmin/data"</w:t>
      </w:r>
    </w:p>
    <w:p w:rsidR="00000000" w:rsidDel="00000000" w:rsidP="00000000" w:rsidRDefault="00000000" w:rsidRPr="00000000" w14:paraId="0000051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51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"5050:5050"</w:t>
      </w:r>
    </w:p>
    <w:p w:rsidR="00000000" w:rsidDel="00000000" w:rsidP="00000000" w:rsidRDefault="00000000" w:rsidRPr="00000000" w14:paraId="0000051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51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de-zoomcamp-network</w:t>
      </w:r>
    </w:p>
    <w:p w:rsidR="00000000" w:rsidDel="00000000" w:rsidP="00000000" w:rsidRDefault="00000000" w:rsidRPr="00000000" w14:paraId="0000051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depends_on:</w:t>
      </w:r>
    </w:p>
    <w:p w:rsidR="00000000" w:rsidDel="00000000" w:rsidP="00000000" w:rsidRDefault="00000000" w:rsidRPr="00000000" w14:paraId="0000051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postgres-conntainer</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pStyle w:val="Heading2"/>
        <w:spacing w:after="240" w:before="240" w:lineRule="auto"/>
        <w:rPr/>
      </w:pPr>
      <w:bookmarkStart w:colFirst="0" w:colLast="0" w:name="_teb9ple2tbf" w:id="138"/>
      <w:bookmarkEnd w:id="138"/>
      <w:r w:rsidDel="00000000" w:rsidR="00000000" w:rsidRPr="00000000">
        <w:rPr>
          <w:rtl w:val="0"/>
        </w:rPr>
        <w:t xml:space="preserve">pgAdmin - How to Persist pgAdmin Configurations</w:t>
      </w:r>
    </w:p>
    <w:p w:rsidR="00000000" w:rsidDel="00000000" w:rsidP="00000000" w:rsidRDefault="00000000" w:rsidRPr="00000000" w14:paraId="00000521">
      <w:pPr>
        <w:rPr/>
      </w:pPr>
      <w:r w:rsidDel="00000000" w:rsidR="00000000" w:rsidRPr="00000000">
        <w:rPr>
          <w:rtl w:val="0"/>
        </w:rPr>
        <w:t xml:space="preserve">Question: How can I keep pgAdmin settings after restarting the container?</w:t>
      </w:r>
    </w:p>
    <w:p w:rsidR="00000000" w:rsidDel="00000000" w:rsidP="00000000" w:rsidRDefault="00000000" w:rsidRPr="00000000" w14:paraId="00000522">
      <w:pPr>
        <w:rPr/>
      </w:pPr>
      <w:r w:rsidDel="00000000" w:rsidR="00000000" w:rsidRPr="00000000">
        <w:rPr>
          <w:rtl w:val="0"/>
        </w:rPr>
        <w:t xml:space="preserve">Answer: Create a directory, map it to /var/lib/pgadmin, and fix permissions:</w:t>
      </w:r>
    </w:p>
    <w:p w:rsidR="00000000" w:rsidDel="00000000" w:rsidP="00000000" w:rsidRDefault="00000000" w:rsidRPr="00000000" w14:paraId="00000523">
      <w:pPr>
        <w:rPr/>
      </w:pPr>
      <w:r w:rsidDel="00000000" w:rsidR="00000000" w:rsidRPr="00000000">
        <w:rPr>
          <w:rtl w:val="0"/>
        </w:rPr>
        <w:t xml:space="preserve">Create the directory for pgAdmin data:</w:t>
        <w:br w:type="textWrapping"/>
        <w:t xml:space="preserve"># mkdir -p /path/to/pgadmin-data</w:t>
      </w:r>
    </w:p>
    <w:p w:rsidR="00000000" w:rsidDel="00000000" w:rsidP="00000000" w:rsidRDefault="00000000" w:rsidRPr="00000000" w14:paraId="00000524">
      <w:pPr>
        <w:rPr/>
      </w:pPr>
      <w:r w:rsidDel="00000000" w:rsidR="00000000" w:rsidRPr="00000000">
        <w:rPr>
          <w:rtl w:val="0"/>
        </w:rPr>
        <w:t xml:space="preserve">Assign ownership to pgAdmin's user (ID 5050):</w:t>
        <w:br w:type="textWrapping"/>
        <w:t xml:space="preserve"># sudo chown -R 5050:5050 /path/to/pgadmin-data</w:t>
      </w:r>
    </w:p>
    <w:p w:rsidR="00000000" w:rsidDel="00000000" w:rsidP="00000000" w:rsidRDefault="00000000" w:rsidRPr="00000000" w14:paraId="00000525">
      <w:pPr>
        <w:rPr/>
      </w:pPr>
      <w:r w:rsidDel="00000000" w:rsidR="00000000" w:rsidRPr="00000000">
        <w:rPr>
          <w:rtl w:val="0"/>
        </w:rPr>
        <w:t xml:space="preserve"># sudo chmod -R 755 /path/to/pgadmin-data</w:t>
      </w:r>
    </w:p>
    <w:p w:rsidR="00000000" w:rsidDel="00000000" w:rsidP="00000000" w:rsidRDefault="00000000" w:rsidRPr="00000000" w14:paraId="00000526">
      <w:pPr>
        <w:pStyle w:val="Heading2"/>
        <w:rPr/>
      </w:pPr>
      <w:bookmarkStart w:colFirst="0" w:colLast="0" w:name="_oe38b5vvde36" w:id="139"/>
      <w:bookmarkEnd w:id="139"/>
      <w:r w:rsidDel="00000000" w:rsidR="00000000" w:rsidRPr="00000000">
        <w:rPr>
          <w:rtl w:val="0"/>
        </w:rPr>
        <w:t xml:space="preserve">pgAdmin - Unable to connect to server: [Errno -3] Try again</w:t>
      </w:r>
    </w:p>
    <w:p w:rsidR="00000000" w:rsidDel="00000000" w:rsidP="00000000" w:rsidRDefault="00000000" w:rsidRPr="00000000" w14:paraId="00000527">
      <w:pPr>
        <w:spacing w:after="240" w:before="240" w:lineRule="auto"/>
        <w:rPr/>
      </w:pPr>
      <w:r w:rsidDel="00000000" w:rsidR="00000000" w:rsidRPr="00000000">
        <w:rPr>
          <w:rtl w:val="0"/>
        </w:rPr>
        <w:t xml:space="preserve">This error occurs in connecting pgAdmin with Docker Postgres. In tutorial, in the pgAdmin server creation under Connection &gt; Host name/address: pg-database is given and resulted in the above mentioned error when saved.</w:t>
      </w:r>
    </w:p>
    <w:p w:rsidR="00000000" w:rsidDel="00000000" w:rsidP="00000000" w:rsidRDefault="00000000" w:rsidRPr="00000000" w14:paraId="00000528">
      <w:pPr>
        <w:spacing w:after="240" w:before="240" w:lineRule="auto"/>
        <w:rPr/>
      </w:pPr>
      <w:r w:rsidDel="00000000" w:rsidR="00000000" w:rsidRPr="00000000">
        <w:rPr>
          <w:rtl w:val="0"/>
        </w:rPr>
        <w:t xml:space="preserve">Solution 1:</w:t>
      </w:r>
    </w:p>
    <w:p w:rsidR="00000000" w:rsidDel="00000000" w:rsidP="00000000" w:rsidRDefault="00000000" w:rsidRPr="00000000" w14:paraId="00000529">
      <w:pPr>
        <w:numPr>
          <w:ilvl w:val="0"/>
          <w:numId w:val="9"/>
        </w:numPr>
        <w:spacing w:after="0" w:afterAutospacing="0" w:before="240" w:lineRule="auto"/>
        <w:ind w:left="720" w:hanging="360"/>
      </w:pPr>
      <w:r w:rsidDel="00000000" w:rsidR="00000000" w:rsidRPr="00000000">
        <w:rPr>
          <w:rtl w:val="0"/>
        </w:rPr>
        <w:t xml:space="preserve">Verify that both containers are connected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docker network inspect pg-network</w:t>
      </w:r>
    </w:p>
    <w:p w:rsidR="00000000" w:rsidDel="00000000" w:rsidP="00000000" w:rsidRDefault="00000000" w:rsidRPr="00000000" w14:paraId="0000052A">
      <w:pPr>
        <w:numPr>
          <w:ilvl w:val="0"/>
          <w:numId w:val="9"/>
        </w:numPr>
        <w:spacing w:after="0" w:afterAutospacing="0" w:before="0" w:beforeAutospacing="0" w:lineRule="auto"/>
        <w:ind w:left="720" w:hanging="360"/>
      </w:pPr>
      <w:r w:rsidDel="00000000" w:rsidR="00000000" w:rsidRPr="00000000">
        <w:rPr>
          <w:rtl w:val="0"/>
        </w:rPr>
        <w:t xml:space="preserve">If Docker Postgres container is not connected, then connect it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network connect pg-network postgresContainer_name</w:t>
      </w:r>
    </w:p>
    <w:p w:rsidR="00000000" w:rsidDel="00000000" w:rsidP="00000000" w:rsidRDefault="00000000" w:rsidRPr="00000000" w14:paraId="0000052B">
      <w:pPr>
        <w:numPr>
          <w:ilvl w:val="0"/>
          <w:numId w:val="9"/>
        </w:numPr>
        <w:spacing w:after="240" w:before="0" w:beforeAutospacing="0" w:lineRule="auto"/>
        <w:ind w:left="720" w:hanging="360"/>
      </w:pPr>
      <w:r w:rsidDel="00000000" w:rsidR="00000000" w:rsidRPr="00000000">
        <w:rPr>
          <w:rtl w:val="0"/>
        </w:rPr>
        <w:t xml:space="preserve">Retry connection, and if error persist, instead of using </w:t>
      </w:r>
      <w:r w:rsidDel="00000000" w:rsidR="00000000" w:rsidRPr="00000000">
        <w:rPr>
          <w:rFonts w:ascii="Roboto Mono" w:cs="Roboto Mono" w:eastAsia="Roboto Mono" w:hAnsi="Roboto Mono"/>
          <w:color w:val="188038"/>
          <w:rtl w:val="0"/>
        </w:rPr>
        <w:t xml:space="preserve">pg-database</w:t>
      </w:r>
      <w:r w:rsidDel="00000000" w:rsidR="00000000" w:rsidRPr="00000000">
        <w:rPr>
          <w:rtl w:val="0"/>
        </w:rPr>
        <w:t xml:space="preserve"> under </w:t>
      </w:r>
      <w:r w:rsidDel="00000000" w:rsidR="00000000" w:rsidRPr="00000000">
        <w:rPr>
          <w:rFonts w:ascii="Roboto Mono" w:cs="Roboto Mono" w:eastAsia="Roboto Mono" w:hAnsi="Roboto Mono"/>
          <w:color w:val="188038"/>
          <w:rtl w:val="0"/>
        </w:rPr>
        <w:t xml:space="preserve">Connection &gt; Host name/address: pg-database</w:t>
      </w:r>
      <w:r w:rsidDel="00000000" w:rsidR="00000000" w:rsidRPr="00000000">
        <w:rPr>
          <w:rtl w:val="0"/>
        </w:rPr>
        <w:t xml:space="preserve">, </w:t>
      </w:r>
      <w:r w:rsidDel="00000000" w:rsidR="00000000" w:rsidRPr="00000000">
        <w:rPr>
          <w:b w:val="1"/>
          <w:rtl w:val="0"/>
        </w:rPr>
        <w:t xml:space="preserve">Try using IP Address:</w:t>
      </w:r>
      <w:r w:rsidDel="00000000" w:rsidR="00000000" w:rsidRPr="00000000">
        <w:rPr>
          <w:rtl w:val="0"/>
        </w:rPr>
        <w:t xml:space="preserve"> Use the IP address of the </w:t>
      </w:r>
      <w:r w:rsidDel="00000000" w:rsidR="00000000" w:rsidRPr="00000000">
        <w:rPr>
          <w:rFonts w:ascii="Roboto Mono" w:cs="Roboto Mono" w:eastAsia="Roboto Mono" w:hAnsi="Roboto Mono"/>
          <w:color w:val="188038"/>
          <w:rtl w:val="0"/>
        </w:rPr>
        <w:t xml:space="preserve">postgresContainer_name</w:t>
      </w:r>
      <w:r w:rsidDel="00000000" w:rsidR="00000000" w:rsidRPr="00000000">
        <w:rPr>
          <w:rtl w:val="0"/>
        </w:rPr>
        <w:t xml:space="preserve"> container e.g.(172.19.0.3) in the pgAdmin configuration instead of the container name or pg-database.</w:t>
      </w:r>
    </w:p>
    <w:p w:rsidR="00000000" w:rsidDel="00000000" w:rsidP="00000000" w:rsidRDefault="00000000" w:rsidRPr="00000000" w14:paraId="0000052C">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python ingest_data.py \</w:t>
        </w:r>
      </w:ins>
    </w:p>
    <w:p w:rsidR="00000000" w:rsidDel="00000000" w:rsidP="00000000" w:rsidRDefault="00000000" w:rsidRPr="00000000" w14:paraId="0000052D">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--user=root \</w:t>
        </w:r>
      </w:ins>
    </w:p>
    <w:p w:rsidR="00000000" w:rsidDel="00000000" w:rsidP="00000000" w:rsidRDefault="00000000" w:rsidRPr="00000000" w14:paraId="0000052E">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--password=root \</w:t>
        </w:r>
      </w:ins>
    </w:p>
    <w:p w:rsidR="00000000" w:rsidDel="00000000" w:rsidP="00000000" w:rsidRDefault="00000000" w:rsidRPr="00000000" w14:paraId="0000052F">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--host=localhost \</w:t>
        </w:r>
      </w:ins>
    </w:p>
    <w:p w:rsidR="00000000" w:rsidDel="00000000" w:rsidP="00000000" w:rsidRDefault="00000000" w:rsidRPr="00000000" w14:paraId="00000530">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--port=5432 \</w:t>
        </w:r>
      </w:ins>
    </w:p>
    <w:p w:rsidR="00000000" w:rsidDel="00000000" w:rsidP="00000000" w:rsidRDefault="00000000" w:rsidRPr="00000000" w14:paraId="00000531">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--db=ny_taxi \</w:t>
        </w:r>
      </w:ins>
    </w:p>
    <w:p w:rsidR="00000000" w:rsidDel="00000000" w:rsidP="00000000" w:rsidRDefault="00000000" w:rsidRPr="00000000" w14:paraId="00000532">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--table_name=yellow_taxi_trips \</w:t>
        </w:r>
      </w:ins>
    </w:p>
    <w:p w:rsidR="00000000" w:rsidDel="00000000" w:rsidP="00000000" w:rsidRDefault="00000000" w:rsidRPr="00000000" w14:paraId="00000533">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--url=${URL}</w:t>
        </w:r>
      </w:ins>
    </w:p>
    <w:p w:rsidR="00000000" w:rsidDel="00000000" w:rsidP="00000000" w:rsidRDefault="00000000" w:rsidRPr="00000000" w14:paraId="00000534">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rtl w:val="0"/>
          </w:rPr>
        </w:r>
      </w:ins>
    </w:p>
    <w:p w:rsidR="00000000" w:rsidDel="00000000" w:rsidP="00000000" w:rsidRDefault="00000000" w:rsidRPr="00000000" w14:paraId="00000535">
      <w:pPr>
        <w:pStyle w:val="Heading2"/>
        <w:rPr>
          <w:ins w:author="Clay Bazzle" w:id="6" w:date="2025-09-08T20:22:54Z"/>
          <w:sz w:val="34"/>
          <w:szCs w:val="34"/>
        </w:rPr>
      </w:pPr>
      <w:ins w:author="Clay Bazzle" w:id="6" w:date="2025-09-08T20:22:54Z">
        <w:bookmarkStart w:colFirst="0" w:colLast="0" w:name="_osvngnojxj2" w:id="141"/>
        <w:bookmarkEnd w:id="141"/>
        <w:r w:rsidDel="00000000" w:rsidR="00000000" w:rsidRPr="00000000">
          <w:rPr>
            <w:rtl w:val="0"/>
          </w:rPr>
        </w:r>
      </w:ins>
    </w:p>
    <w:p w:rsidR="00000000" w:rsidDel="00000000" w:rsidP="00000000" w:rsidRDefault="00000000" w:rsidRPr="00000000" w14:paraId="00000536">
      <w:pPr>
        <w:pStyle w:val="Heading2"/>
        <w:rPr>
          <w:sz w:val="34"/>
          <w:szCs w:val="34"/>
        </w:rPr>
      </w:pPr>
      <w:bookmarkStart w:colFirst="0" w:colLast="0" w:name="_21lvlhj2y4r" w:id="140"/>
      <w:bookmarkEnd w:id="140"/>
      <w:r w:rsidDel="00000000" w:rsidR="00000000" w:rsidRPr="00000000">
        <w:rPr>
          <w:sz w:val="34"/>
          <w:szCs w:val="34"/>
          <w:rtl w:val="0"/>
        </w:rPr>
        <w:t xml:space="preserve">Python - ModuleNotFoundError: No module named 'pysqlite2' </w:t>
      </w:r>
    </w:p>
    <w:p w:rsidR="00000000" w:rsidDel="00000000" w:rsidP="00000000" w:rsidRDefault="00000000" w:rsidRPr="00000000" w14:paraId="00000537">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_sqlite3: The specified module could not be found. ModuleNotFoundError: No module named 'pysqlite2'</w:t>
      </w:r>
    </w:p>
    <w:p w:rsidR="00000000" w:rsidDel="00000000" w:rsidP="00000000" w:rsidRDefault="00000000" w:rsidRPr="00000000" w14:paraId="00000538">
      <w:pPr>
        <w:rPr>
          <w:b w:val="1"/>
          <w:sz w:val="34"/>
          <w:szCs w:val="34"/>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The issue seems to arise from the missing of sqlite3.dll in path ".\Anaconda\Dlls\". </w:t>
      </w:r>
    </w:p>
    <w:p w:rsidR="00000000" w:rsidDel="00000000" w:rsidP="00000000" w:rsidRDefault="00000000" w:rsidRPr="00000000" w14:paraId="0000053A">
      <w:pPr>
        <w:rPr>
          <w:sz w:val="34"/>
          <w:szCs w:val="34"/>
        </w:rPr>
      </w:pPr>
      <w:r w:rsidDel="00000000" w:rsidR="00000000" w:rsidRPr="00000000">
        <w:rPr>
          <w:rFonts w:ascii="Arial Unicode MS" w:cs="Arial Unicode MS" w:eastAsia="Arial Unicode MS" w:hAnsi="Arial Unicode MS"/>
          <w:rtl w:val="0"/>
        </w:rPr>
        <w:t xml:space="preserve">✅I solved it by simply copying that .dll file from \Anaconda3\Library\bin and put it under the path mentioned above. (if you are using anaconda) </w:t>
      </w:r>
      <w:r w:rsidDel="00000000" w:rsidR="00000000" w:rsidRPr="00000000">
        <w:rPr>
          <w:rtl w:val="0"/>
        </w:rPr>
      </w:r>
    </w:p>
    <w:p w:rsidR="00000000" w:rsidDel="00000000" w:rsidP="00000000" w:rsidRDefault="00000000" w:rsidRPr="00000000" w14:paraId="0000053B">
      <w:pPr>
        <w:pStyle w:val="Heading2"/>
        <w:rPr>
          <w:sz w:val="34"/>
          <w:szCs w:val="34"/>
        </w:rPr>
      </w:pPr>
      <w:bookmarkStart w:colFirst="0" w:colLast="0" w:name="_wzx3ok7s1b49" w:id="142"/>
      <w:bookmarkEnd w:id="142"/>
      <w:r w:rsidDel="00000000" w:rsidR="00000000" w:rsidRPr="00000000">
        <w:rPr>
          <w:sz w:val="34"/>
          <w:szCs w:val="34"/>
          <w:rtl w:val="0"/>
        </w:rPr>
        <w:t xml:space="preserve">Python - Ingestion with Jupyter notebook - missing 100000 records</w:t>
      </w:r>
    </w:p>
    <w:p w:rsidR="00000000" w:rsidDel="00000000" w:rsidP="00000000" w:rsidRDefault="00000000" w:rsidRPr="00000000" w14:paraId="0000053C">
      <w:pPr>
        <w:rPr/>
      </w:pPr>
      <w:r w:rsidDel="00000000" w:rsidR="00000000" w:rsidRPr="00000000">
        <w:rPr>
          <w:rtl w:val="0"/>
        </w:rPr>
        <w:t xml:space="preserve">If you follow the video </w:t>
      </w:r>
      <w:hyperlink r:id="rId120">
        <w:r w:rsidDel="00000000" w:rsidR="00000000" w:rsidRPr="00000000">
          <w:rPr>
            <w:u w:val="single"/>
            <w:rtl w:val="0"/>
          </w:rPr>
          <w:t xml:space="preserve">1.2.2 - Ingesting NY Taxi Data to Postgres</w:t>
        </w:r>
      </w:hyperlink>
      <w:r w:rsidDel="00000000" w:rsidR="00000000" w:rsidRPr="00000000">
        <w:rPr>
          <w:rtl w:val="0"/>
        </w:rPr>
        <w:t xml:space="preserve"> and you execute all the same steps as Alexey does, you will ingest all the data (~1.3 million rows) into the table yellow_taxi_data as expected.</w:t>
        <w:br w:type="textWrapping"/>
        <w:t xml:space="preserve">However, if you try to run the whole script in the Jupyter notebook for a second time from top to bottom, you will be missing the first chunk of 100000 records. This is because there is a call to the iterator before the while loop that puts the data in the table. The while loop therefore starts by ingesting the second chunk, not the first.</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remove the cell “df=next(df_iter)” that appears higher up in the notebook than the while loop. The first time w(df_iter) is called should be</w:t>
      </w:r>
      <w:r w:rsidDel="00000000" w:rsidR="00000000" w:rsidRPr="00000000">
        <w:rPr>
          <w:i w:val="1"/>
          <w:rtl w:val="0"/>
        </w:rPr>
        <w:t xml:space="preserve"> within</w:t>
      </w:r>
      <w:r w:rsidDel="00000000" w:rsidR="00000000" w:rsidRPr="00000000">
        <w:rPr>
          <w:rtl w:val="0"/>
        </w:rPr>
        <w:t xml:space="preserve"> the while loop.</w:t>
      </w:r>
    </w:p>
    <w:p w:rsidR="00000000" w:rsidDel="00000000" w:rsidP="00000000" w:rsidRDefault="00000000" w:rsidRPr="00000000" w14:paraId="0000053F">
      <w:pPr>
        <w:rPr/>
      </w:pPr>
      <w:r w:rsidDel="00000000" w:rsidR="00000000" w:rsidRPr="00000000">
        <w:rPr>
          <w:b w:val="1"/>
          <w:rtl w:val="0"/>
        </w:rPr>
        <w:t xml:space="preserve">📔Note:</w:t>
      </w:r>
      <w:r w:rsidDel="00000000" w:rsidR="00000000" w:rsidRPr="00000000">
        <w:rPr>
          <w:rtl w:val="0"/>
        </w:rPr>
        <w:t xml:space="preserve"> As this notebook is just used as a way to test the code, it was not intended to be run top to bottom, and the logic is tidied up in a later step when it is instead inserted into a .py file for the pipeline</w:t>
      </w:r>
    </w:p>
    <w:p w:rsidR="00000000" w:rsidDel="00000000" w:rsidP="00000000" w:rsidRDefault="00000000" w:rsidRPr="00000000" w14:paraId="00000540">
      <w:pPr>
        <w:pStyle w:val="Heading2"/>
        <w:rPr/>
      </w:pPr>
      <w:bookmarkStart w:colFirst="0" w:colLast="0" w:name="_gad5y9ggtx1" w:id="143"/>
      <w:bookmarkEnd w:id="143"/>
      <w:r w:rsidDel="00000000" w:rsidR="00000000" w:rsidRPr="00000000">
        <w:rPr>
          <w:rtl w:val="0"/>
        </w:rPr>
        <w:t xml:space="preserve">iPython - Pandas parsing dates with ‘read_csv’</w:t>
      </w:r>
    </w:p>
    <w:p w:rsidR="00000000" w:rsidDel="00000000" w:rsidP="00000000" w:rsidRDefault="00000000" w:rsidRPr="00000000" w14:paraId="00000541">
      <w:pPr>
        <w:rPr/>
      </w:pPr>
      <w:r w:rsidDel="00000000" w:rsidR="00000000" w:rsidRPr="00000000">
        <w:rPr>
          <w:rtl w:val="0"/>
        </w:rPr>
        <w:t xml:space="preserve">Pandas can interpret “string” column values as “datetime” directly when reading the CSV file using “pd.read_csv” using the parameter “parse_dates”, which for example can contain a list of column names or column indices. Then the conversion afterwards is not required anymore.</w:t>
      </w:r>
    </w:p>
    <w:p w:rsidR="00000000" w:rsidDel="00000000" w:rsidP="00000000" w:rsidRDefault="00000000" w:rsidRPr="00000000" w14:paraId="00000542">
      <w:pPr>
        <w:rPr/>
      </w:pPr>
      <w:hyperlink r:id="rId121">
        <w:r w:rsidDel="00000000" w:rsidR="00000000" w:rsidRPr="00000000">
          <w:rPr>
            <w:u w:val="single"/>
            <w:rtl w:val="0"/>
          </w:rPr>
          <w:t xml:space="preserve">pandas.read_csv — pandas 2.1.4 documentation (pydata.org)</w:t>
        </w:r>
      </w:hyperlink>
      <w:r w:rsidDel="00000000" w:rsidR="00000000" w:rsidRPr="00000000">
        <w:rPr>
          <w:rtl w:val="0"/>
        </w:rPr>
        <w:br w:type="textWrapping"/>
      </w:r>
    </w:p>
    <w:p w:rsidR="00000000" w:rsidDel="00000000" w:rsidP="00000000" w:rsidRDefault="00000000" w:rsidRPr="00000000" w14:paraId="00000543">
      <w:pPr>
        <w:rPr/>
      </w:pPr>
      <w:r w:rsidDel="00000000" w:rsidR="00000000" w:rsidRPr="00000000">
        <w:rPr>
          <w:rtl w:val="0"/>
        </w:rPr>
        <w:t xml:space="preserve">Example from week 1</w:t>
      </w:r>
    </w:p>
    <w:p w:rsidR="00000000" w:rsidDel="00000000" w:rsidP="00000000" w:rsidRDefault="00000000" w:rsidRPr="00000000" w14:paraId="00000544">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b w:val="1"/>
          <w:sz w:val="17"/>
          <w:szCs w:val="17"/>
          <w:rtl w:val="0"/>
        </w:rPr>
        <w:t xml:space="preserve">import</w:t>
      </w:r>
      <w:r w:rsidDel="00000000" w:rsidR="00000000" w:rsidRPr="00000000">
        <w:rPr>
          <w:rFonts w:ascii="Consolas" w:cs="Consolas" w:eastAsia="Consolas" w:hAnsi="Consolas"/>
          <w:sz w:val="17"/>
          <w:szCs w:val="17"/>
          <w:rtl w:val="0"/>
        </w:rPr>
        <w:t xml:space="preserve"> pandas </w:t>
      </w:r>
      <w:r w:rsidDel="00000000" w:rsidR="00000000" w:rsidRPr="00000000">
        <w:rPr>
          <w:rFonts w:ascii="Consolas" w:cs="Consolas" w:eastAsia="Consolas" w:hAnsi="Consolas"/>
          <w:b w:val="1"/>
          <w:sz w:val="17"/>
          <w:szCs w:val="17"/>
          <w:rtl w:val="0"/>
        </w:rPr>
        <w:t xml:space="preserve">as</w:t>
      </w:r>
      <w:r w:rsidDel="00000000" w:rsidR="00000000" w:rsidRPr="00000000">
        <w:rPr>
          <w:rFonts w:ascii="Consolas" w:cs="Consolas" w:eastAsia="Consolas" w:hAnsi="Consolas"/>
          <w:sz w:val="17"/>
          <w:szCs w:val="17"/>
          <w:rtl w:val="0"/>
        </w:rPr>
        <w:t xml:space="preserve"> pd</w:t>
      </w:r>
    </w:p>
    <w:p w:rsidR="00000000" w:rsidDel="00000000" w:rsidP="00000000" w:rsidRDefault="00000000" w:rsidRPr="00000000" w14:paraId="00000545">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 </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 pd.read_csv(</w:t>
      </w:r>
    </w:p>
    <w:p w:rsidR="00000000" w:rsidDel="00000000" w:rsidP="00000000" w:rsidRDefault="00000000" w:rsidRPr="00000000" w14:paraId="00000546">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'yellow_tripdata_2021-01.csv', </w:t>
      </w:r>
    </w:p>
    <w:p w:rsidR="00000000" w:rsidDel="00000000" w:rsidP="00000000" w:rsidRDefault="00000000" w:rsidRPr="00000000" w14:paraId="00000547">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nrows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100, </w:t>
      </w:r>
    </w:p>
    <w:p w:rsidR="00000000" w:rsidDel="00000000" w:rsidP="00000000" w:rsidRDefault="00000000" w:rsidRPr="00000000" w14:paraId="00000548">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parse_dates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['tpep_pickup_datetime', 'tpep_dropoff_datetime'])</w:t>
      </w:r>
    </w:p>
    <w:p w:rsidR="00000000" w:rsidDel="00000000" w:rsidP="00000000" w:rsidRDefault="00000000" w:rsidRPr="00000000" w14:paraId="00000549">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df.info()</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which will output</w:t>
      </w:r>
    </w:p>
    <w:p w:rsidR="00000000" w:rsidDel="00000000" w:rsidP="00000000" w:rsidRDefault="00000000" w:rsidRPr="00000000" w14:paraId="0000054C">
      <w:pPr>
        <w:rPr>
          <w:rFonts w:ascii="Consolas" w:cs="Consolas" w:eastAsia="Consolas" w:hAnsi="Consolas"/>
          <w:sz w:val="17"/>
          <w:szCs w:val="17"/>
        </w:rPr>
      </w:pPr>
      <w:r w:rsidDel="00000000" w:rsidR="00000000" w:rsidRPr="00000000">
        <w:rPr>
          <w:rtl w:val="0"/>
        </w:rPr>
      </w:r>
    </w:p>
    <w:p w:rsidR="00000000" w:rsidDel="00000000" w:rsidP="00000000" w:rsidRDefault="00000000" w:rsidRPr="00000000" w14:paraId="0000054D">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&lt;class 'pandas.core.frame.DataFrame'&gt;</w:t>
      </w:r>
    </w:p>
    <w:p w:rsidR="00000000" w:rsidDel="00000000" w:rsidP="00000000" w:rsidRDefault="00000000" w:rsidRPr="00000000" w14:paraId="0000054E">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RangeIndex: 100 entries, 0 to 99</w:t>
      </w:r>
    </w:p>
    <w:p w:rsidR="00000000" w:rsidDel="00000000" w:rsidP="00000000" w:rsidRDefault="00000000" w:rsidRPr="00000000" w14:paraId="0000054F">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Data columns (total 18 columns):</w:t>
      </w:r>
    </w:p>
    <w:p w:rsidR="00000000" w:rsidDel="00000000" w:rsidP="00000000" w:rsidRDefault="00000000" w:rsidRPr="00000000" w14:paraId="00000550">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Column                 Non-Null Count  Dtype         </w:t>
      </w:r>
    </w:p>
    <w:p w:rsidR="00000000" w:rsidDel="00000000" w:rsidP="00000000" w:rsidRDefault="00000000" w:rsidRPr="00000000" w14:paraId="00000551">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  -----         </w:t>
      </w:r>
    </w:p>
    <w:p w:rsidR="00000000" w:rsidDel="00000000" w:rsidP="00000000" w:rsidRDefault="00000000" w:rsidRPr="00000000" w14:paraId="00000552">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0   VendorID               100 non-null    int64         </w:t>
      </w:r>
    </w:p>
    <w:p w:rsidR="00000000" w:rsidDel="00000000" w:rsidP="00000000" w:rsidRDefault="00000000" w:rsidRPr="00000000" w14:paraId="00000553">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   tpep_pickup_datetime   100 non-null    datetime64[ns]</w:t>
      </w:r>
    </w:p>
    <w:p w:rsidR="00000000" w:rsidDel="00000000" w:rsidP="00000000" w:rsidRDefault="00000000" w:rsidRPr="00000000" w14:paraId="0000055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2   tpep_dropoff_datetime  100 non-null    datetime64[ns]</w:t>
      </w:r>
    </w:p>
    <w:p w:rsidR="00000000" w:rsidDel="00000000" w:rsidP="00000000" w:rsidRDefault="00000000" w:rsidRPr="00000000" w14:paraId="0000055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3   passenger_count        100 non-null    int64         </w:t>
      </w:r>
    </w:p>
    <w:p w:rsidR="00000000" w:rsidDel="00000000" w:rsidP="00000000" w:rsidRDefault="00000000" w:rsidRPr="00000000" w14:paraId="0000055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4   trip_distance          100 non-null    float64       </w:t>
      </w:r>
    </w:p>
    <w:p w:rsidR="00000000" w:rsidDel="00000000" w:rsidP="00000000" w:rsidRDefault="00000000" w:rsidRPr="00000000" w14:paraId="0000055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5   RatecodeID             100 non-null    int64         </w:t>
      </w:r>
    </w:p>
    <w:p w:rsidR="00000000" w:rsidDel="00000000" w:rsidP="00000000" w:rsidRDefault="00000000" w:rsidRPr="00000000" w14:paraId="00000558">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6   store_and_fwd_flag     100 non-null    object        </w:t>
      </w:r>
    </w:p>
    <w:p w:rsidR="00000000" w:rsidDel="00000000" w:rsidP="00000000" w:rsidRDefault="00000000" w:rsidRPr="00000000" w14:paraId="00000559">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7   PULocationID           100 non-null    int64         </w:t>
      </w:r>
    </w:p>
    <w:p w:rsidR="00000000" w:rsidDel="00000000" w:rsidP="00000000" w:rsidRDefault="00000000" w:rsidRPr="00000000" w14:paraId="0000055A">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8   DOLocationID           100 non-null    int64         </w:t>
      </w:r>
    </w:p>
    <w:p w:rsidR="00000000" w:rsidDel="00000000" w:rsidP="00000000" w:rsidRDefault="00000000" w:rsidRPr="00000000" w14:paraId="0000055B">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9   payment_type           100 non-null    int64         </w:t>
      </w:r>
    </w:p>
    <w:p w:rsidR="00000000" w:rsidDel="00000000" w:rsidP="00000000" w:rsidRDefault="00000000" w:rsidRPr="00000000" w14:paraId="0000055C">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10  fare_amount            100 non-null    float64       </w:t>
      </w:r>
    </w:p>
    <w:p w:rsidR="00000000" w:rsidDel="00000000" w:rsidP="00000000" w:rsidRDefault="00000000" w:rsidRPr="00000000" w14:paraId="0000055D">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11  extra                  100 non-null    float64       </w:t>
      </w:r>
    </w:p>
    <w:p w:rsidR="00000000" w:rsidDel="00000000" w:rsidP="00000000" w:rsidRDefault="00000000" w:rsidRPr="00000000" w14:paraId="0000055E">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12  mta_tax                100 non-null    float64       </w:t>
      </w:r>
    </w:p>
    <w:p w:rsidR="00000000" w:rsidDel="00000000" w:rsidP="00000000" w:rsidRDefault="00000000" w:rsidRPr="00000000" w14:paraId="0000055F">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13  tip_amount             100 non-null    float64       </w:t>
      </w:r>
    </w:p>
    <w:p w:rsidR="00000000" w:rsidDel="00000000" w:rsidP="00000000" w:rsidRDefault="00000000" w:rsidRPr="00000000" w14:paraId="00000560">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14  tolls_amount           100 non-null    float64       </w:t>
      </w:r>
    </w:p>
    <w:p w:rsidR="00000000" w:rsidDel="00000000" w:rsidP="00000000" w:rsidRDefault="00000000" w:rsidRPr="00000000" w14:paraId="00000561">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15  improvement_surcharge  100 non-null    float64       </w:t>
      </w:r>
    </w:p>
    <w:p w:rsidR="00000000" w:rsidDel="00000000" w:rsidP="00000000" w:rsidRDefault="00000000" w:rsidRPr="00000000" w14:paraId="00000562">
      <w:pPr>
        <w:rPr>
          <w:rFonts w:ascii="Consolas" w:cs="Consolas" w:eastAsia="Consolas" w:hAnsi="Consolas"/>
          <w:i w:val="1"/>
          <w:sz w:val="17"/>
          <w:szCs w:val="17"/>
        </w:rPr>
      </w:pPr>
      <w:r w:rsidDel="00000000" w:rsidR="00000000" w:rsidRPr="00000000">
        <w:rPr>
          <w:rFonts w:ascii="Consolas" w:cs="Consolas" w:eastAsia="Consolas" w:hAnsi="Consolas"/>
          <w:sz w:val="17"/>
          <w:szCs w:val="17"/>
          <w:rtl w:val="0"/>
        </w:rPr>
        <w:t xml:space="preserve"> 16  total_amount           100 non-null    float64 </w:t>
      </w:r>
      <w:r w:rsidDel="00000000" w:rsidR="00000000" w:rsidRPr="00000000">
        <w:rPr>
          <w:rFonts w:ascii="Consolas" w:cs="Consolas" w:eastAsia="Consolas" w:hAnsi="Consolas"/>
          <w:i w:val="1"/>
          <w:sz w:val="17"/>
          <w:szCs w:val="17"/>
          <w:rtl w:val="0"/>
        </w:rPr>
        <w:t xml:space="preserve">      </w:t>
      </w:r>
    </w:p>
    <w:p w:rsidR="00000000" w:rsidDel="00000000" w:rsidP="00000000" w:rsidRDefault="00000000" w:rsidRPr="00000000" w14:paraId="00000563">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 17  congestion_surcharge   100 non-null    float64       </w:t>
      </w:r>
    </w:p>
    <w:p w:rsidR="00000000" w:rsidDel="00000000" w:rsidP="00000000" w:rsidRDefault="00000000" w:rsidRPr="00000000" w14:paraId="00000564">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dtypes: datetime64[ns](2), float64(9), int64(6), object(1)</w:t>
      </w:r>
    </w:p>
    <w:p w:rsidR="00000000" w:rsidDel="00000000" w:rsidP="00000000" w:rsidRDefault="00000000" w:rsidRPr="00000000" w14:paraId="00000565">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memory usage: 14.2+ KB</w:t>
      </w:r>
    </w:p>
    <w:p w:rsidR="00000000" w:rsidDel="00000000" w:rsidP="00000000" w:rsidRDefault="00000000" w:rsidRPr="00000000" w14:paraId="00000566">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67">
      <w:pPr>
        <w:pStyle w:val="Heading2"/>
        <w:spacing w:after="200" w:lineRule="auto"/>
        <w:rPr>
          <w:rFonts w:ascii="Consolas" w:cs="Consolas" w:eastAsia="Consolas" w:hAnsi="Consolas"/>
          <w:i w:val="1"/>
          <w:sz w:val="17"/>
          <w:szCs w:val="17"/>
        </w:rPr>
      </w:pPr>
      <w:bookmarkStart w:colFirst="0" w:colLast="0" w:name="_z58y65imuckf" w:id="144"/>
      <w:bookmarkEnd w:id="144"/>
      <w:r w:rsidDel="00000000" w:rsidR="00000000" w:rsidRPr="00000000">
        <w:rPr>
          <w:sz w:val="34"/>
          <w:szCs w:val="34"/>
          <w:rtl w:val="0"/>
        </w:rPr>
        <w:t xml:space="preserve">Python - Python cant ingest data from the github link provided using curl</w:t>
      </w:r>
      <w:r w:rsidDel="00000000" w:rsidR="00000000" w:rsidRPr="00000000">
        <w:rPr>
          <w:rtl w:val="0"/>
        </w:rPr>
      </w:r>
    </w:p>
    <w:p w:rsidR="00000000" w:rsidDel="00000000" w:rsidP="00000000" w:rsidRDefault="00000000" w:rsidRPr="00000000" w14:paraId="00000568">
      <w:pPr>
        <w:rPr/>
      </w:pPr>
      <w:r w:rsidDel="00000000" w:rsidR="00000000" w:rsidRPr="00000000">
        <w:rPr>
          <w:rtl w:val="0"/>
        </w:rPr>
        <w:t xml:space="preserve">  os.system(f"curl -LO {url} -o {csv_name}")</w:t>
      </w:r>
    </w:p>
    <w:p w:rsidR="00000000" w:rsidDel="00000000" w:rsidP="00000000" w:rsidRDefault="00000000" w:rsidRPr="00000000" w14:paraId="00000569">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6A">
      <w:pPr>
        <w:pStyle w:val="Heading2"/>
        <w:spacing w:after="200" w:lineRule="auto"/>
        <w:rPr>
          <w:sz w:val="34"/>
          <w:szCs w:val="34"/>
        </w:rPr>
      </w:pPr>
      <w:bookmarkStart w:colFirst="0" w:colLast="0" w:name="_ozmo3vnb46rs" w:id="145"/>
      <w:bookmarkEnd w:id="145"/>
      <w:r w:rsidDel="00000000" w:rsidR="00000000" w:rsidRPr="00000000">
        <w:rPr>
          <w:sz w:val="34"/>
          <w:szCs w:val="34"/>
          <w:rtl w:val="0"/>
        </w:rPr>
        <w:t xml:space="preserve">Python - Pandas can read *.csv.gzip</w:t>
      </w:r>
    </w:p>
    <w:p w:rsidR="00000000" w:rsidDel="00000000" w:rsidP="00000000" w:rsidRDefault="00000000" w:rsidRPr="00000000" w14:paraId="0000056B">
      <w:pPr>
        <w:rPr/>
      </w:pPr>
      <w:r w:rsidDel="00000000" w:rsidR="00000000" w:rsidRPr="00000000">
        <w:rPr>
          <w:rtl w:val="0"/>
        </w:rPr>
        <w:t xml:space="preserve">When a CSV file is compressed using Gzip, it is saved with a ".csv.gz" file extension. This file type is also known as a Gzip compressed CSV file. When you want to read a Gzip compressed CSV file using Pandas, you can use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which is specifically designed to read CSV files.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accepts several parameters, including a file path or a file-like object. To read a Gzip compressed CSV file, you can pass the file path of the ".csv.gz" file as an argument to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t>
      </w:r>
    </w:p>
    <w:p w:rsidR="00000000" w:rsidDel="00000000" w:rsidP="00000000" w:rsidRDefault="00000000" w:rsidRPr="00000000" w14:paraId="0000056C">
      <w:pPr>
        <w:rPr/>
      </w:pPr>
      <w:r w:rsidDel="00000000" w:rsidR="00000000" w:rsidRPr="00000000">
        <w:rPr>
          <w:rtl w:val="0"/>
        </w:rPr>
        <w:t xml:space="preserve">Here is an example of how to read a Gzip compressed CSV file using Pandas:</w:t>
      </w:r>
    </w:p>
    <w:p w:rsidR="00000000" w:rsidDel="00000000" w:rsidP="00000000" w:rsidRDefault="00000000" w:rsidRPr="00000000" w14:paraId="0000056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 = pd.read_csv('file.csv.gz'</w:t>
      </w:r>
    </w:p>
    <w:p w:rsidR="00000000" w:rsidDel="00000000" w:rsidP="00000000" w:rsidRDefault="00000000" w:rsidRPr="00000000" w14:paraId="0000056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compression='gzip'</w:t>
      </w:r>
    </w:p>
    <w:p w:rsidR="00000000" w:rsidDel="00000000" w:rsidP="00000000" w:rsidRDefault="00000000" w:rsidRPr="00000000" w14:paraId="0000056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low_memory=False</w:t>
      </w:r>
    </w:p>
    <w:p w:rsidR="00000000" w:rsidDel="00000000" w:rsidP="00000000" w:rsidRDefault="00000000" w:rsidRPr="00000000" w14:paraId="0000057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71">
      <w:pPr>
        <w:rPr>
          <w:i w:val="1"/>
          <w:sz w:val="28"/>
          <w:szCs w:val="28"/>
        </w:rPr>
      </w:pPr>
      <w:r w:rsidDel="00000000" w:rsidR="00000000" w:rsidRPr="00000000">
        <w:rPr>
          <w:rtl w:val="0"/>
        </w:rPr>
      </w:r>
    </w:p>
    <w:p w:rsidR="00000000" w:rsidDel="00000000" w:rsidP="00000000" w:rsidRDefault="00000000" w:rsidRPr="00000000" w14:paraId="00000572">
      <w:pPr>
        <w:pStyle w:val="Heading2"/>
        <w:rPr>
          <w:b w:val="1"/>
          <w:sz w:val="34"/>
          <w:szCs w:val="34"/>
        </w:rPr>
      </w:pPr>
      <w:bookmarkStart w:colFirst="0" w:colLast="0" w:name="_x306jsre56di" w:id="146"/>
      <w:bookmarkEnd w:id="146"/>
      <w:r w:rsidDel="00000000" w:rsidR="00000000" w:rsidRPr="00000000">
        <w:rPr>
          <w:i w:val="1"/>
          <w:rtl w:val="0"/>
        </w:rPr>
        <w:t xml:space="preserve">Python - How to iterate through an</w:t>
      </w:r>
      <w:r w:rsidDel="00000000" w:rsidR="00000000" w:rsidRPr="00000000">
        <w:rPr>
          <w:rtl w:val="0"/>
        </w:rPr>
        <w:t xml:space="preserve">d ingest parquet file</w:t>
      </w: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Contrary to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method there’s no such easy way to iterate through and set chunksize for parquet files. We can use PyArrow (Apache Arrow Python bindings) to resolve that.</w:t>
      </w:r>
    </w:p>
    <w:p w:rsidR="00000000" w:rsidDel="00000000" w:rsidP="00000000" w:rsidRDefault="00000000" w:rsidRPr="00000000" w14:paraId="00000574">
      <w:pPr>
        <w:rPr>
          <w:b w:val="1"/>
          <w:sz w:val="34"/>
          <w:szCs w:val="34"/>
        </w:rPr>
      </w:pPr>
      <w:r w:rsidDel="00000000" w:rsidR="00000000" w:rsidRPr="00000000">
        <w:rPr>
          <w:rtl w:val="0"/>
        </w:rPr>
      </w:r>
    </w:p>
    <w:p w:rsidR="00000000" w:rsidDel="00000000" w:rsidP="00000000" w:rsidRDefault="00000000" w:rsidRPr="00000000" w14:paraId="0000057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pyarrow.parquet as pq</w:t>
      </w:r>
    </w:p>
    <w:p w:rsidR="00000000" w:rsidDel="00000000" w:rsidP="00000000" w:rsidRDefault="00000000" w:rsidRPr="00000000" w14:paraId="0000057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output_name = “</w:t>
      </w:r>
      <w:hyperlink r:id="rId122">
        <w:r w:rsidDel="00000000" w:rsidR="00000000" w:rsidRPr="00000000">
          <w:rPr>
            <w:rFonts w:ascii="Roboto Mono" w:cs="Roboto Mono" w:eastAsia="Roboto Mono" w:hAnsi="Roboto Mono"/>
            <w:shd w:fill="f3f3f3" w:val="clear"/>
            <w:rtl w:val="0"/>
          </w:rPr>
          <w:t xml:space="preserve">https://d37ci6vzurychx.cloudfront.net/trip-data/yellow_tripdata_2021-01.parquet</w:t>
        </w:r>
      </w:hyperlink>
      <w:r w:rsidDel="00000000" w:rsidR="00000000" w:rsidRPr="00000000">
        <w:rPr>
          <w:rFonts w:ascii="Roboto Mono" w:cs="Roboto Mono" w:eastAsia="Roboto Mono" w:hAnsi="Roboto Mono"/>
          <w:shd w:fill="f3f3f3" w:val="clear"/>
          <w:rtl w:val="0"/>
        </w:rPr>
        <w:t xml:space="preserve">”</w:t>
      </w:r>
    </w:p>
    <w:p w:rsidR="00000000" w:rsidDel="00000000" w:rsidP="00000000" w:rsidRDefault="00000000" w:rsidRPr="00000000" w14:paraId="0000057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parquet_file = pq.ParquetFile(output_name)</w:t>
      </w:r>
    </w:p>
    <w:p w:rsidR="00000000" w:rsidDel="00000000" w:rsidP="00000000" w:rsidRDefault="00000000" w:rsidRPr="00000000" w14:paraId="0000057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parquet_size = parquet_file.metadata.num_rows</w:t>
      </w:r>
    </w:p>
    <w:p w:rsidR="00000000" w:rsidDel="00000000" w:rsidP="00000000" w:rsidRDefault="00000000" w:rsidRPr="00000000" w14:paraId="00000579">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A">
      <w:pPr>
        <w:spacing w:line="240" w:lineRule="auto"/>
        <w:rPr>
          <w:rFonts w:ascii="Roboto Mono" w:cs="Roboto Mono" w:eastAsia="Roboto Mono" w:hAnsi="Roboto Mono"/>
          <w:strike w:val="1"/>
          <w:shd w:fill="f3f3f3" w:val="clear"/>
        </w:rPr>
      </w:pPr>
      <w:r w:rsidDel="00000000" w:rsidR="00000000" w:rsidRPr="00000000">
        <w:rPr>
          <w:rFonts w:ascii="Roboto Mono" w:cs="Roboto Mono" w:eastAsia="Roboto Mono" w:hAnsi="Roboto Mono"/>
          <w:strike w:val="1"/>
          <w:shd w:fill="f3f3f3" w:val="clear"/>
          <w:rtl w:val="0"/>
        </w:rPr>
        <w:t xml:space="preserve">engine = create_engine(f'postgresql://{user}:{password}@{host}:{port}/{db}')</w:t>
      </w:r>
    </w:p>
    <w:p w:rsidR="00000000" w:rsidDel="00000000" w:rsidP="00000000" w:rsidRDefault="00000000" w:rsidRPr="00000000" w14:paraId="0000057B">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table_name=”yellow_taxi_schema”</w:t>
      </w:r>
    </w:p>
    <w:p w:rsidR="00000000" w:rsidDel="00000000" w:rsidP="00000000" w:rsidRDefault="00000000" w:rsidRPr="00000000" w14:paraId="0000057D">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Clear table if exists</w:t>
      </w:r>
    </w:p>
    <w:p w:rsidR="00000000" w:rsidDel="00000000" w:rsidP="00000000" w:rsidRDefault="00000000" w:rsidRPr="00000000" w14:paraId="0000057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pq.read_table(output_name).to_pandas().head(n=0).to_sql(name=table_name, con=engine, if_exists='replace')</w:t>
      </w:r>
    </w:p>
    <w:p w:rsidR="00000000" w:rsidDel="00000000" w:rsidP="00000000" w:rsidRDefault="00000000" w:rsidRPr="00000000" w14:paraId="00000580">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8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default (and max) batch size</w:t>
      </w:r>
    </w:p>
    <w:p w:rsidR="00000000" w:rsidDel="00000000" w:rsidP="00000000" w:rsidRDefault="00000000" w:rsidRPr="00000000" w14:paraId="0000058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index = 65536</w:t>
      </w:r>
    </w:p>
    <w:p w:rsidR="00000000" w:rsidDel="00000000" w:rsidP="00000000" w:rsidRDefault="00000000" w:rsidRPr="00000000" w14:paraId="00000583">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8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for i in parquet_file.iter_batches(use_threads=True):</w:t>
      </w:r>
    </w:p>
    <w:p w:rsidR="00000000" w:rsidDel="00000000" w:rsidP="00000000" w:rsidRDefault="00000000" w:rsidRPr="00000000" w14:paraId="0000058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t_start = time()</w:t>
      </w:r>
    </w:p>
    <w:p w:rsidR="00000000" w:rsidDel="00000000" w:rsidP="00000000" w:rsidRDefault="00000000" w:rsidRPr="00000000" w14:paraId="0000058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print(f'Ingesting {index} out of {parquet_size} rows ({index / parquet_size:.0%})')</w:t>
      </w:r>
    </w:p>
    <w:p w:rsidR="00000000" w:rsidDel="00000000" w:rsidP="00000000" w:rsidRDefault="00000000" w:rsidRPr="00000000" w14:paraId="0000058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i.to_pandas().to_sql(name=table_name, con=engine, if_exists='append')</w:t>
      </w:r>
    </w:p>
    <w:p w:rsidR="00000000" w:rsidDel="00000000" w:rsidP="00000000" w:rsidRDefault="00000000" w:rsidRPr="00000000" w14:paraId="0000058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index += 65536</w:t>
      </w:r>
    </w:p>
    <w:p w:rsidR="00000000" w:rsidDel="00000000" w:rsidP="00000000" w:rsidRDefault="00000000" w:rsidRPr="00000000" w14:paraId="0000058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t_end = time()</w:t>
      </w:r>
    </w:p>
    <w:p w:rsidR="00000000" w:rsidDel="00000000" w:rsidP="00000000" w:rsidRDefault="00000000" w:rsidRPr="00000000" w14:paraId="0000058A">
      <w:pPr>
        <w:spacing w:line="240" w:lineRule="auto"/>
        <w:rPr/>
      </w:pPr>
      <w:r w:rsidDel="00000000" w:rsidR="00000000" w:rsidRPr="00000000">
        <w:rPr>
          <w:rFonts w:ascii="Roboto Mono" w:cs="Roboto Mono" w:eastAsia="Roboto Mono" w:hAnsi="Roboto Mono"/>
          <w:shd w:fill="f3f3f3" w:val="clear"/>
          <w:rtl w:val="0"/>
        </w:rPr>
        <w:tab/>
        <w:t xml:space="preserve">print(f'\t- it took %.1f seconds' % (t_end - t_start))</w:t>
      </w:r>
      <w:r w:rsidDel="00000000" w:rsidR="00000000" w:rsidRPr="00000000">
        <w:rPr>
          <w:rtl w:val="0"/>
        </w:rPr>
      </w:r>
    </w:p>
    <w:p w:rsidR="00000000" w:rsidDel="00000000" w:rsidP="00000000" w:rsidRDefault="00000000" w:rsidRPr="00000000" w14:paraId="0000058B">
      <w:pPr>
        <w:pStyle w:val="Heading2"/>
        <w:rPr>
          <w:sz w:val="34"/>
          <w:szCs w:val="34"/>
        </w:rPr>
      </w:pPr>
      <w:bookmarkStart w:colFirst="0" w:colLast="0" w:name="_1q1fu1zg76e3" w:id="147"/>
      <w:bookmarkEnd w:id="147"/>
      <w:r w:rsidDel="00000000" w:rsidR="00000000" w:rsidRPr="00000000">
        <w:rPr>
          <w:sz w:val="34"/>
          <w:szCs w:val="34"/>
          <w:rtl w:val="0"/>
        </w:rPr>
        <w:t xml:space="preserve">Python - SQLAlchemy - ImportError: cannot import name 'TypeAliasType' from 'typing_extensions'.</w:t>
      </w:r>
    </w:p>
    <w:p w:rsidR="00000000" w:rsidDel="00000000" w:rsidP="00000000" w:rsidRDefault="00000000" w:rsidRPr="00000000" w14:paraId="0000058C">
      <w:pPr>
        <w:rPr/>
      </w:pPr>
      <w:r w:rsidDel="00000000" w:rsidR="00000000" w:rsidRPr="00000000">
        <w:rPr>
          <w:rtl w:val="0"/>
        </w:rPr>
        <w:t xml:space="preserve">Error raised during the jupyter notebook’s cell execution:</w:t>
      </w:r>
    </w:p>
    <w:p w:rsidR="00000000" w:rsidDel="00000000" w:rsidP="00000000" w:rsidRDefault="00000000" w:rsidRPr="00000000" w14:paraId="0000058D">
      <w:pPr>
        <w:rPr>
          <w:shd w:fill="efefef" w:val="clear"/>
        </w:rPr>
      </w:pPr>
      <w:r w:rsidDel="00000000" w:rsidR="00000000" w:rsidRPr="00000000">
        <w:rPr>
          <w:shd w:fill="efefef" w:val="clear"/>
          <w:rtl w:val="0"/>
        </w:rPr>
        <w:t xml:space="preserve">from sqlalchemy import create_engine.</w:t>
      </w:r>
    </w:p>
    <w:p w:rsidR="00000000" w:rsidDel="00000000" w:rsidP="00000000" w:rsidRDefault="00000000" w:rsidRPr="00000000" w14:paraId="0000058E">
      <w:pPr>
        <w:rPr>
          <w:rFonts w:ascii="Consolas" w:cs="Consolas" w:eastAsia="Consolas" w:hAnsi="Consolas"/>
          <w:sz w:val="21"/>
          <w:szCs w:val="21"/>
          <w:shd w:fill="fafafa" w:val="clea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Solution: Version of Python module “typing_extensions” </w:t>
      </w:r>
      <w:hyperlink r:id="rId123">
        <w:r w:rsidDel="00000000" w:rsidR="00000000" w:rsidRPr="00000000">
          <w:rPr>
            <w:u w:val="single"/>
            <w:rtl w:val="0"/>
          </w:rPr>
          <w:t xml:space="preserve">&gt;= 4.6.0</w:t>
        </w:r>
      </w:hyperlink>
      <w:r w:rsidDel="00000000" w:rsidR="00000000" w:rsidRPr="00000000">
        <w:rPr>
          <w:rtl w:val="0"/>
        </w:rPr>
        <w:t xml:space="preserve">. Can be updated by Conda or pip.</w:t>
      </w:r>
    </w:p>
    <w:p w:rsidR="00000000" w:rsidDel="00000000" w:rsidP="00000000" w:rsidRDefault="00000000" w:rsidRPr="00000000" w14:paraId="00000590">
      <w:pPr>
        <w:pStyle w:val="Heading2"/>
        <w:spacing w:after="200" w:lineRule="auto"/>
        <w:rPr>
          <w:sz w:val="34"/>
          <w:szCs w:val="34"/>
        </w:rPr>
      </w:pPr>
      <w:bookmarkStart w:colFirst="0" w:colLast="0" w:name="_mktzpod0sl8z" w:id="148"/>
      <w:bookmarkEnd w:id="148"/>
      <w:r w:rsidDel="00000000" w:rsidR="00000000" w:rsidRPr="00000000">
        <w:rPr>
          <w:sz w:val="34"/>
          <w:szCs w:val="34"/>
          <w:rtl w:val="0"/>
        </w:rPr>
        <w:t xml:space="preserve">Python - SQLALchemy - TypeError 'module' object is not callable</w:t>
      </w:r>
    </w:p>
    <w:p w:rsidR="00000000" w:rsidDel="00000000" w:rsidP="00000000" w:rsidRDefault="00000000" w:rsidRPr="00000000" w14:paraId="00000591">
      <w:pPr>
        <w:rPr>
          <w:b w:val="1"/>
          <w:sz w:val="23"/>
          <w:szCs w:val="23"/>
        </w:rPr>
      </w:pPr>
      <w:r w:rsidDel="00000000" w:rsidR="00000000" w:rsidRPr="00000000">
        <w:rPr>
          <w:b w:val="1"/>
          <w:sz w:val="23"/>
          <w:szCs w:val="23"/>
          <w:rtl w:val="0"/>
        </w:rPr>
        <w:t xml:space="preserve">create_engine('postgresql://root:root@localhost:5432/ny_taxi')  I get the error "TypeError: 'module' object is not callable"</w:t>
      </w:r>
    </w:p>
    <w:p w:rsidR="00000000" w:rsidDel="00000000" w:rsidP="00000000" w:rsidRDefault="00000000" w:rsidRPr="00000000" w14:paraId="00000592">
      <w:pPr>
        <w:spacing w:after="0" w:lineRule="auto"/>
        <w:rPr>
          <w:sz w:val="23"/>
          <w:szCs w:val="23"/>
          <w:shd w:fill="1a1d21" w:val="clear"/>
        </w:rPr>
      </w:pPr>
      <w:r w:rsidDel="00000000" w:rsidR="00000000" w:rsidRPr="00000000">
        <w:rPr>
          <w:rtl w:val="0"/>
        </w:rPr>
      </w:r>
    </w:p>
    <w:p w:rsidR="00000000" w:rsidDel="00000000" w:rsidP="00000000" w:rsidRDefault="00000000" w:rsidRPr="00000000" w14:paraId="00000593">
      <w:pPr>
        <w:rPr>
          <w:rFonts w:ascii="Consolas" w:cs="Consolas" w:eastAsia="Consolas" w:hAnsi="Consolas"/>
          <w:sz w:val="18"/>
          <w:szCs w:val="18"/>
        </w:rPr>
      </w:pPr>
      <w:r w:rsidDel="00000000" w:rsidR="00000000" w:rsidRPr="00000000">
        <w:rPr>
          <w:rtl w:val="0"/>
        </w:rPr>
        <w:t xml:space="preserve">Solution:</w:t>
        <w:br w:type="textWrapping"/>
      </w:r>
      <w:r w:rsidDel="00000000" w:rsidR="00000000" w:rsidRPr="00000000">
        <w:rPr>
          <w:rFonts w:ascii="Consolas" w:cs="Consolas" w:eastAsia="Consolas" w:hAnsi="Consolas"/>
          <w:sz w:val="18"/>
          <w:szCs w:val="18"/>
          <w:rtl w:val="0"/>
        </w:rPr>
        <w:t xml:space="preserve">conn_string = "postgresql+psycopg://root:root@localhost:5432/ny_taxi"</w:t>
        <w:br w:type="textWrapping"/>
        <w:t xml:space="preserve">engine = create_engine(conn_string)</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pStyle w:val="Heading2"/>
        <w:rPr>
          <w:sz w:val="34"/>
          <w:szCs w:val="34"/>
        </w:rPr>
      </w:pPr>
      <w:bookmarkStart w:colFirst="0" w:colLast="0" w:name="_6qg78nezn2bt" w:id="149"/>
      <w:bookmarkEnd w:id="149"/>
      <w:r w:rsidDel="00000000" w:rsidR="00000000" w:rsidRPr="00000000">
        <w:rPr>
          <w:sz w:val="34"/>
          <w:szCs w:val="34"/>
          <w:rtl w:val="0"/>
        </w:rPr>
        <w:t xml:space="preserve">Python - SQLAlchemy - ModuleNotFoundError: No module named 'psycopg2'.</w:t>
      </w:r>
    </w:p>
    <w:p w:rsidR="00000000" w:rsidDel="00000000" w:rsidP="00000000" w:rsidRDefault="00000000" w:rsidRPr="00000000" w14:paraId="00000596">
      <w:pPr>
        <w:rPr/>
      </w:pPr>
      <w:r w:rsidDel="00000000" w:rsidR="00000000" w:rsidRPr="00000000">
        <w:rPr>
          <w:rtl w:val="0"/>
        </w:rPr>
        <w:t xml:space="preserve">Error raised during the jupyter notebook’s cell execution:</w:t>
      </w:r>
    </w:p>
    <w:p w:rsidR="00000000" w:rsidDel="00000000" w:rsidP="00000000" w:rsidRDefault="00000000" w:rsidRPr="00000000" w14:paraId="00000597">
      <w:pPr>
        <w:rPr>
          <w:shd w:fill="efefef" w:val="clear"/>
        </w:rPr>
      </w:pPr>
      <w:r w:rsidDel="00000000" w:rsidR="00000000" w:rsidRPr="00000000">
        <w:rPr>
          <w:shd w:fill="efefef" w:val="clear"/>
          <w:rtl w:val="0"/>
        </w:rPr>
        <w:t xml:space="preserve">engine = create_engine('postgresql://root:root@localhost:5432/ny_taxi').</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Solution: Need to install Python module “psycopg2”. Can be installed by </w:t>
      </w:r>
      <w:commentRangeStart w:id="1"/>
      <w:r w:rsidDel="00000000" w:rsidR="00000000" w:rsidRPr="00000000">
        <w:rPr>
          <w:rtl w:val="0"/>
        </w:rPr>
        <w:t xml:space="preserve">Conda or pip</w:t>
      </w:r>
      <w:commentRangeEnd w:id="1"/>
      <w:r w:rsidDel="00000000" w:rsidR="00000000" w:rsidRPr="00000000">
        <w:commentReference w:id="1"/>
      </w:r>
      <w:r w:rsidDel="00000000" w:rsidR="00000000" w:rsidRPr="00000000">
        <w:rPr>
          <w:rtl w:val="0"/>
        </w:rPr>
        <w:t xml:space="preserve">.</w:t>
      </w:r>
    </w:p>
    <w:p w:rsidR="00000000" w:rsidDel="00000000" w:rsidP="00000000" w:rsidRDefault="00000000" w:rsidRPr="00000000" w14:paraId="0000059A">
      <w:pPr>
        <w:rPr>
          <w:ins w:author="Sam" w:id="7" w:date="2025-07-18T10:33:56Z"/>
        </w:rPr>
      </w:pPr>
      <w:ins w:author="Sam" w:id="7" w:date="2025-07-18T10:33:56Z">
        <w:r w:rsidDel="00000000" w:rsidR="00000000" w:rsidRPr="00000000">
          <w:rPr>
            <w:rtl w:val="0"/>
          </w:rPr>
        </w:r>
      </w:ins>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pStyle w:val="Heading2"/>
        <w:rPr>
          <w:sz w:val="34"/>
          <w:szCs w:val="34"/>
        </w:rPr>
      </w:pPr>
      <w:bookmarkStart w:colFirst="0" w:colLast="0" w:name="_dcoedjsa6bzh" w:id="150"/>
      <w:bookmarkEnd w:id="150"/>
      <w:r w:rsidDel="00000000" w:rsidR="00000000" w:rsidRPr="00000000">
        <w:rPr>
          <w:sz w:val="34"/>
          <w:szCs w:val="34"/>
          <w:rtl w:val="0"/>
        </w:rPr>
        <w:t xml:space="preserve">Python - SQLAlchemy - NoSuchModuleError: Can't load plugin: sqlalchemy.dialects:postgresql.psycopg</w:t>
      </w:r>
    </w:p>
    <w:p w:rsidR="00000000" w:rsidDel="00000000" w:rsidP="00000000" w:rsidRDefault="00000000" w:rsidRPr="00000000" w14:paraId="0000059D">
      <w:pPr>
        <w:rPr/>
      </w:pPr>
      <w:r w:rsidDel="00000000" w:rsidR="00000000" w:rsidRPr="00000000">
        <w:rPr>
          <w:rtl w:val="0"/>
        </w:rPr>
        <w:t xml:space="preserve">Error raised during the jupyter notebook’s cell execution:</w:t>
      </w:r>
    </w:p>
    <w:p w:rsidR="00000000" w:rsidDel="00000000" w:rsidP="00000000" w:rsidRDefault="00000000" w:rsidRPr="00000000" w14:paraId="0000059E">
      <w:pPr>
        <w:ind w:firstLine="720"/>
        <w:rPr>
          <w:shd w:fill="efefef" w:val="clear"/>
        </w:rPr>
      </w:pPr>
      <w:r w:rsidDel="00000000" w:rsidR="00000000" w:rsidRPr="00000000">
        <w:rPr>
          <w:shd w:fill="efefef" w:val="clear"/>
          <w:rtl w:val="0"/>
        </w:rPr>
        <w:t xml:space="preserve">conn_string = "postgresql+psycopg://root:root@localhost:5432/ny_taxi"</w:t>
      </w:r>
    </w:p>
    <w:p w:rsidR="00000000" w:rsidDel="00000000" w:rsidP="00000000" w:rsidRDefault="00000000" w:rsidRPr="00000000" w14:paraId="0000059F">
      <w:pPr>
        <w:ind w:firstLine="720"/>
        <w:rPr>
          <w:shd w:fill="efefef" w:val="clear"/>
        </w:rPr>
      </w:pPr>
      <w:r w:rsidDel="00000000" w:rsidR="00000000" w:rsidRPr="00000000">
        <w:rPr>
          <w:shd w:fill="efefef" w:val="clear"/>
          <w:rtl w:val="0"/>
        </w:rPr>
        <w:t xml:space="preserve">engine = create_engine(conn_string)</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Solution: We had a scenario of a virtualenv (created by Pycharm) being run on top of another virtual env (on conda). Solution was:</w:t>
      </w:r>
    </w:p>
    <w:p w:rsidR="00000000" w:rsidDel="00000000" w:rsidP="00000000" w:rsidRDefault="00000000" w:rsidRPr="00000000" w14:paraId="000005A2">
      <w:pPr>
        <w:ind w:firstLine="720"/>
        <w:rPr/>
      </w:pPr>
      <w:r w:rsidDel="00000000" w:rsidR="00000000" w:rsidRPr="00000000">
        <w:rPr>
          <w:rtl w:val="0"/>
        </w:rPr>
        <w:t xml:space="preserve">to get rid of the .venv</w:t>
      </w:r>
    </w:p>
    <w:p w:rsidR="00000000" w:rsidDel="00000000" w:rsidP="00000000" w:rsidRDefault="00000000" w:rsidRPr="00000000" w14:paraId="000005A3">
      <w:pPr>
        <w:ind w:firstLine="720"/>
        <w:rPr/>
      </w:pPr>
      <w:r w:rsidDel="00000000" w:rsidR="00000000" w:rsidRPr="00000000">
        <w:rPr>
          <w:rtl w:val="0"/>
        </w:rPr>
        <w:t xml:space="preserve">create a brand new virtualenv with conda conda create -n pyingest python=3.12</w:t>
      </w:r>
    </w:p>
    <w:p w:rsidR="00000000" w:rsidDel="00000000" w:rsidP="00000000" w:rsidRDefault="00000000" w:rsidRPr="00000000" w14:paraId="000005A4">
      <w:pPr>
        <w:ind w:firstLine="720"/>
        <w:rPr/>
      </w:pPr>
      <w:r w:rsidDel="00000000" w:rsidR="00000000" w:rsidRPr="00000000">
        <w:rPr>
          <w:rtl w:val="0"/>
        </w:rPr>
        <w:t xml:space="preserve">install the required dependencies pip install pandas sqlalchemy psycopg2-binary jupyterlab</w:t>
      </w:r>
    </w:p>
    <w:p w:rsidR="00000000" w:rsidDel="00000000" w:rsidP="00000000" w:rsidRDefault="00000000" w:rsidRPr="00000000" w14:paraId="000005A5">
      <w:pPr>
        <w:ind w:firstLine="720"/>
        <w:rPr/>
      </w:pPr>
      <w:r w:rsidDel="00000000" w:rsidR="00000000" w:rsidRPr="00000000">
        <w:rPr>
          <w:rtl w:val="0"/>
        </w:rPr>
        <w:t xml:space="preserve">And re-execute the code.</w:t>
      </w:r>
    </w:p>
    <w:p w:rsidR="00000000" w:rsidDel="00000000" w:rsidP="00000000" w:rsidRDefault="00000000" w:rsidRPr="00000000" w14:paraId="000005A6">
      <w:pPr>
        <w:ind w:firstLine="720"/>
        <w:rPr/>
      </w:pPr>
      <w:r w:rsidDel="00000000" w:rsidR="00000000" w:rsidRPr="00000000">
        <w:rPr>
          <w:rtl w:val="0"/>
        </w:rPr>
        <w:t xml:space="preserve">For psycopg2, the connection string should be:</w:t>
      </w:r>
    </w:p>
    <w:p w:rsidR="00000000" w:rsidDel="00000000" w:rsidP="00000000" w:rsidRDefault="00000000" w:rsidRPr="00000000" w14:paraId="000005A7">
      <w:pPr>
        <w:rPr/>
      </w:pPr>
      <w:r w:rsidDel="00000000" w:rsidR="00000000" w:rsidRPr="00000000">
        <w:rPr>
          <w:rtl w:val="0"/>
        </w:rPr>
        <w:t xml:space="preserve">postgresql+psycopg2://{db_user}:{db_password}@{db_host}:{db_port}/{db_name}</w:t>
      </w:r>
    </w:p>
    <w:p w:rsidR="00000000" w:rsidDel="00000000" w:rsidP="00000000" w:rsidRDefault="00000000" w:rsidRPr="00000000" w14:paraId="000005A8">
      <w:pPr>
        <w:rPr/>
      </w:pPr>
      <w:r w:rsidDel="00000000" w:rsidR="00000000" w:rsidRPr="00000000">
        <w:rPr>
          <w:rtl w:val="0"/>
        </w:rPr>
        <w:br w:type="textWrapping"/>
        <w:t xml:space="preserve">Reference - Kayla Tinker 1/14/25</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pStyle w:val="Heading2"/>
        <w:rPr/>
      </w:pPr>
      <w:bookmarkStart w:colFirst="0" w:colLast="0" w:name="_swcnz5qvmd26" w:id="151"/>
      <w:bookmarkEnd w:id="151"/>
      <w:r w:rsidDel="00000000" w:rsidR="00000000" w:rsidRPr="00000000">
        <w:rPr>
          <w:sz w:val="34"/>
          <w:szCs w:val="34"/>
          <w:rtl w:val="0"/>
        </w:rPr>
        <w:t xml:space="preserve">Python - SQLAlchemy - </w:t>
      </w:r>
      <w:r w:rsidDel="00000000" w:rsidR="00000000" w:rsidRPr="00000000">
        <w:rPr>
          <w:rtl w:val="0"/>
        </w:rPr>
        <w:t xml:space="preserve">read_sql_query() throws "'OptionEngine' object has no attribute 'execute'" </w:t>
      </w:r>
    </w:p>
    <w:p w:rsidR="00000000" w:rsidDel="00000000" w:rsidP="00000000" w:rsidRDefault="00000000" w:rsidRPr="00000000" w14:paraId="000005AB">
      <w:pPr>
        <w:rPr/>
      </w:pPr>
      <w:r w:rsidDel="00000000" w:rsidR="00000000" w:rsidRPr="00000000">
        <w:rPr>
          <w:rtl w:val="0"/>
        </w:rPr>
        <w:t xml:space="preserve">First, check SQLAlchemy and Pandas version. Make sure they are both up-to-date. Upgrade them using pip/conda if needed.</w:t>
      </w:r>
    </w:p>
    <w:p w:rsidR="00000000" w:rsidDel="00000000" w:rsidP="00000000" w:rsidRDefault="00000000" w:rsidRPr="00000000" w14:paraId="000005AC">
      <w:pPr>
        <w:rPr/>
      </w:pPr>
      <w:r w:rsidDel="00000000" w:rsidR="00000000" w:rsidRPr="00000000">
        <w:rPr>
          <w:rtl w:val="0"/>
        </w:rPr>
        <w:t xml:space="preserve">Then, try to wrap the query using text:</w:t>
      </w:r>
    </w:p>
    <w:p w:rsidR="00000000" w:rsidDel="00000000" w:rsidP="00000000" w:rsidRDefault="00000000" w:rsidRPr="00000000" w14:paraId="000005AD">
      <w:pPr>
        <w:rPr/>
      </w:pPr>
      <w:r w:rsidDel="00000000" w:rsidR="00000000" w:rsidRPr="00000000">
        <w:rPr>
          <w:rtl w:val="0"/>
        </w:rPr>
        <w:t xml:space="preserve">from sqlalchemy import text</w:t>
      </w:r>
    </w:p>
    <w:p w:rsidR="00000000" w:rsidDel="00000000" w:rsidP="00000000" w:rsidRDefault="00000000" w:rsidRPr="00000000" w14:paraId="000005AE">
      <w:pPr>
        <w:rPr/>
      </w:pPr>
      <w:r w:rsidDel="00000000" w:rsidR="00000000" w:rsidRPr="00000000">
        <w:rPr>
          <w:rtl w:val="0"/>
        </w:rPr>
        <w:t xml:space="preserve">query = text("""SELECT * FROM tbl""") df = pd.read_sql_query(query, conn)</w:t>
      </w:r>
    </w:p>
    <w:p w:rsidR="00000000" w:rsidDel="00000000" w:rsidP="00000000" w:rsidRDefault="00000000" w:rsidRPr="00000000" w14:paraId="000005AF">
      <w:pPr>
        <w:pStyle w:val="Heading2"/>
        <w:rPr/>
      </w:pPr>
      <w:bookmarkStart w:colFirst="0" w:colLast="0" w:name="_2aiwow8m84p1" w:id="152"/>
      <w:bookmarkEnd w:id="152"/>
      <w:r w:rsidDel="00000000" w:rsidR="00000000" w:rsidRPr="00000000">
        <w:rPr>
          <w:rtl w:val="0"/>
        </w:rPr>
        <w:t xml:space="preserve">GCP - Static vs Ephemeral IP / Setting up static IP for VM</w:t>
      </w:r>
    </w:p>
    <w:p w:rsidR="00000000" w:rsidDel="00000000" w:rsidP="00000000" w:rsidRDefault="00000000" w:rsidRPr="00000000" w14:paraId="000005B0">
      <w:pPr>
        <w:rPr/>
      </w:pPr>
      <w:r w:rsidDel="00000000" w:rsidR="00000000" w:rsidRPr="00000000">
        <w:rPr>
          <w:rtl w:val="0"/>
        </w:rPr>
        <w:t xml:space="preserve">I had my contig file set up from the first instance of my VM setup, but once I shut the VM down and restarted it later, the config no longer worked. This was because the IP address of my VM had changed, so my config was out of date. I didn’t want to change my config file every time so I wondered if there was a solution – there is! </w:t>
      </w:r>
    </w:p>
    <w:p w:rsidR="00000000" w:rsidDel="00000000" w:rsidP="00000000" w:rsidRDefault="00000000" w:rsidRPr="00000000" w14:paraId="000005B1">
      <w:pPr>
        <w:spacing w:after="0" w:lineRule="auto"/>
        <w:rPr>
          <w:sz w:val="22"/>
          <w:szCs w:val="22"/>
        </w:rPr>
      </w:pPr>
      <w:r w:rsidDel="00000000" w:rsidR="00000000" w:rsidRPr="00000000">
        <w:rPr>
          <w:sz w:val="22"/>
          <w:szCs w:val="22"/>
          <w:rtl w:val="0"/>
        </w:rPr>
        <w:t xml:space="preserve">You can make a static IP address. The default is ephemeral, which changes every time you start/stop. This way, you can keep the same ip address in your config file every time you start/stop the VM. </w:t>
      </w:r>
    </w:p>
    <w:p w:rsidR="00000000" w:rsidDel="00000000" w:rsidP="00000000" w:rsidRDefault="00000000" w:rsidRPr="00000000" w14:paraId="000005B2">
      <w:pPr>
        <w:spacing w:after="0" w:lineRule="auto"/>
        <w:rPr>
          <w:sz w:val="22"/>
          <w:szCs w:val="22"/>
        </w:rPr>
      </w:pPr>
      <w:r w:rsidDel="00000000" w:rsidR="00000000" w:rsidRPr="00000000">
        <w:rPr>
          <w:rtl w:val="0"/>
        </w:rPr>
      </w:r>
    </w:p>
    <w:p w:rsidR="00000000" w:rsidDel="00000000" w:rsidP="00000000" w:rsidRDefault="00000000" w:rsidRPr="00000000" w14:paraId="000005B3">
      <w:pPr>
        <w:spacing w:after="0" w:lineRule="auto"/>
        <w:rPr>
          <w:sz w:val="22"/>
          <w:szCs w:val="22"/>
        </w:rPr>
      </w:pPr>
      <w:r w:rsidDel="00000000" w:rsidR="00000000" w:rsidRPr="00000000">
        <w:rPr>
          <w:sz w:val="22"/>
          <w:szCs w:val="22"/>
          <w:rtl w:val="0"/>
        </w:rPr>
        <w:t xml:space="preserve">Set up a static IP in VPC Network &gt; IP addresses. Make sure you attach it to your VM instance to avoid extra fees. You are only charged for a static IP if it is not assigned to a specific virtual machine. There is also pretty good documentation for this on gcp. </w:t>
      </w:r>
    </w:p>
    <w:p w:rsidR="00000000" w:rsidDel="00000000" w:rsidP="00000000" w:rsidRDefault="00000000" w:rsidRPr="00000000" w14:paraId="000005B4">
      <w:pPr>
        <w:pStyle w:val="Heading2"/>
        <w:rPr/>
      </w:pPr>
      <w:bookmarkStart w:colFirst="0" w:colLast="0" w:name="_aqy51tcpahn0" w:id="153"/>
      <w:bookmarkEnd w:id="153"/>
      <w:r w:rsidDel="00000000" w:rsidR="00000000" w:rsidRPr="00000000">
        <w:rPr>
          <w:rtl w:val="0"/>
        </w:rPr>
        <w:t xml:space="preserve">GCP - Unable to add Google Cloud SDK PATH to Windows</w:t>
      </w:r>
    </w:p>
    <w:p w:rsidR="00000000" w:rsidDel="00000000" w:rsidP="00000000" w:rsidRDefault="00000000" w:rsidRPr="00000000" w14:paraId="000005B5">
      <w:pPr>
        <w:rPr>
          <w:b w:val="1"/>
        </w:rPr>
      </w:pPr>
      <w:r w:rsidDel="00000000" w:rsidR="00000000" w:rsidRPr="00000000">
        <w:rPr>
          <w:b w:val="1"/>
          <w:rtl w:val="0"/>
        </w:rPr>
        <w:t xml:space="preserve">Unable to add Google Cloud SDK PATH to Windows</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Windows error: The installer is unable to automatically update your system PATH. Please add  C:\tools\google-cloud-sdk\bin</w:t>
      </w:r>
    </w:p>
    <w:p w:rsidR="00000000" w:rsidDel="00000000" w:rsidP="00000000" w:rsidRDefault="00000000" w:rsidRPr="00000000" w14:paraId="000005B8">
      <w:pPr>
        <w:rPr/>
      </w:pPr>
      <w:r w:rsidDel="00000000" w:rsidR="00000000" w:rsidRPr="00000000">
        <w:rPr>
          <w:rtl w:val="0"/>
        </w:rPr>
        <w:t xml:space="preserve">if you are constantly getting this feedback. Might be that you needed to add Gitbash to your Windows path:</w:t>
      </w:r>
    </w:p>
    <w:p w:rsidR="00000000" w:rsidDel="00000000" w:rsidP="00000000" w:rsidRDefault="00000000" w:rsidRPr="00000000" w14:paraId="000005B9">
      <w:pPr>
        <w:rPr/>
      </w:pPr>
      <w:r w:rsidDel="00000000" w:rsidR="00000000" w:rsidRPr="00000000">
        <w:rPr>
          <w:rtl w:val="0"/>
        </w:rPr>
        <w:t xml:space="preserve">One way of doing that is to use conda: ‘If you are not already using it</w:t>
      </w:r>
    </w:p>
    <w:p w:rsidR="00000000" w:rsidDel="00000000" w:rsidP="00000000" w:rsidRDefault="00000000" w:rsidRPr="00000000" w14:paraId="000005BA">
      <w:pPr>
        <w:rPr/>
      </w:pPr>
      <w:r w:rsidDel="00000000" w:rsidR="00000000" w:rsidRPr="00000000">
        <w:rPr>
          <w:rtl w:val="0"/>
        </w:rPr>
        <w:t xml:space="preserve">Download the Anaconda Navigator</w:t>
      </w:r>
    </w:p>
    <w:p w:rsidR="00000000" w:rsidDel="00000000" w:rsidP="00000000" w:rsidRDefault="00000000" w:rsidRPr="00000000" w14:paraId="000005BB">
      <w:pPr>
        <w:rPr/>
      </w:pPr>
      <w:r w:rsidDel="00000000" w:rsidR="00000000" w:rsidRPr="00000000">
        <w:rPr>
          <w:rtl w:val="0"/>
        </w:rPr>
        <w:t xml:space="preserve">Make sure to check the box (add conda to the path when installing navigator: although not recommended do it anyway)</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You might also need to install git bash if you are not already using it(or you might need to uninstall it to reinstall it properly)</w:t>
      </w:r>
    </w:p>
    <w:p w:rsidR="00000000" w:rsidDel="00000000" w:rsidP="00000000" w:rsidRDefault="00000000" w:rsidRPr="00000000" w14:paraId="000005BE">
      <w:pPr>
        <w:rPr/>
      </w:pPr>
      <w:r w:rsidDel="00000000" w:rsidR="00000000" w:rsidRPr="00000000">
        <w:rPr>
          <w:rtl w:val="0"/>
        </w:rPr>
        <w:t xml:space="preserve">Make sure to check the following boxes while you install Gitbash</w:t>
      </w:r>
    </w:p>
    <w:p w:rsidR="00000000" w:rsidDel="00000000" w:rsidP="00000000" w:rsidRDefault="00000000" w:rsidRPr="00000000" w14:paraId="000005BF">
      <w:pPr>
        <w:numPr>
          <w:ilvl w:val="0"/>
          <w:numId w:val="83"/>
        </w:numPr>
        <w:ind w:left="720" w:hanging="360"/>
      </w:pPr>
      <w:r w:rsidDel="00000000" w:rsidR="00000000" w:rsidRPr="00000000">
        <w:rPr>
          <w:rtl w:val="0"/>
        </w:rPr>
        <w:t xml:space="preserve">Add a GitBash to Windows Terminal</w:t>
      </w:r>
    </w:p>
    <w:p w:rsidR="00000000" w:rsidDel="00000000" w:rsidP="00000000" w:rsidRDefault="00000000" w:rsidRPr="00000000" w14:paraId="000005C0">
      <w:pPr>
        <w:numPr>
          <w:ilvl w:val="0"/>
          <w:numId w:val="83"/>
        </w:numPr>
        <w:ind w:left="720" w:hanging="360"/>
      </w:pPr>
      <w:r w:rsidDel="00000000" w:rsidR="00000000" w:rsidRPr="00000000">
        <w:rPr>
          <w:rtl w:val="0"/>
        </w:rPr>
        <w:t xml:space="preserve">Use Git and optional Unix tools from the command prompt</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Now open up git bash and type </w:t>
      </w:r>
      <w:r w:rsidDel="00000000" w:rsidR="00000000" w:rsidRPr="00000000">
        <w:rPr>
          <w:b w:val="1"/>
          <w:rtl w:val="0"/>
        </w:rPr>
        <w:t xml:space="preserve">conda init bash </w:t>
      </w:r>
      <w:r w:rsidDel="00000000" w:rsidR="00000000" w:rsidRPr="00000000">
        <w:rPr>
          <w:rtl w:val="0"/>
        </w:rPr>
        <w:t xml:space="preserve">This should modify your bash profile</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Additionally, you might want to use Gitbash as your default terminal.</w:t>
      </w:r>
    </w:p>
    <w:p w:rsidR="00000000" w:rsidDel="00000000" w:rsidP="00000000" w:rsidRDefault="00000000" w:rsidRPr="00000000" w14:paraId="000005C5">
      <w:pPr>
        <w:rPr/>
      </w:pPr>
      <w:r w:rsidDel="00000000" w:rsidR="00000000" w:rsidRPr="00000000">
        <w:rPr>
          <w:rtl w:val="0"/>
        </w:rPr>
        <w:t xml:space="preserve">Open your Windows terminal and go to settings, on the default profile change Windows power shell to git bash</w:t>
      </w:r>
    </w:p>
    <w:p w:rsidR="00000000" w:rsidDel="00000000" w:rsidP="00000000" w:rsidRDefault="00000000" w:rsidRPr="00000000" w14:paraId="000005C6">
      <w:pPr>
        <w:pStyle w:val="Heading2"/>
        <w:spacing w:after="200" w:lineRule="auto"/>
        <w:rPr>
          <w:sz w:val="34"/>
          <w:szCs w:val="34"/>
        </w:rPr>
      </w:pPr>
      <w:bookmarkStart w:colFirst="0" w:colLast="0" w:name="_qena7l9owyv9" w:id="154"/>
      <w:bookmarkEnd w:id="154"/>
      <w:r w:rsidDel="00000000" w:rsidR="00000000" w:rsidRPr="00000000">
        <w:rPr>
          <w:sz w:val="34"/>
          <w:szCs w:val="34"/>
          <w:rtl w:val="0"/>
        </w:rPr>
        <w:t xml:space="preserve">GCP - Project creation failed: HttpError accessing … Requested entity alreadytpep_pickup_datetime exists</w:t>
      </w:r>
    </w:p>
    <w:p w:rsidR="00000000" w:rsidDel="00000000" w:rsidP="00000000" w:rsidRDefault="00000000" w:rsidRPr="00000000" w14:paraId="000005C7">
      <w:pPr>
        <w:rPr/>
      </w:pPr>
      <w:r w:rsidDel="00000000" w:rsidR="00000000" w:rsidRPr="00000000">
        <w:rPr>
          <w:rtl w:val="0"/>
        </w:rPr>
        <w:t xml:space="preserve">It asked me to create a project. This should be done from the cloud console. So maybe we don’t need this FAQ.</w:t>
      </w:r>
    </w:p>
    <w:p w:rsidR="00000000" w:rsidDel="00000000" w:rsidP="00000000" w:rsidRDefault="00000000" w:rsidRPr="00000000" w14:paraId="000005C8">
      <w:pPr>
        <w:rPr>
          <w:rFonts w:ascii="Roboto Mono" w:cs="Roboto Mono" w:eastAsia="Roboto Mono" w:hAnsi="Roboto Mono"/>
        </w:rPr>
      </w:pPr>
      <w:r w:rsidDel="00000000" w:rsidR="00000000" w:rsidRPr="00000000">
        <w:rPr>
          <w:rFonts w:ascii="Roboto Mono" w:cs="Roboto Mono" w:eastAsia="Roboto Mono" w:hAnsi="Roboto Mono"/>
          <w:rtl w:val="0"/>
        </w:rPr>
        <w:t xml:space="preserve">WARNING: Project creation failed: HttpError accessing &lt;https://cloudresourcemanager.googleapis.com/v1/projects?alt=json&gt;: response: &lt;{'vtpep_pickup_datetimeary': 'Origin, X-Origin, Referer', 'content-type': 'application/json; charset=UTF-8', 'content-encoding': 'gzip', 'date': 'Mon, 24 Jan 2022 19:29:12 GMT', 'server': 'ESF', 'cache-control': 'private', 'x-xss-protection': '0', 'x-frame-options': 'SAMEORIGIN', 'x-content-type-options': 'nosniff', 'server-timing': 'gfet4t7; dur=189', 'alt-svc': 'h3=":443"; ma=2592000,h3-29=":443"; ma=2592000,h3-Q050=":443"; ma=2592000,h3-Q046=":443"; ma=2592000,h3-Q043=":443"; ma=2592000,quic=":443"; ma=2592000; v="46,43"', 'transfer-encoding': 'chunked', 'status': 409}&gt;, content &lt;{</w:t>
      </w:r>
    </w:p>
    <w:p w:rsidR="00000000" w:rsidDel="00000000" w:rsidP="00000000" w:rsidRDefault="00000000" w:rsidRPr="00000000" w14:paraId="000005C9">
      <w:pPr>
        <w:rPr>
          <w:rFonts w:ascii="Roboto Mono" w:cs="Roboto Mono" w:eastAsia="Roboto Mono" w:hAnsi="Roboto Mono"/>
        </w:rPr>
      </w:pPr>
      <w:r w:rsidDel="00000000" w:rsidR="00000000" w:rsidRPr="00000000">
        <w:rPr>
          <w:rFonts w:ascii="Roboto Mono" w:cs="Roboto Mono" w:eastAsia="Roboto Mono" w:hAnsi="Roboto Mono"/>
          <w:rtl w:val="0"/>
        </w:rPr>
        <w:t xml:space="preserve">  "error": {</w:t>
      </w:r>
    </w:p>
    <w:p w:rsidR="00000000" w:rsidDel="00000000" w:rsidP="00000000" w:rsidRDefault="00000000" w:rsidRPr="00000000" w14:paraId="000005CA">
      <w:pPr>
        <w:rPr>
          <w:rFonts w:ascii="Roboto Mono" w:cs="Roboto Mono" w:eastAsia="Roboto Mono" w:hAnsi="Roboto Mono"/>
        </w:rPr>
      </w:pPr>
      <w:r w:rsidDel="00000000" w:rsidR="00000000" w:rsidRPr="00000000">
        <w:rPr>
          <w:rFonts w:ascii="Roboto Mono" w:cs="Roboto Mono" w:eastAsia="Roboto Mono" w:hAnsi="Roboto Mono"/>
          <w:rtl w:val="0"/>
        </w:rPr>
        <w:tab/>
        <w:t xml:space="preserve">"code": 409,</w:t>
      </w:r>
    </w:p>
    <w:p w:rsidR="00000000" w:rsidDel="00000000" w:rsidP="00000000" w:rsidRDefault="00000000" w:rsidRPr="00000000" w14:paraId="000005CB">
      <w:pPr>
        <w:rPr>
          <w:rFonts w:ascii="Roboto Mono" w:cs="Roboto Mono" w:eastAsia="Roboto Mono" w:hAnsi="Roboto Mono"/>
        </w:rPr>
      </w:pPr>
      <w:r w:rsidDel="00000000" w:rsidR="00000000" w:rsidRPr="00000000">
        <w:rPr>
          <w:rFonts w:ascii="Roboto Mono" w:cs="Roboto Mono" w:eastAsia="Roboto Mono" w:hAnsi="Roboto Mono"/>
          <w:rtl w:val="0"/>
        </w:rPr>
        <w:tab/>
        <w:t xml:space="preserve">"message": "Requested entity alreadytpep_pickup_datetime exists",</w:t>
      </w:r>
    </w:p>
    <w:p w:rsidR="00000000" w:rsidDel="00000000" w:rsidP="00000000" w:rsidRDefault="00000000" w:rsidRPr="00000000" w14:paraId="000005CC">
      <w:pPr>
        <w:rPr>
          <w:rFonts w:ascii="Roboto Mono" w:cs="Roboto Mono" w:eastAsia="Roboto Mono" w:hAnsi="Roboto Mono"/>
        </w:rPr>
      </w:pPr>
      <w:r w:rsidDel="00000000" w:rsidR="00000000" w:rsidRPr="00000000">
        <w:rPr>
          <w:rFonts w:ascii="Roboto Mono" w:cs="Roboto Mono" w:eastAsia="Roboto Mono" w:hAnsi="Roboto Mono"/>
          <w:rtl w:val="0"/>
        </w:rPr>
        <w:tab/>
        <w:t xml:space="preserve">"status": "ALREADY_EXISTS"</w:t>
      </w:r>
    </w:p>
    <w:p w:rsidR="00000000" w:rsidDel="00000000" w:rsidP="00000000" w:rsidRDefault="00000000" w:rsidRPr="00000000" w14:paraId="000005C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CE">
      <w:pPr>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From Stackoverflow: </w:t>
      </w:r>
      <w:hyperlink r:id="rId124">
        <w:r w:rsidDel="00000000" w:rsidR="00000000" w:rsidRPr="00000000">
          <w:rPr>
            <w:u w:val="single"/>
            <w:rtl w:val="0"/>
          </w:rPr>
          <w:t xml:space="preserve">https://stackoverflow.com/questions/52561383/gcloud-cli-cannot-create-project-the-project-id-you-specified-is-already-in-us?rq=1</w:t>
        </w:r>
      </w:hyperlink>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Project IDs are unique across all projects. That means if </w:t>
      </w:r>
      <w:r w:rsidDel="00000000" w:rsidR="00000000" w:rsidRPr="00000000">
        <w:rPr>
          <w:i w:val="1"/>
          <w:rtl w:val="0"/>
        </w:rPr>
        <w:t xml:space="preserve">any</w:t>
      </w:r>
      <w:r w:rsidDel="00000000" w:rsidR="00000000" w:rsidRPr="00000000">
        <w:rPr>
          <w:rtl w:val="0"/>
        </w:rPr>
        <w:t xml:space="preserve"> user </w:t>
      </w:r>
      <w:r w:rsidDel="00000000" w:rsidR="00000000" w:rsidRPr="00000000">
        <w:rPr>
          <w:i w:val="1"/>
          <w:rtl w:val="0"/>
        </w:rPr>
        <w:t xml:space="preserve">ever</w:t>
      </w:r>
      <w:r w:rsidDel="00000000" w:rsidR="00000000" w:rsidRPr="00000000">
        <w:rPr>
          <w:rtl w:val="0"/>
        </w:rPr>
        <w:t xml:space="preserve"> had a project with that ID, you cannot use it. testproject is pretty common, so it's not surprising it's already taken.</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pStyle w:val="Heading2"/>
        <w:spacing w:after="200" w:before="60" w:lineRule="auto"/>
        <w:rPr>
          <w:sz w:val="34"/>
          <w:szCs w:val="34"/>
        </w:rPr>
      </w:pPr>
      <w:bookmarkStart w:colFirst="0" w:colLast="0" w:name="_3bntuo2wv1c0" w:id="155"/>
      <w:bookmarkEnd w:id="155"/>
      <w:r w:rsidDel="00000000" w:rsidR="00000000" w:rsidRPr="00000000">
        <w:rPr>
          <w:sz w:val="34"/>
          <w:szCs w:val="34"/>
          <w:rtl w:val="0"/>
        </w:rPr>
        <w:t xml:space="preserve">GCP - The project to be billed is associated with an absent billing account</w:t>
      </w:r>
    </w:p>
    <w:p w:rsidR="00000000" w:rsidDel="00000000" w:rsidP="00000000" w:rsidRDefault="00000000" w:rsidRPr="00000000" w14:paraId="000005D4">
      <w:pPr>
        <w:spacing w:before="60" w:lineRule="auto"/>
        <w:rPr/>
      </w:pPr>
      <w:r w:rsidDel="00000000" w:rsidR="00000000" w:rsidRPr="00000000">
        <w:rPr>
          <w:rtl w:val="0"/>
        </w:rPr>
        <w:t xml:space="preserve">If you receive the error: “Error 403: The project to be billed is associated with an absent billing account., accountDisabled” It is most likely because you did not enter </w:t>
      </w:r>
      <w:r w:rsidDel="00000000" w:rsidR="00000000" w:rsidRPr="00000000">
        <w:rPr>
          <w:b w:val="1"/>
          <w:rtl w:val="0"/>
        </w:rPr>
        <w:t xml:space="preserve">YOUR </w:t>
      </w:r>
      <w:r w:rsidDel="00000000" w:rsidR="00000000" w:rsidRPr="00000000">
        <w:rPr>
          <w:rtl w:val="0"/>
        </w:rPr>
        <w:t xml:space="preserve">project ID. The snip below is from video 1.3.2</w:t>
      </w:r>
    </w:p>
    <w:p w:rsidR="00000000" w:rsidDel="00000000" w:rsidP="00000000" w:rsidRDefault="00000000" w:rsidRPr="00000000" w14:paraId="000005D5">
      <w:pPr>
        <w:rPr/>
      </w:pPr>
      <w:r w:rsidDel="00000000" w:rsidR="00000000" w:rsidRPr="00000000">
        <w:rPr>
          <w:rtl w:val="0"/>
        </w:rPr>
        <w:t xml:space="preserve">The value you enter here will be unique to each student. You can find this value on your GCP Dashboard when you login. </w:t>
      </w:r>
    </w:p>
    <w:p w:rsidR="00000000" w:rsidDel="00000000" w:rsidP="00000000" w:rsidRDefault="00000000" w:rsidRPr="00000000" w14:paraId="000005D6">
      <w:pPr>
        <w:rPr/>
      </w:pPr>
      <w:r w:rsidDel="00000000" w:rsidR="00000000" w:rsidRPr="00000000">
        <w:rPr>
          <w:rtl w:val="0"/>
        </w:rPr>
        <w:t xml:space="preserve">Another possibility is that you have not linked your billing account to your current project</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pStyle w:val="Heading2"/>
        <w:spacing w:after="200" w:before="60" w:lineRule="auto"/>
        <w:rPr/>
      </w:pPr>
      <w:bookmarkStart w:colFirst="0" w:colLast="0" w:name="_roztzlxqun2t" w:id="156"/>
      <w:bookmarkEnd w:id="156"/>
      <w:r w:rsidDel="00000000" w:rsidR="00000000" w:rsidRPr="00000000">
        <w:rPr>
          <w:sz w:val="34"/>
          <w:szCs w:val="34"/>
          <w:rtl w:val="0"/>
        </w:rPr>
        <w:t xml:space="preserve">GCP - </w:t>
      </w:r>
      <w:r w:rsidDel="00000000" w:rsidR="00000000" w:rsidRPr="00000000">
        <w:rPr>
          <w:rtl w:val="0"/>
        </w:rPr>
        <w:t xml:space="preserve">OR-CBAT-15 ERROR Google cloud free trial account </w:t>
        <w:tab/>
        <w:t xml:space="preserve"> </w:t>
      </w:r>
    </w:p>
    <w:p w:rsidR="00000000" w:rsidDel="00000000" w:rsidP="00000000" w:rsidRDefault="00000000" w:rsidRPr="00000000" w14:paraId="000005D9">
      <w:pPr>
        <w:rPr>
          <w:b w:val="1"/>
        </w:rPr>
      </w:pPr>
      <w:r w:rsidDel="00000000" w:rsidR="00000000" w:rsidRPr="00000000">
        <w:rPr>
          <w:b w:val="1"/>
          <w:rtl w:val="0"/>
        </w:rPr>
        <w:t xml:space="preserve">GCP Account Suspension Inquiry</w:t>
      </w:r>
    </w:p>
    <w:p w:rsidR="00000000" w:rsidDel="00000000" w:rsidP="00000000" w:rsidRDefault="00000000" w:rsidRPr="00000000" w14:paraId="000005DA">
      <w:pPr>
        <w:rPr/>
      </w:pPr>
      <w:r w:rsidDel="00000000" w:rsidR="00000000" w:rsidRPr="00000000">
        <w:rPr>
          <w:rtl w:val="0"/>
        </w:rPr>
        <w:t xml:space="preserve">If Google refuses your credit/debit card, try another - I’ve got an issue with Kaspi (Kazakhstan) but it worked with TBC (Georgia).</w:t>
      </w:r>
    </w:p>
    <w:p w:rsidR="00000000" w:rsidDel="00000000" w:rsidP="00000000" w:rsidRDefault="00000000" w:rsidRPr="00000000" w14:paraId="000005DB">
      <w:pPr>
        <w:rPr/>
      </w:pPr>
      <w:r w:rsidDel="00000000" w:rsidR="00000000" w:rsidRPr="00000000">
        <w:rPr>
          <w:rtl w:val="0"/>
        </w:rPr>
        <w:t xml:space="preserve">Unfortunately, there’s small hope that support will help.</w:t>
      </w:r>
    </w:p>
    <w:p w:rsidR="00000000" w:rsidDel="00000000" w:rsidP="00000000" w:rsidRDefault="00000000" w:rsidRPr="00000000" w14:paraId="000005DC">
      <w:pPr>
        <w:rPr/>
      </w:pPr>
      <w:r w:rsidDel="00000000" w:rsidR="00000000" w:rsidRPr="00000000">
        <w:rPr>
          <w:rtl w:val="0"/>
        </w:rPr>
        <w:t xml:space="preserve">It seems that Pyypl web-card should work too.</w:t>
      </w:r>
    </w:p>
    <w:p w:rsidR="00000000" w:rsidDel="00000000" w:rsidP="00000000" w:rsidRDefault="00000000" w:rsidRPr="00000000" w14:paraId="000005DD">
      <w:pPr>
        <w:rPr>
          <w:b w:val="1"/>
        </w:rPr>
      </w:pPr>
      <w:r w:rsidDel="00000000" w:rsidR="00000000" w:rsidRPr="00000000">
        <w:rPr>
          <w:b w:val="1"/>
          <w:rtl w:val="0"/>
        </w:rPr>
        <w:t xml:space="preserve">ny-rides.json</w:t>
      </w:r>
    </w:p>
    <w:p w:rsidR="00000000" w:rsidDel="00000000" w:rsidP="00000000" w:rsidRDefault="00000000" w:rsidRPr="00000000" w14:paraId="000005DE">
      <w:pPr>
        <w:rPr/>
      </w:pPr>
      <w:r w:rsidDel="00000000" w:rsidR="00000000" w:rsidRPr="00000000">
        <w:rPr/>
        <w:drawing>
          <wp:inline distB="114300" distT="114300" distL="114300" distR="114300">
            <wp:extent cx="7415213" cy="2768028"/>
            <wp:effectExtent b="0" l="0" r="0" t="0"/>
            <wp:docPr id="61" name="image48.png"/>
            <a:graphic>
              <a:graphicData uri="http://schemas.openxmlformats.org/drawingml/2006/picture">
                <pic:pic>
                  <pic:nvPicPr>
                    <pic:cNvPr id="0" name="image48.png"/>
                    <pic:cNvPicPr preferRelativeResize="0"/>
                  </pic:nvPicPr>
                  <pic:blipFill>
                    <a:blip r:embed="rId125"/>
                    <a:srcRect b="0" l="0" r="14426" t="0"/>
                    <a:stretch>
                      <a:fillRect/>
                    </a:stretch>
                  </pic:blipFill>
                  <pic:spPr>
                    <a:xfrm>
                      <a:off x="0" y="0"/>
                      <a:ext cx="7415213" cy="2768028"/>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pStyle w:val="Heading2"/>
        <w:spacing w:after="200" w:lineRule="auto"/>
        <w:rPr>
          <w:sz w:val="34"/>
          <w:szCs w:val="34"/>
        </w:rPr>
      </w:pPr>
      <w:bookmarkStart w:colFirst="0" w:colLast="0" w:name="_47qhcnryydav" w:id="157"/>
      <w:bookmarkEnd w:id="157"/>
      <w:r w:rsidDel="00000000" w:rsidR="00000000" w:rsidRPr="00000000">
        <w:rPr>
          <w:rtl w:val="0"/>
        </w:rPr>
      </w:r>
    </w:p>
    <w:p w:rsidR="00000000" w:rsidDel="00000000" w:rsidP="00000000" w:rsidRDefault="00000000" w:rsidRPr="00000000" w14:paraId="000005E0">
      <w:pPr>
        <w:pStyle w:val="Heading2"/>
        <w:spacing w:after="200" w:lineRule="auto"/>
        <w:rPr>
          <w:sz w:val="34"/>
          <w:szCs w:val="34"/>
        </w:rPr>
      </w:pPr>
      <w:bookmarkStart w:colFirst="0" w:colLast="0" w:name="_ebyqgvivdozf" w:id="158"/>
      <w:bookmarkEnd w:id="158"/>
      <w:r w:rsidDel="00000000" w:rsidR="00000000" w:rsidRPr="00000000">
        <w:rPr>
          <w:sz w:val="34"/>
          <w:szCs w:val="34"/>
          <w:rtl w:val="0"/>
        </w:rPr>
        <w:t xml:space="preserve">GCP - Where can I find the “ny-rides.json” file?</w:t>
      </w:r>
    </w:p>
    <w:p w:rsidR="00000000" w:rsidDel="00000000" w:rsidP="00000000" w:rsidRDefault="00000000" w:rsidRPr="00000000" w14:paraId="000005E1">
      <w:pPr>
        <w:rPr/>
      </w:pPr>
      <w:r w:rsidDel="00000000" w:rsidR="00000000" w:rsidRPr="00000000">
        <w:rPr>
          <w:rtl w:val="0"/>
        </w:rPr>
        <w:t xml:space="preserve">The ny-rides.json is your private file in Google Cloud Platform (GCP). </w:t>
        <w:br w:type="textWrapping"/>
        <w:br w:type="textWrapping"/>
        <w:t xml:space="preserve">And here’s the way to find it: </w:t>
      </w:r>
    </w:p>
    <w:p w:rsidR="00000000" w:rsidDel="00000000" w:rsidP="00000000" w:rsidRDefault="00000000" w:rsidRPr="00000000" w14:paraId="000005E2">
      <w:pPr>
        <w:rPr/>
      </w:pPr>
      <w:r w:rsidDel="00000000" w:rsidR="00000000" w:rsidRPr="00000000">
        <w:rPr>
          <w:rtl w:val="0"/>
        </w:rPr>
        <w:t xml:space="preserve">GCP -&gt; Select project with your  instance -&gt; IAM &amp; Admin -&gt; Service Accounts Keys tab -&gt; add key, JSON as key type, then click create</w:t>
      </w:r>
    </w:p>
    <w:p w:rsidR="00000000" w:rsidDel="00000000" w:rsidP="00000000" w:rsidRDefault="00000000" w:rsidRPr="00000000" w14:paraId="000005E3">
      <w:pPr>
        <w:rPr/>
      </w:pPr>
      <w:r w:rsidDel="00000000" w:rsidR="00000000" w:rsidRPr="00000000">
        <w:rPr>
          <w:rtl w:val="0"/>
        </w:rPr>
        <w:t xml:space="preserve">Note: Once you go into Service Accounts Keys tab, click the email, then you can see the “KEYS” tab where you can add key as a JSON as its key type</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2"/>
        <w:rPr/>
      </w:pPr>
      <w:bookmarkStart w:colFirst="0" w:colLast="0" w:name="_jicpsmfgcpje" w:id="159"/>
      <w:bookmarkEnd w:id="159"/>
      <w:r w:rsidDel="00000000" w:rsidR="00000000" w:rsidRPr="00000000">
        <w:rPr>
          <w:rtl w:val="0"/>
        </w:rPr>
        <w:t xml:space="preserve">GCP - “Failed to load” when accessing Compute Engine’s metadata section (e.g., to add a SSH key)</w:t>
      </w:r>
    </w:p>
    <w:p w:rsidR="00000000" w:rsidDel="00000000" w:rsidP="00000000" w:rsidRDefault="00000000" w:rsidRPr="00000000" w14:paraId="000005E6">
      <w:pPr>
        <w:rPr>
          <w:sz w:val="34"/>
          <w:szCs w:val="34"/>
        </w:rPr>
      </w:pPr>
      <w:r w:rsidDel="00000000" w:rsidR="00000000" w:rsidRPr="00000000">
        <w:rPr>
          <w:rtl w:val="0"/>
        </w:rPr>
        <w:t xml:space="preserve">You likely didn’t enable the </w:t>
      </w:r>
      <w:hyperlink r:id="rId126">
        <w:r w:rsidDel="00000000" w:rsidR="00000000" w:rsidRPr="00000000">
          <w:rPr>
            <w:color w:val="1155cc"/>
            <w:u w:val="single"/>
            <w:rtl w:val="0"/>
          </w:rPr>
          <w:t xml:space="preserve">Compute Engine API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7">
      <w:pPr>
        <w:pStyle w:val="Heading2"/>
        <w:rPr/>
      </w:pPr>
      <w:bookmarkStart w:colFirst="0" w:colLast="0" w:name="_328uwe7zt8m5" w:id="160"/>
      <w:bookmarkEnd w:id="160"/>
      <w:r w:rsidDel="00000000" w:rsidR="00000000" w:rsidRPr="00000000">
        <w:rPr>
          <w:rtl w:val="0"/>
        </w:rPr>
        <w:t xml:space="preserve">GCP - Do I need to delete my instance in Google Cloud? </w:t>
      </w:r>
    </w:p>
    <w:p w:rsidR="00000000" w:rsidDel="00000000" w:rsidP="00000000" w:rsidRDefault="00000000" w:rsidRPr="00000000" w14:paraId="000005E8">
      <w:pPr>
        <w:rPr/>
      </w:pPr>
      <w:hyperlink r:id="rId127">
        <w:r w:rsidDel="00000000" w:rsidR="00000000" w:rsidRPr="00000000">
          <w:rPr>
            <w:u w:val="single"/>
            <w:rtl w:val="0"/>
          </w:rPr>
          <w:t xml:space="preserve">In this lecture</w:t>
        </w:r>
      </w:hyperlink>
      <w:r w:rsidDel="00000000" w:rsidR="00000000" w:rsidRPr="00000000">
        <w:rPr>
          <w:rtl w:val="0"/>
        </w:rPr>
        <w:t xml:space="preserve">, Alexey deleted his instance in Google Cloud. Do I have to do it?</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Nope. Do not delete your instance in Google </w:t>
      </w:r>
      <w:r w:rsidDel="00000000" w:rsidR="00000000" w:rsidRPr="00000000">
        <w:rPr>
          <w:rtl w:val="0"/>
        </w:rPr>
        <w:t xml:space="preserve">Cloud</w:t>
      </w:r>
      <w:r w:rsidDel="00000000" w:rsidR="00000000" w:rsidRPr="00000000">
        <w:rPr>
          <w:rtl w:val="0"/>
        </w:rPr>
        <w:t xml:space="preserve"> platform. Otherwise, you have to do this twice for the week 1 readings.</w:t>
      </w:r>
    </w:p>
    <w:p w:rsidR="00000000" w:rsidDel="00000000" w:rsidP="00000000" w:rsidRDefault="00000000" w:rsidRPr="00000000" w14:paraId="000005EB">
      <w:pPr>
        <w:pStyle w:val="Heading2"/>
        <w:rPr/>
      </w:pPr>
      <w:bookmarkStart w:colFirst="0" w:colLast="0" w:name="_a91xwasie34d" w:id="161"/>
      <w:bookmarkEnd w:id="161"/>
      <w:r w:rsidDel="00000000" w:rsidR="00000000" w:rsidRPr="00000000">
        <w:rPr>
          <w:rtl w:val="0"/>
        </w:rPr>
        <w:t xml:space="preserve">GCP - ssh public key error - multiple users / usernames </w:t>
      </w:r>
    </w:p>
    <w:p w:rsidR="00000000" w:rsidDel="00000000" w:rsidP="00000000" w:rsidRDefault="00000000" w:rsidRPr="00000000" w14:paraId="000005EC">
      <w:pPr>
        <w:rPr/>
      </w:pPr>
      <w:r w:rsidDel="00000000" w:rsidR="00000000" w:rsidRPr="00000000">
        <w:rPr>
          <w:rtl w:val="0"/>
        </w:rPr>
        <w:t xml:space="preserve">Initially, I could not ssh into my VM from my windows laptop. I thought at first it was because I did not follow along exactly with the tutorial. Instead of generating ssh key using the MINGW/git bash with the linux style command, I did it in command-prompt using the windows style command. I kept getting a public key error. </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Permanent solution: </w:t>
      </w:r>
    </w:p>
    <w:p w:rsidR="00000000" w:rsidDel="00000000" w:rsidP="00000000" w:rsidRDefault="00000000" w:rsidRPr="00000000" w14:paraId="000005EF">
      <w:pPr>
        <w:rPr/>
      </w:pPr>
      <w:r w:rsidDel="00000000" w:rsidR="00000000" w:rsidRPr="00000000">
        <w:rPr>
          <w:rtl w:val="0"/>
        </w:rPr>
        <w:t xml:space="preserve">It turns out it wasn’t an issue with the keygen at all! It was silly, as with most “bugs.” I had given my ssh key a different username than what showed in my VM (my google account username). So I had been trying to log in with googleacctuser@[ipaddr] instead of mySSHuser@[ipaddr]. I figured this out by retracing my steps to double check that I had set up an ssh key in GCP console, where it showed the user and ssh key. I quickly changed the username to the correct one (googleacctuser) in my config file and it works!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Now, the catch is that I’ve created two users! I made all the installations, permissions granting, etc. on googleacctuser and it’s not accessible from liv. So there’s a couple avenues I could take, but since I set up googleacctuser and I don’t need mySSHuser, I’m just going to change the username at the end of the ssh key to mySSHuser from mySSHuser on local (open up public gcp ssh file in texteditor), and re-paste that into the GCP console. Then update the config file and use mySSHuser to log in. </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Then delete mySSHuser account in the VM terminal just to keep things clean. (i skipped this because i am now a bit attached :) ) </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spacing w:after="0" w:lineRule="auto"/>
        <w:rPr/>
      </w:pPr>
      <w:r w:rsidDel="00000000" w:rsidR="00000000" w:rsidRPr="00000000">
        <w:rPr>
          <w:rtl w:val="0"/>
        </w:rPr>
        <w:t xml:space="preserve">Temporary solution: Before i figured out my issue, I took a shortcut by ssh’ing into the VM in the browser (see screenshot), which actually worked nicely for a while. But eventually I wanted to use VScode.</w:t>
      </w:r>
    </w:p>
    <w:p w:rsidR="00000000" w:rsidDel="00000000" w:rsidP="00000000" w:rsidRDefault="00000000" w:rsidRPr="00000000" w14:paraId="000005F6">
      <w:pPr>
        <w:spacing w:after="0" w:lineRule="auto"/>
        <w:rPr/>
      </w:pPr>
      <w:r w:rsidDel="00000000" w:rsidR="00000000" w:rsidRPr="00000000">
        <w:rPr>
          <w:rtl w:val="0"/>
        </w:rPr>
      </w:r>
    </w:p>
    <w:p w:rsidR="00000000" w:rsidDel="00000000" w:rsidP="00000000" w:rsidRDefault="00000000" w:rsidRPr="00000000" w14:paraId="000005F7">
      <w:pPr>
        <w:spacing w:after="0" w:lineRule="auto"/>
        <w:rPr>
          <w:sz w:val="20"/>
          <w:szCs w:val="20"/>
        </w:rPr>
      </w:pPr>
      <w:r w:rsidDel="00000000" w:rsidR="00000000" w:rsidRPr="00000000">
        <w:rPr>
          <w:rtl w:val="0"/>
        </w:rPr>
        <w:t xml:space="preserve"> </w:t>
      </w:r>
      <w:r w:rsidDel="00000000" w:rsidR="00000000" w:rsidRPr="00000000">
        <w:rPr>
          <w:sz w:val="22"/>
          <w:szCs w:val="22"/>
        </w:rPr>
        <w:drawing>
          <wp:inline distB="114300" distT="114300" distL="114300" distR="114300">
            <wp:extent cx="4674062" cy="2515886"/>
            <wp:effectExtent b="0" l="0" r="0" t="0"/>
            <wp:docPr id="33" name="image28.png"/>
            <a:graphic>
              <a:graphicData uri="http://schemas.openxmlformats.org/drawingml/2006/picture">
                <pic:pic>
                  <pic:nvPicPr>
                    <pic:cNvPr id="0" name="image28.png"/>
                    <pic:cNvPicPr preferRelativeResize="0"/>
                  </pic:nvPicPr>
                  <pic:blipFill>
                    <a:blip r:embed="rId128"/>
                    <a:srcRect b="0" l="0" r="0" t="0"/>
                    <a:stretch>
                      <a:fillRect/>
                    </a:stretch>
                  </pic:blipFill>
                  <pic:spPr>
                    <a:xfrm>
                      <a:off x="0" y="0"/>
                      <a:ext cx="4674062" cy="2515886"/>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pStyle w:val="Heading2"/>
        <w:spacing w:after="200" w:lineRule="auto"/>
        <w:rPr>
          <w:sz w:val="34"/>
          <w:szCs w:val="34"/>
        </w:rPr>
      </w:pPr>
      <w:bookmarkStart w:colFirst="0" w:colLast="0" w:name="_fv4o523i3cf4" w:id="162"/>
      <w:bookmarkEnd w:id="162"/>
      <w:r w:rsidDel="00000000" w:rsidR="00000000" w:rsidRPr="00000000">
        <w:rPr>
          <w:sz w:val="34"/>
          <w:szCs w:val="34"/>
          <w:rtl w:val="0"/>
        </w:rPr>
        <w:br w:type="textWrapping"/>
        <w:t xml:space="preserve">GCP Virtual Machine (VM) Size, Slow, Clean Up </w:t>
      </w:r>
    </w:p>
    <w:p w:rsidR="00000000" w:rsidDel="00000000" w:rsidP="00000000" w:rsidRDefault="00000000" w:rsidRPr="00000000" w14:paraId="000005F9">
      <w:pPr>
        <w:rPr/>
      </w:pPr>
      <w:r w:rsidDel="00000000" w:rsidR="00000000" w:rsidRPr="00000000">
        <w:rPr>
          <w:rtl w:val="0"/>
        </w:rPr>
        <w:t xml:space="preserve">If you are progressing through the course and find that your VM is starting to become slow you can run the following commands to inspect and detect areas where you can improve this. </w:t>
      </w:r>
    </w:p>
    <w:p w:rsidR="00000000" w:rsidDel="00000000" w:rsidP="00000000" w:rsidRDefault="00000000" w:rsidRPr="00000000" w14:paraId="000005FA">
      <w:pPr>
        <w:rPr/>
      </w:pPr>
      <w:r w:rsidDel="00000000" w:rsidR="00000000" w:rsidRPr="00000000">
        <w:rPr>
          <w:i w:val="1"/>
          <w:rtl w:val="0"/>
        </w:rPr>
        <w:t xml:space="preserve">NB: What size VM should I start with? I started with 30GB but this wasn’t enough, I had to restart the project with a 60GB machine so I’d recommend choosing the 60GB version.</w:t>
      </w:r>
      <w:r w:rsidDel="00000000" w:rsidR="00000000" w:rsidRPr="00000000">
        <w:rPr>
          <w:rtl w:val="0"/>
        </w:rPr>
        <w:t xml:space="preserve"> </w:t>
        <w:tab/>
        <w:br w:type="textWrapping"/>
      </w:r>
    </w:p>
    <w:p w:rsidR="00000000" w:rsidDel="00000000" w:rsidP="00000000" w:rsidRDefault="00000000" w:rsidRPr="00000000" w14:paraId="000005FB">
      <w:pPr>
        <w:rPr/>
      </w:pPr>
      <w:r w:rsidDel="00000000" w:rsidR="00000000" w:rsidRPr="00000000">
        <w:rPr>
          <w:rtl w:val="0"/>
        </w:rPr>
        <w:t xml:space="preserve">Commands to inspect the health of your VM: </w:t>
      </w:r>
    </w:p>
    <w:p w:rsidR="00000000" w:rsidDel="00000000" w:rsidP="00000000" w:rsidRDefault="00000000" w:rsidRPr="00000000" w14:paraId="000005FC">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System Resource Usage:</w:t>
      </w:r>
    </w:p>
    <w:p w:rsidR="00000000" w:rsidDel="00000000" w:rsidP="00000000" w:rsidRDefault="00000000" w:rsidRPr="00000000" w14:paraId="000005FD">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top</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htop</w:t>
      </w:r>
      <w:r w:rsidDel="00000000" w:rsidR="00000000" w:rsidRPr="00000000">
        <w:rPr>
          <w:rFonts w:ascii="Roboto Mono" w:cs="Roboto Mono" w:eastAsia="Roboto Mono" w:hAnsi="Roboto Mono"/>
          <w:rtl w:val="0"/>
        </w:rPr>
        <w:t xml:space="preserve">: Shows real-time information about system resource usage, including CPU, memory, and processes.</w:t>
      </w:r>
    </w:p>
    <w:p w:rsidR="00000000" w:rsidDel="00000000" w:rsidP="00000000" w:rsidRDefault="00000000" w:rsidRPr="00000000" w14:paraId="000005FE">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free -h</w:t>
      </w:r>
      <w:r w:rsidDel="00000000" w:rsidR="00000000" w:rsidRPr="00000000">
        <w:rPr>
          <w:rFonts w:ascii="Roboto Mono" w:cs="Roboto Mono" w:eastAsia="Roboto Mono" w:hAnsi="Roboto Mono"/>
          <w:rtl w:val="0"/>
        </w:rPr>
        <w:t xml:space="preserve">: Displays information about system memory usage and availability.</w:t>
      </w:r>
    </w:p>
    <w:p w:rsidR="00000000" w:rsidDel="00000000" w:rsidP="00000000" w:rsidRDefault="00000000" w:rsidRPr="00000000" w14:paraId="000005FF">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df -h</w:t>
      </w:r>
      <w:r w:rsidDel="00000000" w:rsidR="00000000" w:rsidRPr="00000000">
        <w:rPr>
          <w:rFonts w:ascii="Roboto Mono" w:cs="Roboto Mono" w:eastAsia="Roboto Mono" w:hAnsi="Roboto Mono"/>
          <w:rtl w:val="0"/>
        </w:rPr>
        <w:t xml:space="preserve">: Shows disk space usage of file systems.</w:t>
      </w:r>
    </w:p>
    <w:p w:rsidR="00000000" w:rsidDel="00000000" w:rsidP="00000000" w:rsidRDefault="00000000" w:rsidRPr="00000000" w14:paraId="00000600">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du -h &lt;directory&gt;</w:t>
      </w:r>
      <w:r w:rsidDel="00000000" w:rsidR="00000000" w:rsidRPr="00000000">
        <w:rPr>
          <w:rFonts w:ascii="Roboto Mono" w:cs="Roboto Mono" w:eastAsia="Roboto Mono" w:hAnsi="Roboto Mono"/>
          <w:rtl w:val="0"/>
        </w:rPr>
        <w:t xml:space="preserve">: Displays disk usage of a specific directory.</w:t>
      </w:r>
    </w:p>
    <w:p w:rsidR="00000000" w:rsidDel="00000000" w:rsidP="00000000" w:rsidRDefault="00000000" w:rsidRPr="00000000" w14:paraId="00000601">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Running Processes:</w:t>
      </w:r>
    </w:p>
    <w:p w:rsidR="00000000" w:rsidDel="00000000" w:rsidP="00000000" w:rsidRDefault="00000000" w:rsidRPr="00000000" w14:paraId="00000602">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ps aux</w:t>
      </w:r>
      <w:r w:rsidDel="00000000" w:rsidR="00000000" w:rsidRPr="00000000">
        <w:rPr>
          <w:rFonts w:ascii="Roboto Mono" w:cs="Roboto Mono" w:eastAsia="Roboto Mono" w:hAnsi="Roboto Mono"/>
          <w:rtl w:val="0"/>
        </w:rPr>
        <w:t xml:space="preserve">: Lists all running processes along with detailed information.</w:t>
      </w:r>
    </w:p>
    <w:p w:rsidR="00000000" w:rsidDel="00000000" w:rsidP="00000000" w:rsidRDefault="00000000" w:rsidRPr="00000000" w14:paraId="0000060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Network:</w:t>
      </w:r>
    </w:p>
    <w:p w:rsidR="00000000" w:rsidDel="00000000" w:rsidP="00000000" w:rsidRDefault="00000000" w:rsidRPr="00000000" w14:paraId="00000604">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ifconfig</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ip addr show</w:t>
      </w:r>
      <w:r w:rsidDel="00000000" w:rsidR="00000000" w:rsidRPr="00000000">
        <w:rPr>
          <w:rFonts w:ascii="Roboto Mono" w:cs="Roboto Mono" w:eastAsia="Roboto Mono" w:hAnsi="Roboto Mono"/>
          <w:rtl w:val="0"/>
        </w:rPr>
        <w:t xml:space="preserve">: Shows network interface configuration.</w:t>
      </w:r>
    </w:p>
    <w:p w:rsidR="00000000" w:rsidDel="00000000" w:rsidP="00000000" w:rsidRDefault="00000000" w:rsidRPr="00000000" w14:paraId="00000605">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netstat -tuln</w:t>
      </w:r>
      <w:r w:rsidDel="00000000" w:rsidR="00000000" w:rsidRPr="00000000">
        <w:rPr>
          <w:rFonts w:ascii="Roboto Mono" w:cs="Roboto Mono" w:eastAsia="Roboto Mono" w:hAnsi="Roboto Mono"/>
          <w:rtl w:val="0"/>
        </w:rPr>
        <w:t xml:space="preserve">: Displays active network connections and listening ports.</w:t>
      </w:r>
    </w:p>
    <w:p w:rsidR="00000000" w:rsidDel="00000000" w:rsidP="00000000" w:rsidRDefault="00000000" w:rsidRPr="00000000" w14:paraId="00000606">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Hardware Information:</w:t>
      </w:r>
    </w:p>
    <w:p w:rsidR="00000000" w:rsidDel="00000000" w:rsidP="00000000" w:rsidRDefault="00000000" w:rsidRPr="00000000" w14:paraId="00000607">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lscpu</w:t>
      </w:r>
      <w:r w:rsidDel="00000000" w:rsidR="00000000" w:rsidRPr="00000000">
        <w:rPr>
          <w:rFonts w:ascii="Roboto Mono" w:cs="Roboto Mono" w:eastAsia="Roboto Mono" w:hAnsi="Roboto Mono"/>
          <w:rtl w:val="0"/>
        </w:rPr>
        <w:t xml:space="preserve">: Displays CPU information.</w:t>
      </w:r>
    </w:p>
    <w:p w:rsidR="00000000" w:rsidDel="00000000" w:rsidP="00000000" w:rsidRDefault="00000000" w:rsidRPr="00000000" w14:paraId="00000608">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lsblk</w:t>
      </w:r>
      <w:r w:rsidDel="00000000" w:rsidR="00000000" w:rsidRPr="00000000">
        <w:rPr>
          <w:rFonts w:ascii="Roboto Mono" w:cs="Roboto Mono" w:eastAsia="Roboto Mono" w:hAnsi="Roboto Mono"/>
          <w:rtl w:val="0"/>
        </w:rPr>
        <w:t xml:space="preserve">: Lists block devices (disks and partitions).</w:t>
      </w:r>
    </w:p>
    <w:p w:rsidR="00000000" w:rsidDel="00000000" w:rsidP="00000000" w:rsidRDefault="00000000" w:rsidRPr="00000000" w14:paraId="00000609">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lshw</w:t>
      </w:r>
      <w:r w:rsidDel="00000000" w:rsidR="00000000" w:rsidRPr="00000000">
        <w:rPr>
          <w:rFonts w:ascii="Roboto Mono" w:cs="Roboto Mono" w:eastAsia="Roboto Mono" w:hAnsi="Roboto Mono"/>
          <w:rtl w:val="0"/>
        </w:rPr>
        <w:t xml:space="preserve">: Lists hardware configuration.</w:t>
      </w:r>
    </w:p>
    <w:p w:rsidR="00000000" w:rsidDel="00000000" w:rsidP="00000000" w:rsidRDefault="00000000" w:rsidRPr="00000000" w14:paraId="0000060A">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User and Permissions:</w:t>
      </w:r>
    </w:p>
    <w:p w:rsidR="00000000" w:rsidDel="00000000" w:rsidP="00000000" w:rsidRDefault="00000000" w:rsidRPr="00000000" w14:paraId="0000060B">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who</w:t>
      </w:r>
      <w:r w:rsidDel="00000000" w:rsidR="00000000" w:rsidRPr="00000000">
        <w:rPr>
          <w:rFonts w:ascii="Roboto Mono" w:cs="Roboto Mono" w:eastAsia="Roboto Mono" w:hAnsi="Roboto Mono"/>
          <w:rtl w:val="0"/>
        </w:rPr>
        <w:t xml:space="preserve">: Shows who is logged on and their activities.</w:t>
      </w:r>
    </w:p>
    <w:p w:rsidR="00000000" w:rsidDel="00000000" w:rsidP="00000000" w:rsidRDefault="00000000" w:rsidRPr="00000000" w14:paraId="0000060C">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w:t>
      </w:r>
      <w:r w:rsidDel="00000000" w:rsidR="00000000" w:rsidRPr="00000000">
        <w:rPr>
          <w:rFonts w:ascii="Roboto Mono" w:cs="Roboto Mono" w:eastAsia="Roboto Mono" w:hAnsi="Roboto Mono"/>
          <w:rtl w:val="0"/>
        </w:rPr>
        <w:t xml:space="preserve">: Displays information about currently logged-in users and their processes.</w:t>
      </w:r>
    </w:p>
    <w:p w:rsidR="00000000" w:rsidDel="00000000" w:rsidP="00000000" w:rsidRDefault="00000000" w:rsidRPr="00000000" w14:paraId="0000060D">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Package Management:</w:t>
      </w:r>
    </w:p>
    <w:p w:rsidR="00000000" w:rsidDel="00000000" w:rsidP="00000000" w:rsidRDefault="00000000" w:rsidRPr="00000000" w14:paraId="0000060E">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apt list --installed</w:t>
      </w:r>
      <w:r w:rsidDel="00000000" w:rsidR="00000000" w:rsidRPr="00000000">
        <w:rPr>
          <w:rFonts w:ascii="Roboto Mono" w:cs="Roboto Mono" w:eastAsia="Roboto Mono" w:hAnsi="Roboto Mono"/>
          <w:rtl w:val="0"/>
        </w:rPr>
        <w:t xml:space="preserve">: Lists installed packages (for Ubuntu and Debian-based systems)</w:t>
      </w:r>
    </w:p>
    <w:p w:rsidR="00000000" w:rsidDel="00000000" w:rsidP="00000000" w:rsidRDefault="00000000" w:rsidRPr="00000000" w14:paraId="0000060F">
      <w:pPr>
        <w:pStyle w:val="Heading2"/>
        <w:spacing w:after="200" w:lineRule="auto"/>
        <w:rPr/>
      </w:pPr>
      <w:bookmarkStart w:colFirst="0" w:colLast="0" w:name="_ic8mqq3qyi5y" w:id="163"/>
      <w:bookmarkEnd w:id="163"/>
      <w:r w:rsidDel="00000000" w:rsidR="00000000" w:rsidRPr="00000000">
        <w:rPr>
          <w:rtl w:val="0"/>
        </w:rPr>
        <w:t xml:space="preserve">Billing account has not been enabled for this project. But you’ve done it indeed!</w:t>
      </w:r>
    </w:p>
    <w:p w:rsidR="00000000" w:rsidDel="00000000" w:rsidP="00000000" w:rsidRDefault="00000000" w:rsidRPr="00000000" w14:paraId="00000610">
      <w:pPr>
        <w:rPr/>
      </w:pPr>
      <w:r w:rsidDel="00000000" w:rsidR="00000000" w:rsidRPr="00000000">
        <w:rPr>
          <w:rtl w:val="0"/>
        </w:rPr>
        <w:t xml:space="preserve">if you’ve got the error</w:t>
      </w:r>
    </w:p>
    <w:p w:rsidR="00000000" w:rsidDel="00000000" w:rsidP="00000000" w:rsidRDefault="00000000" w:rsidRPr="00000000" w14:paraId="00000611">
      <w:pPr>
        <w:rPr>
          <w:rFonts w:ascii="Consolas" w:cs="Consolas" w:eastAsia="Consolas" w:hAnsi="Consolas"/>
        </w:rPr>
      </w:pPr>
      <w:r w:rsidDel="00000000" w:rsidR="00000000" w:rsidRPr="00000000">
        <w:rPr>
          <w:rFonts w:ascii="Consolas" w:cs="Consolas" w:eastAsia="Consolas" w:hAnsi="Consolas"/>
          <w:rtl w:val="0"/>
        </w:rPr>
        <w:t xml:space="preserve">│ Error: Error updating Dataset "projects/&lt;your-project-id&gt;/datasets/demo_dataset": googleapi: Error 403: Billing has not been enabled for this project. Enable billing at https://console.cloud.google.com/billing. The default table expiration time must be less than 60 days, billingNotEnabled</w:t>
      </w:r>
    </w:p>
    <w:p w:rsidR="00000000" w:rsidDel="00000000" w:rsidP="00000000" w:rsidRDefault="00000000" w:rsidRPr="00000000" w14:paraId="00000612">
      <w:pPr>
        <w:rPr/>
      </w:pPr>
      <w:r w:rsidDel="00000000" w:rsidR="00000000" w:rsidRPr="00000000">
        <w:rPr>
          <w:rtl w:val="0"/>
        </w:rPr>
        <w:br w:type="textWrapping"/>
        <w:t xml:space="preserve">but you’ve set your billing account indeed, then try to disable billing for the project and enable it again. It worked for ME!</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drawing>
          <wp:inline distB="114300" distT="114300" distL="114300" distR="114300">
            <wp:extent cx="5943600" cy="2654300"/>
            <wp:effectExtent b="0" l="0" r="0" t="0"/>
            <wp:docPr id="21" name="image14.png"/>
            <a:graphic>
              <a:graphicData uri="http://schemas.openxmlformats.org/drawingml/2006/picture">
                <pic:pic>
                  <pic:nvPicPr>
                    <pic:cNvPr id="0" name="image14.png"/>
                    <pic:cNvPicPr preferRelativeResize="0"/>
                  </pic:nvPicPr>
                  <pic:blipFill>
                    <a:blip r:embed="rId12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pPr>
      <w:r w:rsidDel="00000000" w:rsidR="00000000" w:rsidRPr="00000000">
        <w:rPr/>
        <w:drawing>
          <wp:inline distB="114300" distT="114300" distL="114300" distR="114300">
            <wp:extent cx="5334000" cy="3619500"/>
            <wp:effectExtent b="0" l="0" r="0" t="0"/>
            <wp:docPr id="73" name="image63.png"/>
            <a:graphic>
              <a:graphicData uri="http://schemas.openxmlformats.org/drawingml/2006/picture">
                <pic:pic>
                  <pic:nvPicPr>
                    <pic:cNvPr id="0" name="image63.png"/>
                    <pic:cNvPicPr preferRelativeResize="0"/>
                  </pic:nvPicPr>
                  <pic:blipFill>
                    <a:blip r:embed="rId130"/>
                    <a:srcRect b="0" l="0" r="0" t="0"/>
                    <a:stretch>
                      <a:fillRect/>
                    </a:stretch>
                  </pic:blipFill>
                  <pic:spPr>
                    <a:xfrm>
                      <a:off x="0" y="0"/>
                      <a:ext cx="533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b w:val="1"/>
          <w:sz w:val="34"/>
          <w:szCs w:val="34"/>
        </w:rPr>
      </w:pPr>
      <w:r w:rsidDel="00000000" w:rsidR="00000000" w:rsidRPr="00000000">
        <w:rPr>
          <w:rtl w:val="0"/>
        </w:rPr>
      </w:r>
    </w:p>
    <w:p w:rsidR="00000000" w:rsidDel="00000000" w:rsidP="00000000" w:rsidRDefault="00000000" w:rsidRPr="00000000" w14:paraId="00000618">
      <w:pPr>
        <w:pStyle w:val="Heading2"/>
        <w:spacing w:after="200" w:before="360" w:lineRule="auto"/>
        <w:rPr>
          <w:sz w:val="34"/>
          <w:szCs w:val="34"/>
        </w:rPr>
      </w:pPr>
      <w:bookmarkStart w:colFirst="0" w:colLast="0" w:name="_2z9dumnysu" w:id="164"/>
      <w:bookmarkEnd w:id="164"/>
      <w:r w:rsidDel="00000000" w:rsidR="00000000" w:rsidRPr="00000000">
        <w:rPr>
          <w:sz w:val="34"/>
          <w:szCs w:val="34"/>
          <w:rtl w:val="0"/>
        </w:rPr>
        <w:t xml:space="preserve">GCP - Windows Google Cloud SDK install issue:gcp</w:t>
      </w:r>
    </w:p>
    <w:p w:rsidR="00000000" w:rsidDel="00000000" w:rsidP="00000000" w:rsidRDefault="00000000" w:rsidRPr="00000000" w14:paraId="00000619">
      <w:pPr>
        <w:rPr/>
      </w:pPr>
      <w:r w:rsidDel="00000000" w:rsidR="00000000" w:rsidRPr="00000000">
        <w:rPr>
          <w:rtl w:val="0"/>
        </w:rPr>
        <w:t xml:space="preserve">for windows if you having trouble install SDK try follow these steps on the link, if you getting this error: </w:t>
      </w:r>
    </w:p>
    <w:p w:rsidR="00000000" w:rsidDel="00000000" w:rsidP="00000000" w:rsidRDefault="00000000" w:rsidRPr="00000000" w14:paraId="0000061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These credentials will be used by any library that requests Application Default Credentials (ADC).</w:t>
      </w:r>
    </w:p>
    <w:p w:rsidR="00000000" w:rsidDel="00000000" w:rsidP="00000000" w:rsidRDefault="00000000" w:rsidRPr="00000000" w14:paraId="0000061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WARNING:</w:t>
      </w:r>
    </w:p>
    <w:p w:rsidR="00000000" w:rsidDel="00000000" w:rsidP="00000000" w:rsidRDefault="00000000" w:rsidRPr="00000000" w14:paraId="0000061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Cannot find a quota project to add to ADC. You might receive a "quota exceeded" or "API not enabled" error. Run $ gcloud auth application-default set-quota-project to add a quota project.</w:t>
      </w:r>
    </w:p>
    <w:p w:rsidR="00000000" w:rsidDel="00000000" w:rsidP="00000000" w:rsidRDefault="00000000" w:rsidRPr="00000000" w14:paraId="0000061D">
      <w:pPr>
        <w:rPr/>
      </w:pPr>
      <w:r w:rsidDel="00000000" w:rsidR="00000000" w:rsidRPr="00000000">
        <w:rPr>
          <w:rtl w:val="0"/>
        </w:rPr>
        <w:t xml:space="preserve">For me:</w:t>
      </w:r>
    </w:p>
    <w:p w:rsidR="00000000" w:rsidDel="00000000" w:rsidP="00000000" w:rsidRDefault="00000000" w:rsidRPr="00000000" w14:paraId="0000061E">
      <w:pPr>
        <w:numPr>
          <w:ilvl w:val="0"/>
          <w:numId w:val="28"/>
        </w:numPr>
        <w:ind w:left="720" w:hanging="360"/>
      </w:pPr>
      <w:r w:rsidDel="00000000" w:rsidR="00000000" w:rsidRPr="00000000">
        <w:rPr>
          <w:rtl w:val="0"/>
        </w:rPr>
        <w:t xml:space="preserve">I reinstalled the sdk using </w:t>
      </w:r>
      <w:r w:rsidDel="00000000" w:rsidR="00000000" w:rsidRPr="00000000">
        <w:rPr>
          <w:rFonts w:ascii="Roboto Mono" w:cs="Roboto Mono" w:eastAsia="Roboto Mono" w:hAnsi="Roboto Mono"/>
          <w:shd w:fill="f3f3f3" w:val="clear"/>
          <w:rtl w:val="0"/>
        </w:rPr>
        <w:t xml:space="preserve">unzip file “install.bat”,</w:t>
      </w:r>
      <w:r w:rsidDel="00000000" w:rsidR="00000000" w:rsidRPr="00000000">
        <w:rPr>
          <w:rtl w:val="0"/>
        </w:rPr>
        <w:t xml:space="preserve"> </w:t>
      </w:r>
    </w:p>
    <w:p w:rsidR="00000000" w:rsidDel="00000000" w:rsidP="00000000" w:rsidRDefault="00000000" w:rsidRPr="00000000" w14:paraId="0000061F">
      <w:pPr>
        <w:numPr>
          <w:ilvl w:val="0"/>
          <w:numId w:val="28"/>
        </w:numPr>
        <w:ind w:left="720" w:hanging="360"/>
      </w:pPr>
      <w:r w:rsidDel="00000000" w:rsidR="00000000" w:rsidRPr="00000000">
        <w:rPr>
          <w:rtl w:val="0"/>
        </w:rPr>
        <w:t xml:space="preserve">after successfully checking </w:t>
      </w:r>
      <w:r w:rsidDel="00000000" w:rsidR="00000000" w:rsidRPr="00000000">
        <w:rPr>
          <w:rFonts w:ascii="Roboto Mono" w:cs="Roboto Mono" w:eastAsia="Roboto Mono" w:hAnsi="Roboto Mono"/>
          <w:shd w:fill="f3f3f3" w:val="clear"/>
          <w:rtl w:val="0"/>
        </w:rPr>
        <w:t xml:space="preserve">gcloud version</w:t>
      </w:r>
      <w:r w:rsidDel="00000000" w:rsidR="00000000" w:rsidRPr="00000000">
        <w:rPr>
          <w:rtl w:val="0"/>
        </w:rPr>
        <w:t xml:space="preserve">, </w:t>
      </w:r>
    </w:p>
    <w:p w:rsidR="00000000" w:rsidDel="00000000" w:rsidP="00000000" w:rsidRDefault="00000000" w:rsidRPr="00000000" w14:paraId="00000620">
      <w:pPr>
        <w:numPr>
          <w:ilvl w:val="0"/>
          <w:numId w:val="28"/>
        </w:numPr>
        <w:ind w:left="720" w:hanging="360"/>
      </w:pPr>
      <w:r w:rsidDel="00000000" w:rsidR="00000000" w:rsidRPr="00000000">
        <w:rPr>
          <w:rtl w:val="0"/>
        </w:rPr>
        <w:t xml:space="preserve">run </w:t>
      </w:r>
      <w:r w:rsidDel="00000000" w:rsidR="00000000" w:rsidRPr="00000000">
        <w:rPr>
          <w:rFonts w:ascii="Roboto Mono" w:cs="Roboto Mono" w:eastAsia="Roboto Mono" w:hAnsi="Roboto Mono"/>
          <w:b w:val="1"/>
          <w:shd w:fill="f3f3f3" w:val="clear"/>
          <w:rtl w:val="0"/>
        </w:rPr>
        <w:t xml:space="preserve">gcloud init</w:t>
      </w:r>
      <w:r w:rsidDel="00000000" w:rsidR="00000000" w:rsidRPr="00000000">
        <w:rPr>
          <w:rtl w:val="0"/>
        </w:rPr>
        <w:t xml:space="preserve"> to set up project before</w:t>
      </w:r>
    </w:p>
    <w:p w:rsidR="00000000" w:rsidDel="00000000" w:rsidP="00000000" w:rsidRDefault="00000000" w:rsidRPr="00000000" w14:paraId="00000621">
      <w:pPr>
        <w:numPr>
          <w:ilvl w:val="0"/>
          <w:numId w:val="28"/>
        </w:numPr>
        <w:ind w:left="720" w:hanging="360"/>
      </w:pPr>
      <w:r w:rsidDel="00000000" w:rsidR="00000000" w:rsidRPr="00000000">
        <w:rPr>
          <w:rtl w:val="0"/>
        </w:rPr>
        <w:t xml:space="preserve">you run </w:t>
      </w:r>
      <w:r w:rsidDel="00000000" w:rsidR="00000000" w:rsidRPr="00000000">
        <w:rPr>
          <w:rFonts w:ascii="Roboto Mono" w:cs="Roboto Mono" w:eastAsia="Roboto Mono" w:hAnsi="Roboto Mono"/>
          <w:shd w:fill="f3f3f3" w:val="clear"/>
          <w:rtl w:val="0"/>
        </w:rPr>
        <w:t xml:space="preserve">gcloud auth application-default login</w:t>
      </w:r>
      <w:r w:rsidDel="00000000" w:rsidR="00000000" w:rsidRPr="00000000">
        <w:rPr>
          <w:rtl w:val="0"/>
        </w:rPr>
        <w:t xml:space="preserve"> </w:t>
      </w:r>
    </w:p>
    <w:p w:rsidR="00000000" w:rsidDel="00000000" w:rsidP="00000000" w:rsidRDefault="00000000" w:rsidRPr="00000000" w14:paraId="00000622">
      <w:pPr>
        <w:rPr/>
      </w:pPr>
      <w:hyperlink r:id="rId131">
        <w:r w:rsidDel="00000000" w:rsidR="00000000" w:rsidRPr="00000000">
          <w:rPr>
            <w:sz w:val="25"/>
            <w:szCs w:val="25"/>
            <w:u w:val="single"/>
            <w:shd w:fill="f8f8f8" w:val="clear"/>
            <w:rtl w:val="0"/>
          </w:rPr>
          <w:t xml:space="preserve">https://github.com/DataTalksClub/data-engineering-zoomcamp/blob/main/week_1_basics_n_setup/1_terraform_gcp/windows.md</w:t>
        </w:r>
      </w:hyperlink>
      <w:r w:rsidDel="00000000" w:rsidR="00000000" w:rsidRPr="00000000">
        <w:rPr>
          <w:rtl w:val="0"/>
        </w:rPr>
      </w:r>
    </w:p>
    <w:p w:rsidR="00000000" w:rsidDel="00000000" w:rsidP="00000000" w:rsidRDefault="00000000" w:rsidRPr="00000000" w14:paraId="00000623">
      <w:pPr>
        <w:rPr>
          <w:b w:val="1"/>
          <w:sz w:val="32"/>
          <w:szCs w:val="32"/>
        </w:rPr>
      </w:pPr>
      <w:r w:rsidDel="00000000" w:rsidR="00000000" w:rsidRPr="00000000">
        <w:rPr>
          <w:rtl w:val="0"/>
        </w:rPr>
      </w:r>
    </w:p>
    <w:p w:rsidR="00000000" w:rsidDel="00000000" w:rsidP="00000000" w:rsidRDefault="00000000" w:rsidRPr="00000000" w14:paraId="00000624">
      <w:pPr>
        <w:pStyle w:val="Heading2"/>
        <w:rPr>
          <w:sz w:val="24"/>
          <w:szCs w:val="24"/>
        </w:rPr>
      </w:pPr>
      <w:bookmarkStart w:colFirst="0" w:colLast="0" w:name="_b74fip5ght7p" w:id="165"/>
      <w:bookmarkEnd w:id="165"/>
      <w:r w:rsidDel="00000000" w:rsidR="00000000" w:rsidRPr="00000000">
        <w:rPr>
          <w:sz w:val="34"/>
          <w:szCs w:val="34"/>
          <w:rtl w:val="0"/>
        </w:rPr>
        <w:t xml:space="preserve">GCP VM - </w:t>
      </w:r>
      <w:r w:rsidDel="00000000" w:rsidR="00000000" w:rsidRPr="00000000">
        <w:rPr>
          <w:sz w:val="32"/>
          <w:szCs w:val="32"/>
          <w:rtl w:val="0"/>
        </w:rPr>
        <w:t xml:space="preserve">I cannot get my Virtual Machine to start because GCP has no resources.</w:t>
      </w:r>
      <w:r w:rsidDel="00000000" w:rsidR="00000000" w:rsidRPr="00000000">
        <w:rPr>
          <w:rtl w:val="0"/>
        </w:rPr>
      </w:r>
    </w:p>
    <w:p w:rsidR="00000000" w:rsidDel="00000000" w:rsidP="00000000" w:rsidRDefault="00000000" w:rsidRPr="00000000" w14:paraId="00000625">
      <w:pPr>
        <w:numPr>
          <w:ilvl w:val="0"/>
          <w:numId w:val="66"/>
        </w:numPr>
        <w:ind w:left="720" w:hanging="360"/>
      </w:pPr>
      <w:r w:rsidDel="00000000" w:rsidR="00000000" w:rsidRPr="00000000">
        <w:rPr>
          <w:rtl w:val="0"/>
        </w:rPr>
        <w:t xml:space="preserve">Click on your VM</w:t>
      </w:r>
    </w:p>
    <w:p w:rsidR="00000000" w:rsidDel="00000000" w:rsidP="00000000" w:rsidRDefault="00000000" w:rsidRPr="00000000" w14:paraId="00000626">
      <w:pPr>
        <w:numPr>
          <w:ilvl w:val="0"/>
          <w:numId w:val="66"/>
        </w:numPr>
        <w:ind w:left="720" w:hanging="360"/>
      </w:pPr>
      <w:r w:rsidDel="00000000" w:rsidR="00000000" w:rsidRPr="00000000">
        <w:rPr>
          <w:rtl w:val="0"/>
        </w:rPr>
        <w:t xml:space="preserve">Create an image of your VM</w:t>
      </w:r>
    </w:p>
    <w:p w:rsidR="00000000" w:rsidDel="00000000" w:rsidP="00000000" w:rsidRDefault="00000000" w:rsidRPr="00000000" w14:paraId="00000627">
      <w:pPr>
        <w:numPr>
          <w:ilvl w:val="0"/>
          <w:numId w:val="66"/>
        </w:numPr>
        <w:ind w:left="720" w:hanging="360"/>
      </w:pPr>
      <w:r w:rsidDel="00000000" w:rsidR="00000000" w:rsidRPr="00000000">
        <w:rPr>
          <w:rtl w:val="0"/>
        </w:rPr>
        <w:t xml:space="preserve">On the page of the image, tell GCP to create a new VM instance via the image</w:t>
      </w:r>
    </w:p>
    <w:p w:rsidR="00000000" w:rsidDel="00000000" w:rsidP="00000000" w:rsidRDefault="00000000" w:rsidRPr="00000000" w14:paraId="00000628">
      <w:pPr>
        <w:numPr>
          <w:ilvl w:val="0"/>
          <w:numId w:val="66"/>
        </w:numPr>
        <w:ind w:left="720" w:hanging="360"/>
      </w:pPr>
      <w:r w:rsidDel="00000000" w:rsidR="00000000" w:rsidRPr="00000000">
        <w:rPr>
          <w:rtl w:val="0"/>
        </w:rPr>
        <w:t xml:space="preserve">On the settings page, change the location</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pStyle w:val="Heading2"/>
        <w:spacing w:after="200" w:lineRule="auto"/>
        <w:rPr>
          <w:sz w:val="34"/>
          <w:szCs w:val="34"/>
        </w:rPr>
      </w:pPr>
      <w:bookmarkStart w:colFirst="0" w:colLast="0" w:name="_9z0d23gkt2k7" w:id="166"/>
      <w:bookmarkEnd w:id="166"/>
      <w:r w:rsidDel="00000000" w:rsidR="00000000" w:rsidRPr="00000000">
        <w:rPr>
          <w:sz w:val="34"/>
          <w:szCs w:val="34"/>
          <w:rtl w:val="0"/>
        </w:rPr>
        <w:t xml:space="preserve">GCP VM - Is it necessary to use a GCP VM? When is it useful?</w:t>
      </w:r>
    </w:p>
    <w:p w:rsidR="00000000" w:rsidDel="00000000" w:rsidP="00000000" w:rsidRDefault="00000000" w:rsidRPr="00000000" w14:paraId="0000062B">
      <w:pPr>
        <w:rPr/>
      </w:pPr>
      <w:r w:rsidDel="00000000" w:rsidR="00000000" w:rsidRPr="00000000">
        <w:rPr>
          <w:rtl w:val="0"/>
        </w:rPr>
        <w:t xml:space="preserve">The reason this video about the GCP VM exists is that many students had problems configuring their env. You can use your own env if it works for you.</w:t>
      </w:r>
    </w:p>
    <w:p w:rsidR="00000000" w:rsidDel="00000000" w:rsidP="00000000" w:rsidRDefault="00000000" w:rsidRPr="00000000" w14:paraId="0000062C">
      <w:pPr>
        <w:rPr/>
      </w:pPr>
      <w:r w:rsidDel="00000000" w:rsidR="00000000" w:rsidRPr="00000000">
        <w:rPr>
          <w:rtl w:val="0"/>
        </w:rPr>
        <w:t xml:space="preserve">And the advantage of using your own environment is that if you are working in a Github repo where you can commit, you will be able to commit the changes that you do. In the VM the repo is cloned via HTTPS so it is not possible to directly commit, even if you are the owner of the repo.</w:t>
      </w:r>
    </w:p>
    <w:p w:rsidR="00000000" w:rsidDel="00000000" w:rsidP="00000000" w:rsidRDefault="00000000" w:rsidRPr="00000000" w14:paraId="0000062D">
      <w:pPr>
        <w:pStyle w:val="Heading2"/>
        <w:spacing w:after="200" w:lineRule="auto"/>
        <w:rPr>
          <w:sz w:val="34"/>
          <w:szCs w:val="34"/>
        </w:rPr>
      </w:pPr>
      <w:bookmarkStart w:colFirst="0" w:colLast="0" w:name="_lqujy3xg3fzf" w:id="167"/>
      <w:bookmarkEnd w:id="167"/>
      <w:r w:rsidDel="00000000" w:rsidR="00000000" w:rsidRPr="00000000">
        <w:rPr>
          <w:sz w:val="34"/>
          <w:szCs w:val="34"/>
          <w:rtl w:val="0"/>
        </w:rPr>
        <w:t xml:space="preserve">GCP VM - mkdir: cannot create directory ‘.ssh’: Permission denied</w:t>
      </w:r>
    </w:p>
    <w:p w:rsidR="00000000" w:rsidDel="00000000" w:rsidP="00000000" w:rsidRDefault="00000000" w:rsidRPr="00000000" w14:paraId="0000062E">
      <w:pPr>
        <w:rPr/>
      </w:pPr>
      <w:r w:rsidDel="00000000" w:rsidR="00000000" w:rsidRPr="00000000">
        <w:rPr>
          <w:rtl w:val="0"/>
        </w:rPr>
        <w:t xml:space="preserve">I am trying to create a directory but it won't let me do it</w:t>
      </w:r>
    </w:p>
    <w:p w:rsidR="00000000" w:rsidDel="00000000" w:rsidP="00000000" w:rsidRDefault="00000000" w:rsidRPr="00000000" w14:paraId="0000062F">
      <w:pPr>
        <w:rPr>
          <w:rFonts w:ascii="Roboto Mono" w:cs="Roboto Mono" w:eastAsia="Roboto Mono" w:hAnsi="Roboto Mono"/>
        </w:rPr>
      </w:pPr>
      <w:r w:rsidDel="00000000" w:rsidR="00000000" w:rsidRPr="00000000">
        <w:rPr>
          <w:rFonts w:ascii="Roboto Mono" w:cs="Roboto Mono" w:eastAsia="Roboto Mono" w:hAnsi="Roboto Mono"/>
          <w:rtl w:val="0"/>
        </w:rPr>
        <w:t xml:space="preserve">User1@DESKTOP-PD6UM8A MINGW64 /</w:t>
      </w:r>
    </w:p>
    <w:p w:rsidR="00000000" w:rsidDel="00000000" w:rsidP="00000000" w:rsidRDefault="00000000" w:rsidRPr="00000000" w14:paraId="00000630">
      <w:pPr>
        <w:rPr/>
      </w:pPr>
      <w:r w:rsidDel="00000000" w:rsidR="00000000" w:rsidRPr="00000000">
        <w:rPr>
          <w:rFonts w:ascii="Roboto Mono" w:cs="Roboto Mono" w:eastAsia="Roboto Mono" w:hAnsi="Roboto Mono"/>
          <w:shd w:fill="f3f3f3" w:val="clear"/>
          <w:rtl w:val="0"/>
        </w:rPr>
        <w:t xml:space="preserve">$ mkdir .ssh</w:t>
      </w:r>
      <w:r w:rsidDel="00000000" w:rsidR="00000000" w:rsidRPr="00000000">
        <w:rPr>
          <w:rtl w:val="0"/>
        </w:rPr>
      </w:r>
    </w:p>
    <w:p w:rsidR="00000000" w:rsidDel="00000000" w:rsidP="00000000" w:rsidRDefault="00000000" w:rsidRPr="00000000" w14:paraId="00000631">
      <w:pPr>
        <w:rPr>
          <w:rFonts w:ascii="Roboto Mono" w:cs="Roboto Mono" w:eastAsia="Roboto Mono" w:hAnsi="Roboto Mono"/>
        </w:rPr>
      </w:pPr>
      <w:r w:rsidDel="00000000" w:rsidR="00000000" w:rsidRPr="00000000">
        <w:rPr>
          <w:rFonts w:ascii="Roboto Mono" w:cs="Roboto Mono" w:eastAsia="Roboto Mono" w:hAnsi="Roboto Mono"/>
          <w:rtl w:val="0"/>
        </w:rPr>
        <w:t xml:space="preserve">mkdir: cannot create directory ‘.ssh’: Permission denied</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You should do it in your home directory. Should be your home (~)</w:t>
      </w:r>
    </w:p>
    <w:p w:rsidR="00000000" w:rsidDel="00000000" w:rsidP="00000000" w:rsidRDefault="00000000" w:rsidRPr="00000000" w14:paraId="00000634">
      <w:pPr>
        <w:rPr/>
      </w:pPr>
      <w:r w:rsidDel="00000000" w:rsidR="00000000" w:rsidRPr="00000000">
        <w:rPr>
          <w:rtl w:val="0"/>
        </w:rPr>
        <w:t xml:space="preserve">Local. But it seems you're trying to do it in the root folder (/). Should be your home (~)</w:t>
      </w:r>
    </w:p>
    <w:p w:rsidR="00000000" w:rsidDel="00000000" w:rsidP="00000000" w:rsidRDefault="00000000" w:rsidRPr="00000000" w14:paraId="00000635">
      <w:pPr>
        <w:rPr>
          <w:b w:val="1"/>
        </w:rPr>
      </w:pPr>
      <w:hyperlink r:id="rId132">
        <w:r w:rsidDel="00000000" w:rsidR="00000000" w:rsidRPr="00000000">
          <w:rPr>
            <w:u w:val="single"/>
            <w:rtl w:val="0"/>
          </w:rPr>
          <w:t xml:space="preserve">Link to Video 1.4.1</w:t>
        </w:r>
      </w:hyperlink>
      <w:r w:rsidDel="00000000" w:rsidR="00000000" w:rsidRPr="00000000">
        <w:rPr>
          <w:rtl w:val="0"/>
        </w:rPr>
      </w:r>
    </w:p>
    <w:p w:rsidR="00000000" w:rsidDel="00000000" w:rsidP="00000000" w:rsidRDefault="00000000" w:rsidRPr="00000000" w14:paraId="00000636">
      <w:pPr>
        <w:rPr>
          <w:b w:val="1"/>
        </w:rPr>
      </w:pPr>
      <w:r w:rsidDel="00000000" w:rsidR="00000000" w:rsidRPr="00000000">
        <w:rPr>
          <w:rtl w:val="0"/>
        </w:rPr>
      </w:r>
    </w:p>
    <w:p w:rsidR="00000000" w:rsidDel="00000000" w:rsidP="00000000" w:rsidRDefault="00000000" w:rsidRPr="00000000" w14:paraId="00000637">
      <w:pPr>
        <w:pStyle w:val="Heading2"/>
        <w:spacing w:after="200" w:lineRule="auto"/>
        <w:rPr>
          <w:sz w:val="34"/>
          <w:szCs w:val="34"/>
        </w:rPr>
      </w:pPr>
      <w:bookmarkStart w:colFirst="0" w:colLast="0" w:name="_kol7lopxjw23" w:id="168"/>
      <w:bookmarkEnd w:id="168"/>
      <w:r w:rsidDel="00000000" w:rsidR="00000000" w:rsidRPr="00000000">
        <w:rPr>
          <w:sz w:val="34"/>
          <w:szCs w:val="34"/>
          <w:rtl w:val="0"/>
        </w:rPr>
        <w:t xml:space="preserve">GCP VM - Error while saving the file in VM via VS Code</w:t>
      </w:r>
    </w:p>
    <w:p w:rsidR="00000000" w:rsidDel="00000000" w:rsidP="00000000" w:rsidRDefault="00000000" w:rsidRPr="00000000" w14:paraId="00000638">
      <w:pPr>
        <w:rPr>
          <w:rFonts w:ascii="Consolas" w:cs="Consolas" w:eastAsia="Consolas" w:hAnsi="Consolas"/>
        </w:rPr>
      </w:pPr>
      <w:r w:rsidDel="00000000" w:rsidR="00000000" w:rsidRPr="00000000">
        <w:rPr>
          <w:rFonts w:ascii="Consolas" w:cs="Consolas" w:eastAsia="Consolas" w:hAnsi="Consolas"/>
          <w:rtl w:val="0"/>
        </w:rPr>
        <w:t xml:space="preserve">Failed to save '&lt;file&gt;': Unable to write file 'vscode-remote://ssh-remote+de-zoomcamp/home/&lt;user&gt;/data_engineering_course/week_2/airflow/dags/&lt;file&gt;' (NoPermissions (FileSystemError): Error: EACCES: permission denied, open '/home/&lt;user&gt;/data_engineering_course/week_2/airflow/dags/&lt;file&gt;')</w:t>
      </w:r>
    </w:p>
    <w:p w:rsidR="00000000" w:rsidDel="00000000" w:rsidP="00000000" w:rsidRDefault="00000000" w:rsidRPr="00000000" w14:paraId="00000639">
      <w:pPr>
        <w:rPr/>
      </w:pPr>
      <w:r w:rsidDel="00000000" w:rsidR="00000000" w:rsidRPr="00000000">
        <w:rPr>
          <w:rtl w:val="0"/>
        </w:rPr>
        <w:t xml:space="preserve">You need to change the owner of the files you are trying to edit via VS Code. You can run the following command to change the ownership.</w:t>
      </w:r>
    </w:p>
    <w:p w:rsidR="00000000" w:rsidDel="00000000" w:rsidP="00000000" w:rsidRDefault="00000000" w:rsidRPr="00000000" w14:paraId="0000063A">
      <w:pPr>
        <w:rPr/>
      </w:pPr>
      <w:r w:rsidDel="00000000" w:rsidR="00000000" w:rsidRPr="00000000">
        <w:rPr>
          <w:rtl w:val="0"/>
        </w:rPr>
        <w:t xml:space="preserve">ssh</w:t>
      </w:r>
    </w:p>
    <w:p w:rsidR="00000000" w:rsidDel="00000000" w:rsidP="00000000" w:rsidRDefault="00000000" w:rsidRPr="00000000" w14:paraId="0000063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chown -R &lt;user&gt; &lt;path to your directory&gt;</w:t>
      </w:r>
    </w:p>
    <w:p w:rsidR="00000000" w:rsidDel="00000000" w:rsidP="00000000" w:rsidRDefault="00000000" w:rsidRPr="00000000" w14:paraId="0000063C">
      <w:pPr>
        <w:rPr>
          <w:rFonts w:ascii="Consolas" w:cs="Consolas" w:eastAsia="Consolas" w:hAnsi="Consolas"/>
        </w:rPr>
      </w:pPr>
      <w:r w:rsidDel="00000000" w:rsidR="00000000" w:rsidRPr="00000000">
        <w:rPr>
          <w:rtl w:val="0"/>
        </w:rPr>
      </w:r>
    </w:p>
    <w:p w:rsidR="00000000" w:rsidDel="00000000" w:rsidP="00000000" w:rsidRDefault="00000000" w:rsidRPr="00000000" w14:paraId="0000063D">
      <w:pPr>
        <w:pStyle w:val="Heading2"/>
        <w:spacing w:after="200" w:lineRule="auto"/>
        <w:rPr>
          <w:sz w:val="34"/>
          <w:szCs w:val="34"/>
        </w:rPr>
      </w:pPr>
      <w:bookmarkStart w:colFirst="0" w:colLast="0" w:name="_lgahzao9b149" w:id="169"/>
      <w:bookmarkEnd w:id="169"/>
      <w:r w:rsidDel="00000000" w:rsidR="00000000" w:rsidRPr="00000000">
        <w:rPr>
          <w:sz w:val="34"/>
          <w:szCs w:val="34"/>
          <w:rtl w:val="0"/>
        </w:rPr>
        <w:t xml:space="preserve">GCP VM - VM connection request timeout</w:t>
      </w:r>
    </w:p>
    <w:p w:rsidR="00000000" w:rsidDel="00000000" w:rsidP="00000000" w:rsidRDefault="00000000" w:rsidRPr="00000000" w14:paraId="0000063E">
      <w:pPr>
        <w:rPr/>
      </w:pPr>
      <w:r w:rsidDel="00000000" w:rsidR="00000000" w:rsidRPr="00000000">
        <w:rPr>
          <w:rtl w:val="0"/>
        </w:rPr>
        <w:t xml:space="preserve">Question: I connected to my VM perfectly fine last week (ssh) but when I tried again this week, the connection request keeps timing out.</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Fonts w:ascii="Arial Unicode MS" w:cs="Arial Unicode MS" w:eastAsia="Arial Unicode MS" w:hAnsi="Arial Unicode MS"/>
          <w:rtl w:val="0"/>
        </w:rPr>
        <w:t xml:space="preserve">✅Answer: Start your VM. Once the VM is running, copy its External IP and paste that into your config file within the ~/.ssh folder.</w:t>
      </w:r>
    </w:p>
    <w:p w:rsidR="00000000" w:rsidDel="00000000" w:rsidP="00000000" w:rsidRDefault="00000000" w:rsidRPr="00000000" w14:paraId="0000064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~/.ssh</w:t>
      </w:r>
    </w:p>
    <w:p w:rsidR="00000000" w:rsidDel="00000000" w:rsidP="00000000" w:rsidRDefault="00000000" w:rsidRPr="00000000" w14:paraId="00000642">
      <w:pPr>
        <w:spacing w:line="240" w:lineRule="auto"/>
        <w:rPr/>
      </w:pPr>
      <w:r w:rsidDel="00000000" w:rsidR="00000000" w:rsidRPr="00000000">
        <w:rPr>
          <w:rFonts w:ascii="Roboto Mono" w:cs="Roboto Mono" w:eastAsia="Roboto Mono" w:hAnsi="Roboto Mono"/>
          <w:shd w:fill="f3f3f3" w:val="clear"/>
          <w:rtl w:val="0"/>
        </w:rPr>
        <w:t xml:space="preserve">code config</w:t>
      </w:r>
      <w:r w:rsidDel="00000000" w:rsidR="00000000" w:rsidRPr="00000000">
        <w:rPr>
          <w:rFonts w:ascii="Arial Unicode MS" w:cs="Arial Unicode MS" w:eastAsia="Arial Unicode MS" w:hAnsi="Arial Unicode MS"/>
          <w:rtl w:val="0"/>
        </w:rPr>
        <w:t xml:space="preserve"> ← this opens the config file in VSCode</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pStyle w:val="Heading2"/>
        <w:rPr>
          <w:sz w:val="34"/>
          <w:szCs w:val="34"/>
        </w:rPr>
      </w:pPr>
      <w:bookmarkStart w:colFirst="0" w:colLast="0" w:name="_ti90uuwe17e4" w:id="170"/>
      <w:bookmarkEnd w:id="170"/>
      <w:r w:rsidDel="00000000" w:rsidR="00000000" w:rsidRPr="00000000">
        <w:rPr>
          <w:sz w:val="34"/>
          <w:szCs w:val="34"/>
          <w:rtl w:val="0"/>
        </w:rPr>
        <w:t xml:space="preserve">GCP VM -  connect to host port 22 no route to host</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sz w:val="25"/>
          <w:szCs w:val="25"/>
        </w:rPr>
      </w:pPr>
      <w:r w:rsidDel="00000000" w:rsidR="00000000" w:rsidRPr="00000000">
        <w:rPr>
          <w:rtl w:val="0"/>
        </w:rPr>
        <w:t xml:space="preserve">(reference: https://serverfault.com/questions/953290/google-compute-engine-ssh-connect-to-host-ip-port-22-operation-timed-out)</w:t>
      </w:r>
      <w:r w:rsidDel="00000000" w:rsidR="00000000" w:rsidRPr="00000000">
        <w:rPr>
          <w:sz w:val="25"/>
          <w:szCs w:val="25"/>
          <w:rtl w:val="0"/>
        </w:rPr>
        <w:t xml:space="preserve">Go to edit your VM.</w:t>
      </w:r>
    </w:p>
    <w:p w:rsidR="00000000" w:rsidDel="00000000" w:rsidP="00000000" w:rsidRDefault="00000000" w:rsidRPr="00000000" w14:paraId="00000647">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sz w:val="25"/>
          <w:szCs w:val="25"/>
        </w:rPr>
      </w:pPr>
      <w:r w:rsidDel="00000000" w:rsidR="00000000" w:rsidRPr="00000000">
        <w:rPr>
          <w:sz w:val="25"/>
          <w:szCs w:val="25"/>
          <w:rtl w:val="0"/>
        </w:rPr>
        <w:t xml:space="preserve">Go to section Automation</w:t>
      </w:r>
    </w:p>
    <w:p w:rsidR="00000000" w:rsidDel="00000000" w:rsidP="00000000" w:rsidRDefault="00000000" w:rsidRPr="00000000" w14:paraId="00000648">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rPr>
      </w:pPr>
      <w:r w:rsidDel="00000000" w:rsidR="00000000" w:rsidRPr="00000000">
        <w:rPr>
          <w:sz w:val="25"/>
          <w:szCs w:val="25"/>
          <w:rtl w:val="0"/>
        </w:rPr>
        <w:t xml:space="preserve">Add Startup script</w:t>
        <w:br w:type="textWrapping"/>
        <w:t xml:space="preserve">```</w:t>
        <w:br w:type="textWrapping"/>
      </w:r>
      <w:r w:rsidDel="00000000" w:rsidR="00000000" w:rsidRPr="00000000">
        <w:rPr>
          <w:rFonts w:ascii="Roboto Mono" w:cs="Roboto Mono" w:eastAsia="Roboto Mono" w:hAnsi="Roboto Mono"/>
          <w:shd w:fill="f3f3f3" w:val="clear"/>
          <w:rtl w:val="0"/>
        </w:rPr>
        <w:t xml:space="preserve">#!/bin/bash</w:t>
        <w:br w:type="textWrapping"/>
        <w:t xml:space="preserve">sudo ufw allow ssh</w:t>
        <w:br w:type="textWrapping"/>
      </w:r>
      <w:r w:rsidDel="00000000" w:rsidR="00000000" w:rsidRPr="00000000">
        <w:rPr>
          <w:rtl w:val="0"/>
        </w:rPr>
        <w:t xml:space="preserve">```</w:t>
      </w:r>
    </w:p>
    <w:p w:rsidR="00000000" w:rsidDel="00000000" w:rsidP="00000000" w:rsidRDefault="00000000" w:rsidRPr="00000000" w14:paraId="00000649">
      <w:pPr>
        <w:numPr>
          <w:ilvl w:val="0"/>
          <w:numId w:val="116"/>
        </w:numPr>
        <w:pBdr>
          <w:top w:space="0" w:sz="0" w:val="nil"/>
          <w:bottom w:space="0" w:sz="0" w:val="nil"/>
          <w:right w:space="0" w:sz="0" w:val="nil"/>
          <w:between w:space="0" w:sz="0" w:val="nil"/>
        </w:pBdr>
        <w:shd w:fill="ffffff" w:val="clear"/>
        <w:ind w:left="425.19685039370086" w:hanging="360"/>
        <w:rPr>
          <w:color w:val="000000"/>
          <w:sz w:val="25"/>
          <w:szCs w:val="25"/>
        </w:rPr>
      </w:pPr>
      <w:r w:rsidDel="00000000" w:rsidR="00000000" w:rsidRPr="00000000">
        <w:rPr>
          <w:sz w:val="25"/>
          <w:szCs w:val="25"/>
          <w:rtl w:val="0"/>
        </w:rPr>
        <w:t xml:space="preserve">Stop and Start VM.</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pStyle w:val="Heading2"/>
        <w:rPr>
          <w:sz w:val="34"/>
          <w:szCs w:val="34"/>
        </w:rPr>
      </w:pPr>
      <w:bookmarkStart w:colFirst="0" w:colLast="0" w:name="_10ihkynw9cuu" w:id="171"/>
      <w:bookmarkEnd w:id="171"/>
      <w:r w:rsidDel="00000000" w:rsidR="00000000" w:rsidRPr="00000000">
        <w:rPr>
          <w:sz w:val="34"/>
          <w:szCs w:val="34"/>
          <w:rtl w:val="0"/>
        </w:rPr>
        <w:t xml:space="preserve">GCP VM - Port forwarding from GCP without using VS Code</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You can easily forward the ports of pgAdmin, postgres and Jupyter Notebook using the built-in tools in Ubuntu and without any additional client:</w:t>
      </w:r>
    </w:p>
    <w:p w:rsidR="00000000" w:rsidDel="00000000" w:rsidP="00000000" w:rsidRDefault="00000000" w:rsidRPr="00000000" w14:paraId="0000064E">
      <w:pPr>
        <w:numPr>
          <w:ilvl w:val="0"/>
          <w:numId w:val="70"/>
        </w:numPr>
        <w:ind w:left="720" w:hanging="360"/>
      </w:pPr>
      <w:r w:rsidDel="00000000" w:rsidR="00000000" w:rsidRPr="00000000">
        <w:rPr>
          <w:rtl w:val="0"/>
        </w:rPr>
        <w:t xml:space="preserve">First, in the VM machine, launch</w:t>
      </w:r>
      <w:r w:rsidDel="00000000" w:rsidR="00000000" w:rsidRPr="00000000">
        <w:rPr>
          <w:rFonts w:ascii="Roboto Mono" w:cs="Roboto Mono" w:eastAsia="Roboto Mono" w:hAnsi="Roboto Mono"/>
          <w:shd w:fill="f3f3f3" w:val="clear"/>
          <w:rtl w:val="0"/>
        </w:rPr>
        <w:t xml:space="preserve"> docker-compose up -d</w:t>
      </w:r>
      <w:r w:rsidDel="00000000" w:rsidR="00000000" w:rsidRPr="00000000">
        <w:rPr>
          <w:rtl w:val="0"/>
        </w:rPr>
        <w:t xml:space="preserve"> and</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in the correct folder.</w:t>
      </w:r>
    </w:p>
    <w:p w:rsidR="00000000" w:rsidDel="00000000" w:rsidP="00000000" w:rsidRDefault="00000000" w:rsidRPr="00000000" w14:paraId="0000064F">
      <w:pPr>
        <w:numPr>
          <w:ilvl w:val="0"/>
          <w:numId w:val="70"/>
        </w:numPr>
        <w:ind w:left="720" w:hanging="360"/>
      </w:pPr>
      <w:r w:rsidDel="00000000" w:rsidR="00000000" w:rsidRPr="00000000">
        <w:rPr>
          <w:rtl w:val="0"/>
        </w:rPr>
        <w:t xml:space="preserve">From the local machine, execute:</w:t>
      </w:r>
      <w:r w:rsidDel="00000000" w:rsidR="00000000" w:rsidRPr="00000000">
        <w:rPr>
          <w:rFonts w:ascii="Roboto Mono" w:cs="Roboto Mono" w:eastAsia="Roboto Mono" w:hAnsi="Roboto Mono"/>
          <w:shd w:fill="f3f3f3" w:val="clear"/>
          <w:rtl w:val="0"/>
        </w:rPr>
        <w:t xml:space="preserve"> ssh -i ~/.ssh/gcp -L 5432:localhost:5432 username@external_ip_of_vm</w:t>
      </w:r>
      <w:r w:rsidDel="00000000" w:rsidR="00000000" w:rsidRPr="00000000">
        <w:rPr>
          <w:rtl w:val="0"/>
        </w:rPr>
      </w:r>
    </w:p>
    <w:p w:rsidR="00000000" w:rsidDel="00000000" w:rsidP="00000000" w:rsidRDefault="00000000" w:rsidRPr="00000000" w14:paraId="00000650">
      <w:pPr>
        <w:numPr>
          <w:ilvl w:val="0"/>
          <w:numId w:val="70"/>
        </w:numPr>
        <w:ind w:left="720" w:hanging="360"/>
      </w:pPr>
      <w:r w:rsidDel="00000000" w:rsidR="00000000" w:rsidRPr="00000000">
        <w:rPr>
          <w:rtl w:val="0"/>
        </w:rPr>
        <w:t xml:space="preserve">Execute the same command but with ports 8080 and 8888.</w:t>
      </w:r>
    </w:p>
    <w:p w:rsidR="00000000" w:rsidDel="00000000" w:rsidP="00000000" w:rsidRDefault="00000000" w:rsidRPr="00000000" w14:paraId="00000651">
      <w:pPr>
        <w:numPr>
          <w:ilvl w:val="0"/>
          <w:numId w:val="70"/>
        </w:numPr>
        <w:ind w:left="720" w:hanging="360"/>
      </w:pPr>
      <w:r w:rsidDel="00000000" w:rsidR="00000000" w:rsidRPr="00000000">
        <w:rPr>
          <w:rtl w:val="0"/>
        </w:rPr>
        <w:t xml:space="preserve">Now you can access pgAdmin on local machine in browser typing</w:t>
      </w:r>
      <w:r w:rsidDel="00000000" w:rsidR="00000000" w:rsidRPr="00000000">
        <w:rPr>
          <w:rFonts w:ascii="Roboto Mono" w:cs="Roboto Mono" w:eastAsia="Roboto Mono" w:hAnsi="Roboto Mono"/>
          <w:shd w:fill="f3f3f3" w:val="clear"/>
          <w:rtl w:val="0"/>
        </w:rPr>
        <w:t xml:space="preserve"> localhost:8080</w:t>
      </w:r>
      <w:r w:rsidDel="00000000" w:rsidR="00000000" w:rsidRPr="00000000">
        <w:rPr>
          <w:rtl w:val="0"/>
        </w:rPr>
      </w:r>
    </w:p>
    <w:p w:rsidR="00000000" w:rsidDel="00000000" w:rsidP="00000000" w:rsidRDefault="00000000" w:rsidRPr="00000000" w14:paraId="00000652">
      <w:pPr>
        <w:numPr>
          <w:ilvl w:val="0"/>
          <w:numId w:val="70"/>
        </w:numPr>
        <w:ind w:left="720" w:hanging="360"/>
      </w:pPr>
      <w:r w:rsidDel="00000000" w:rsidR="00000000" w:rsidRPr="00000000">
        <w:rPr>
          <w:rtl w:val="0"/>
        </w:rPr>
        <w:t xml:space="preserve">For Jupyter Notebook, type</w:t>
      </w:r>
      <w:r w:rsidDel="00000000" w:rsidR="00000000" w:rsidRPr="00000000">
        <w:rPr>
          <w:rFonts w:ascii="Roboto Mono" w:cs="Roboto Mono" w:eastAsia="Roboto Mono" w:hAnsi="Roboto Mono"/>
          <w:shd w:fill="f3f3f3" w:val="clear"/>
          <w:rtl w:val="0"/>
        </w:rPr>
        <w:t xml:space="preserve"> localhost:8888</w:t>
      </w:r>
      <w:r w:rsidDel="00000000" w:rsidR="00000000" w:rsidRPr="00000000">
        <w:rPr>
          <w:rtl w:val="0"/>
        </w:rPr>
        <w:t xml:space="preserve"> in the browser of your local machine. If you have problems with the credentials, it is possible that you have to copy the link with the access token provided in the logs of the terminal of the VM machine when you launched the</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command.</w:t>
      </w:r>
    </w:p>
    <w:p w:rsidR="00000000" w:rsidDel="00000000" w:rsidP="00000000" w:rsidRDefault="00000000" w:rsidRPr="00000000" w14:paraId="00000653">
      <w:pPr>
        <w:numPr>
          <w:ilvl w:val="0"/>
          <w:numId w:val="70"/>
        </w:numPr>
        <w:ind w:left="720" w:hanging="360"/>
      </w:pPr>
      <w:r w:rsidDel="00000000" w:rsidR="00000000" w:rsidRPr="00000000">
        <w:rPr>
          <w:rtl w:val="0"/>
        </w:rPr>
        <w:t xml:space="preserve">To forward both pgAdmin and postgres use, ssh -i ~/.ssh/gcp -L 5432:localhost:5432 -L 8080:localhost:8080 modito@35.197.218.128</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pStyle w:val="Heading2"/>
        <w:spacing w:after="200" w:lineRule="auto"/>
        <w:rPr>
          <w:sz w:val="34"/>
          <w:szCs w:val="34"/>
        </w:rPr>
      </w:pPr>
      <w:bookmarkStart w:colFirst="0" w:colLast="0" w:name="_fdul4n6q7qjg" w:id="172"/>
      <w:bookmarkEnd w:id="172"/>
      <w:r w:rsidDel="00000000" w:rsidR="00000000" w:rsidRPr="00000000">
        <w:rPr>
          <w:sz w:val="34"/>
          <w:szCs w:val="34"/>
          <w:rtl w:val="0"/>
        </w:rPr>
        <w:t xml:space="preserve">GCP gcloud + MS VS Code - gcloud auth hangs</w:t>
      </w:r>
    </w:p>
    <w:p w:rsidR="00000000" w:rsidDel="00000000" w:rsidP="00000000" w:rsidRDefault="00000000" w:rsidRPr="00000000" w14:paraId="00000656">
      <w:pPr>
        <w:numPr>
          <w:ilvl w:val="0"/>
          <w:numId w:val="3"/>
        </w:numPr>
        <w:ind w:left="720" w:hanging="360"/>
      </w:pPr>
      <w:r w:rsidDel="00000000" w:rsidR="00000000" w:rsidRPr="00000000">
        <w:rPr>
          <w:rtl w:val="0"/>
        </w:rPr>
        <w:t xml:space="preserve">If you are using MS VS Code and running gcloud in WSL2, when you first try to login to gcp via the gcloud cli </w:t>
      </w:r>
      <w:r w:rsidDel="00000000" w:rsidR="00000000" w:rsidRPr="00000000">
        <w:rPr>
          <w:rFonts w:ascii="Roboto Mono" w:cs="Roboto Mono" w:eastAsia="Roboto Mono" w:hAnsi="Roboto Mono"/>
          <w:rtl w:val="0"/>
        </w:rPr>
        <w:t xml:space="preserve">gcloud auth application-default login</w:t>
      </w:r>
      <w:r w:rsidDel="00000000" w:rsidR="00000000" w:rsidRPr="00000000">
        <w:rPr>
          <w:rtl w:val="0"/>
        </w:rPr>
        <w:t xml:space="preserve">, you will see a message like this, and nothing will happen</w:t>
        <w:br w:type="textWrapping"/>
      </w:r>
      <w:r w:rsidDel="00000000" w:rsidR="00000000" w:rsidRPr="00000000">
        <w:rPr/>
        <w:drawing>
          <wp:inline distB="114300" distT="114300" distL="114300" distR="114300">
            <wp:extent cx="11344275" cy="4638675"/>
            <wp:effectExtent b="0" l="0" r="0" t="0"/>
            <wp:docPr id="31" name="image17.png"/>
            <a:graphic>
              <a:graphicData uri="http://schemas.openxmlformats.org/drawingml/2006/picture">
                <pic:pic>
                  <pic:nvPicPr>
                    <pic:cNvPr id="0" name="image17.png"/>
                    <pic:cNvPicPr preferRelativeResize="0"/>
                  </pic:nvPicPr>
                  <pic:blipFill>
                    <a:blip r:embed="rId133"/>
                    <a:srcRect b="0" l="0" r="0" t="0"/>
                    <a:stretch>
                      <a:fillRect/>
                    </a:stretch>
                  </pic:blipFill>
                  <pic:spPr>
                    <a:xfrm>
                      <a:off x="0" y="0"/>
                      <a:ext cx="113442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numPr>
          <w:ilvl w:val="0"/>
          <w:numId w:val="3"/>
        </w:numPr>
        <w:ind w:left="720" w:hanging="360"/>
      </w:pPr>
      <w:r w:rsidDel="00000000" w:rsidR="00000000" w:rsidRPr="00000000">
        <w:rPr>
          <w:rtl w:val="0"/>
        </w:rPr>
        <w:t xml:space="preserve">And there might be a prompt to ask if you want to open it via browser, if you click on it, it will open up a page with error message</w:t>
        <w:br w:type="textWrapping"/>
      </w:r>
      <w:r w:rsidDel="00000000" w:rsidR="00000000" w:rsidRPr="00000000">
        <w:rPr/>
        <w:drawing>
          <wp:inline distB="114300" distT="114300" distL="114300" distR="114300">
            <wp:extent cx="4286250" cy="1352550"/>
            <wp:effectExtent b="0" l="0" r="0" t="0"/>
            <wp:docPr id="14" name="image37.png"/>
            <a:graphic>
              <a:graphicData uri="http://schemas.openxmlformats.org/drawingml/2006/picture">
                <pic:pic>
                  <pic:nvPicPr>
                    <pic:cNvPr id="0" name="image37.png"/>
                    <pic:cNvPicPr preferRelativeResize="0"/>
                  </pic:nvPicPr>
                  <pic:blipFill>
                    <a:blip r:embed="rId134"/>
                    <a:srcRect b="0" l="0" r="0" t="0"/>
                    <a:stretch>
                      <a:fillRect/>
                    </a:stretch>
                  </pic:blipFill>
                  <pic:spPr>
                    <a:xfrm>
                      <a:off x="0" y="0"/>
                      <a:ext cx="4286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numPr>
          <w:ilvl w:val="0"/>
          <w:numId w:val="3"/>
        </w:numPr>
        <w:ind w:left="720" w:hanging="360"/>
      </w:pPr>
      <w:r w:rsidDel="00000000" w:rsidR="00000000" w:rsidRPr="00000000">
        <w:rPr>
          <w:rtl w:val="0"/>
        </w:rPr>
        <w:t xml:space="preserve">Solution : you should instead hover on the long link, and ctrl + click the long link</w:t>
        <w:br w:type="textWrapping"/>
      </w:r>
      <w:r w:rsidDel="00000000" w:rsidR="00000000" w:rsidRPr="00000000">
        <w:rPr/>
        <w:drawing>
          <wp:inline distB="114300" distT="114300" distL="114300" distR="114300">
            <wp:extent cx="11401425" cy="1114425"/>
            <wp:effectExtent b="0" l="0" r="0" t="0"/>
            <wp:docPr id="60" name="image53.png"/>
            <a:graphic>
              <a:graphicData uri="http://schemas.openxmlformats.org/drawingml/2006/picture">
                <pic:pic>
                  <pic:nvPicPr>
                    <pic:cNvPr id="0" name="image53.png"/>
                    <pic:cNvPicPr preferRelativeResize="0"/>
                  </pic:nvPicPr>
                  <pic:blipFill>
                    <a:blip r:embed="rId135"/>
                    <a:srcRect b="0" l="0" r="0" t="0"/>
                    <a:stretch>
                      <a:fillRect/>
                    </a:stretch>
                  </pic:blipFill>
                  <pic:spPr>
                    <a:xfrm>
                      <a:off x="0" y="0"/>
                      <a:ext cx="11401425" cy="1114425"/>
                    </a:xfrm>
                    <a:prstGeom prst="rect"/>
                    <a:ln/>
                  </pic:spPr>
                </pic:pic>
              </a:graphicData>
            </a:graphic>
          </wp:inline>
        </w:drawing>
      </w:r>
      <w:r w:rsidDel="00000000" w:rsidR="00000000" w:rsidRPr="00000000">
        <w:rPr/>
        <w:drawing>
          <wp:inline distB="114300" distT="114300" distL="114300" distR="114300">
            <wp:extent cx="3490913" cy="907385"/>
            <wp:effectExtent b="0" l="0" r="0" t="0"/>
            <wp:docPr id="12" name="image3.png"/>
            <a:graphic>
              <a:graphicData uri="http://schemas.openxmlformats.org/drawingml/2006/picture">
                <pic:pic>
                  <pic:nvPicPr>
                    <pic:cNvPr id="0" name="image3.png"/>
                    <pic:cNvPicPr preferRelativeResize="0"/>
                  </pic:nvPicPr>
                  <pic:blipFill>
                    <a:blip r:embed="rId136"/>
                    <a:srcRect b="0" l="0" r="0" t="0"/>
                    <a:stretch>
                      <a:fillRect/>
                    </a:stretch>
                  </pic:blipFill>
                  <pic:spPr>
                    <a:xfrm>
                      <a:off x="0" y="0"/>
                      <a:ext cx="3490913" cy="907385"/>
                    </a:xfrm>
                    <a:prstGeom prst="rect"/>
                    <a:ln/>
                  </pic:spPr>
                </pic:pic>
              </a:graphicData>
            </a:graphic>
          </wp:inline>
        </w:drawing>
      </w:r>
      <w:r w:rsidDel="00000000" w:rsidR="00000000" w:rsidRPr="00000000">
        <w:rPr>
          <w:rtl w:val="0"/>
        </w:rPr>
        <w:br w:type="textWrapping"/>
        <w:t xml:space="preserve">Click configure Trusted Domains here</w:t>
        <w:br w:type="textWrapping"/>
      </w:r>
      <w:r w:rsidDel="00000000" w:rsidR="00000000" w:rsidRPr="00000000">
        <w:rPr/>
        <w:drawing>
          <wp:inline distB="114300" distT="114300" distL="114300" distR="114300">
            <wp:extent cx="5772150" cy="1276350"/>
            <wp:effectExtent b="0" l="0" r="0" t="0"/>
            <wp:docPr id="53" name="image44.png"/>
            <a:graphic>
              <a:graphicData uri="http://schemas.openxmlformats.org/drawingml/2006/picture">
                <pic:pic>
                  <pic:nvPicPr>
                    <pic:cNvPr id="0" name="image44.png"/>
                    <pic:cNvPicPr preferRelativeResize="0"/>
                  </pic:nvPicPr>
                  <pic:blipFill>
                    <a:blip r:embed="rId137"/>
                    <a:srcRect b="0" l="0" r="0" t="0"/>
                    <a:stretch>
                      <a:fillRect/>
                    </a:stretch>
                  </pic:blipFill>
                  <pic:spPr>
                    <a:xfrm>
                      <a:off x="0" y="0"/>
                      <a:ext cx="5772150" cy="1276350"/>
                    </a:xfrm>
                    <a:prstGeom prst="rect"/>
                    <a:ln/>
                  </pic:spPr>
                </pic:pic>
              </a:graphicData>
            </a:graphic>
          </wp:inline>
        </w:drawing>
      </w:r>
      <w:r w:rsidDel="00000000" w:rsidR="00000000" w:rsidRPr="00000000">
        <w:rPr>
          <w:rtl w:val="0"/>
        </w:rPr>
        <w:br w:type="textWrapping"/>
        <w:t xml:space="preserve">Popup will appear, pick first or second entry</w:t>
      </w:r>
    </w:p>
    <w:p w:rsidR="00000000" w:rsidDel="00000000" w:rsidP="00000000" w:rsidRDefault="00000000" w:rsidRPr="00000000" w14:paraId="00000659">
      <w:pPr>
        <w:numPr>
          <w:ilvl w:val="0"/>
          <w:numId w:val="3"/>
        </w:numPr>
        <w:ind w:left="720" w:hanging="360"/>
      </w:pPr>
      <w:r w:rsidDel="00000000" w:rsidR="00000000" w:rsidRPr="00000000">
        <w:rPr>
          <w:rtl w:val="0"/>
        </w:rPr>
        <w:t xml:space="preserve">Next time you gcloud auth, the login page should popup via default browser without issues</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pStyle w:val="Heading2"/>
        <w:rPr>
          <w:sz w:val="34"/>
          <w:szCs w:val="34"/>
        </w:rPr>
      </w:pPr>
      <w:bookmarkStart w:colFirst="0" w:colLast="0" w:name="_lspjj8en83am" w:id="173"/>
      <w:bookmarkEnd w:id="173"/>
      <w:r w:rsidDel="00000000" w:rsidR="00000000" w:rsidRPr="00000000">
        <w:rPr>
          <w:sz w:val="34"/>
          <w:szCs w:val="34"/>
          <w:rtl w:val="0"/>
        </w:rPr>
        <w:t xml:space="preserve">Terraform - Error: Failed to query available provider packages │ Could not retrieve the list of available versions for provider hashicorp/google: could not query │ provider registry for registry.terrafogorm.io/hashicorp/google: the request failed after 2 attempts, │ please try again later</w:t>
      </w:r>
    </w:p>
    <w:p w:rsidR="00000000" w:rsidDel="00000000" w:rsidP="00000000" w:rsidRDefault="00000000" w:rsidRPr="00000000" w14:paraId="0000065C">
      <w:pPr>
        <w:rPr/>
      </w:pPr>
      <w:r w:rsidDel="00000000" w:rsidR="00000000" w:rsidRPr="00000000">
        <w:rPr>
          <w:sz w:val="23"/>
          <w:szCs w:val="23"/>
          <w:shd w:fill="f8f8f8" w:val="clear"/>
          <w:rtl w:val="0"/>
        </w:rPr>
        <w:t xml:space="preserve">It is an internet connectivity error, terraform is somehow not able to access the online registry. Check your VPN/Firewall settings (or just clear cookies or restart your network). Try terraform init again after this, it should work.</w:t>
      </w:r>
      <w:r w:rsidDel="00000000" w:rsidR="00000000" w:rsidRPr="00000000">
        <w:rPr>
          <w:rtl w:val="0"/>
        </w:rPr>
      </w:r>
    </w:p>
    <w:p w:rsidR="00000000" w:rsidDel="00000000" w:rsidP="00000000" w:rsidRDefault="00000000" w:rsidRPr="00000000" w14:paraId="0000065D">
      <w:pPr>
        <w:pStyle w:val="Heading2"/>
        <w:rPr>
          <w:b w:val="1"/>
          <w:sz w:val="20"/>
          <w:szCs w:val="20"/>
        </w:rPr>
      </w:pPr>
      <w:bookmarkStart w:colFirst="0" w:colLast="0" w:name="_hbx4yklz0zi" w:id="174"/>
      <w:bookmarkEnd w:id="174"/>
      <w:r w:rsidDel="00000000" w:rsidR="00000000" w:rsidRPr="00000000">
        <w:rPr>
          <w:sz w:val="34"/>
          <w:szCs w:val="34"/>
          <w:rtl w:val="0"/>
        </w:rPr>
        <w:t xml:space="preserve">Terraform - Error:Post "https://storage.googleapis.com/storage/v1/b?alt=json&amp;prettyPrint=false&amp;project=coherent-ascent-379901": oauth2: cannot fetch token: Post "https://oauth2.googleapis.com/token": dial tcp 172.217.163.42:443: i/o timeout</w:t>
      </w:r>
      <w:r w:rsidDel="00000000" w:rsidR="00000000" w:rsidRPr="00000000">
        <w:rPr>
          <w:rtl w:val="0"/>
        </w:rPr>
      </w:r>
    </w:p>
    <w:p w:rsidR="00000000" w:rsidDel="00000000" w:rsidP="00000000" w:rsidRDefault="00000000" w:rsidRPr="00000000" w14:paraId="0000065E">
      <w:pPr>
        <w:pBdr>
          <w:top w:space="0" w:sz="0" w:val="nil"/>
          <w:left w:space="0" w:sz="0" w:val="nil"/>
          <w:bottom w:space="0" w:sz="0" w:val="nil"/>
          <w:right w:space="0" w:sz="0" w:val="nil"/>
          <w:between w:space="0" w:sz="0" w:val="nil"/>
        </w:pBdr>
        <w:shd w:fill="ffffff" w:val="clear"/>
        <w:spacing w:after="240" w:lineRule="auto"/>
        <w:rPr>
          <w:sz w:val="23"/>
          <w:szCs w:val="23"/>
        </w:rPr>
      </w:pPr>
      <w:r w:rsidDel="00000000" w:rsidR="00000000" w:rsidRPr="00000000">
        <w:rPr>
          <w:sz w:val="23"/>
          <w:szCs w:val="23"/>
          <w:rtl w:val="0"/>
        </w:rPr>
        <w:t xml:space="preserve">The issue was with the network. Google is not accessible in my country, I am using a VPN. And The terminal program does not automatically follow the system proxy and requires separate proxy configuration settings.I opened a Enhanced Mode in Clash, which is a VPN app, and 'terraform apply' works! So if you encounter the same issue, you can ask help for your vpn provider.</w:t>
      </w:r>
    </w:p>
    <w:p w:rsidR="00000000" w:rsidDel="00000000" w:rsidP="00000000" w:rsidRDefault="00000000" w:rsidRPr="00000000" w14:paraId="0000065F">
      <w:pPr>
        <w:pStyle w:val="Heading2"/>
        <w:spacing w:after="200" w:lineRule="auto"/>
        <w:rPr>
          <w:sz w:val="34"/>
          <w:szCs w:val="34"/>
        </w:rPr>
      </w:pPr>
      <w:bookmarkStart w:colFirst="0" w:colLast="0" w:name="_mkpe8solgxmg" w:id="175"/>
      <w:bookmarkEnd w:id="175"/>
      <w:r w:rsidDel="00000000" w:rsidR="00000000" w:rsidRPr="00000000">
        <w:rPr>
          <w:sz w:val="34"/>
          <w:szCs w:val="34"/>
          <w:rtl w:val="0"/>
        </w:rPr>
        <w:t xml:space="preserve">Terraform - Install for WSL</w:t>
      </w:r>
    </w:p>
    <w:p w:rsidR="00000000" w:rsidDel="00000000" w:rsidP="00000000" w:rsidRDefault="00000000" w:rsidRPr="00000000" w14:paraId="00000660">
      <w:pPr>
        <w:rPr/>
      </w:pPr>
      <w:hyperlink r:id="rId138">
        <w:r w:rsidDel="00000000" w:rsidR="00000000" w:rsidRPr="00000000">
          <w:rPr>
            <w:u w:val="single"/>
            <w:rtl w:val="0"/>
          </w:rPr>
          <w:t xml:space="preserve">https://techcommunity.microsoft.com/t5/azure-developer-community-blog/configuring-terraform-on-windows-10-linux-sub-system/ba-p/393845</w:t>
        </w:r>
      </w:hyperlink>
      <w:r w:rsidDel="00000000" w:rsidR="00000000" w:rsidRPr="00000000">
        <w:rPr>
          <w:rtl w:val="0"/>
        </w:rPr>
        <w:t xml:space="preserve"> </w:t>
      </w:r>
    </w:p>
    <w:p w:rsidR="00000000" w:rsidDel="00000000" w:rsidP="00000000" w:rsidRDefault="00000000" w:rsidRPr="00000000" w14:paraId="00000661">
      <w:pPr>
        <w:pStyle w:val="Heading2"/>
        <w:spacing w:after="200" w:lineRule="auto"/>
        <w:rPr>
          <w:sz w:val="34"/>
          <w:szCs w:val="34"/>
        </w:rPr>
      </w:pPr>
      <w:bookmarkStart w:colFirst="0" w:colLast="0" w:name="_tk3g5bl80uta" w:id="176"/>
      <w:bookmarkEnd w:id="176"/>
      <w:r w:rsidDel="00000000" w:rsidR="00000000" w:rsidRPr="00000000">
        <w:rPr>
          <w:sz w:val="34"/>
          <w:szCs w:val="34"/>
          <w:rtl w:val="0"/>
        </w:rPr>
        <w:t xml:space="preserve">Terraform - Error acquiring the state lock</w:t>
      </w:r>
    </w:p>
    <w:p w:rsidR="00000000" w:rsidDel="00000000" w:rsidP="00000000" w:rsidRDefault="00000000" w:rsidRPr="00000000" w14:paraId="00000662">
      <w:pPr>
        <w:rPr>
          <w:b w:val="1"/>
        </w:rPr>
      </w:pPr>
      <w:hyperlink r:id="rId139">
        <w:r w:rsidDel="00000000" w:rsidR="00000000" w:rsidRPr="00000000">
          <w:rPr>
            <w:u w:val="single"/>
            <w:rtl w:val="0"/>
          </w:rPr>
          <w:t xml:space="preserve">https://github.com/hashicorp/terraform/issues/14513</w:t>
        </w:r>
      </w:hyperlink>
      <w:r w:rsidDel="00000000" w:rsidR="00000000" w:rsidRPr="00000000">
        <w:rPr>
          <w:rtl w:val="0"/>
        </w:rPr>
      </w:r>
    </w:p>
    <w:p w:rsidR="00000000" w:rsidDel="00000000" w:rsidP="00000000" w:rsidRDefault="00000000" w:rsidRPr="00000000" w14:paraId="00000663">
      <w:pPr>
        <w:rPr>
          <w:b w:val="1"/>
        </w:rPr>
      </w:pPr>
      <w:r w:rsidDel="00000000" w:rsidR="00000000" w:rsidRPr="00000000">
        <w:rPr>
          <w:rtl w:val="0"/>
        </w:rPr>
      </w:r>
    </w:p>
    <w:p w:rsidR="00000000" w:rsidDel="00000000" w:rsidP="00000000" w:rsidRDefault="00000000" w:rsidRPr="00000000" w14:paraId="00000664">
      <w:pPr>
        <w:pStyle w:val="Heading2"/>
        <w:rPr>
          <w:sz w:val="34"/>
          <w:szCs w:val="34"/>
        </w:rPr>
      </w:pPr>
      <w:bookmarkStart w:colFirst="0" w:colLast="0" w:name="_9gh0tqwu26pl" w:id="177"/>
      <w:bookmarkEnd w:id="177"/>
      <w:r w:rsidDel="00000000" w:rsidR="00000000" w:rsidRPr="00000000">
        <w:rPr>
          <w:sz w:val="34"/>
          <w:szCs w:val="34"/>
          <w:rtl w:val="0"/>
        </w:rPr>
        <w:t xml:space="preserve">Terraform - Error 400 Bad Request.  Invalid JWT Token  on WSL.</w:t>
      </w:r>
    </w:p>
    <w:p w:rsidR="00000000" w:rsidDel="00000000" w:rsidP="00000000" w:rsidRDefault="00000000" w:rsidRPr="00000000" w14:paraId="00000665">
      <w:pPr>
        <w:rPr/>
      </w:pPr>
      <w:r w:rsidDel="00000000" w:rsidR="00000000" w:rsidRPr="00000000">
        <w:rPr>
          <w:rtl w:val="0"/>
        </w:rPr>
        <w:t xml:space="preserve"> When running </w:t>
      </w:r>
    </w:p>
    <w:p w:rsidR="00000000" w:rsidDel="00000000" w:rsidP="00000000" w:rsidRDefault="00000000" w:rsidRPr="00000000" w14:paraId="00000666">
      <w:pPr>
        <w:rPr>
          <w:rFonts w:ascii="Consolas" w:cs="Consolas" w:eastAsia="Consolas" w:hAnsi="Consolas"/>
        </w:rPr>
      </w:pPr>
      <w:r w:rsidDel="00000000" w:rsidR="00000000" w:rsidRPr="00000000">
        <w:rPr>
          <w:rFonts w:ascii="Consolas" w:cs="Consolas" w:eastAsia="Consolas" w:hAnsi="Consolas"/>
          <w:rtl w:val="0"/>
        </w:rPr>
        <w:t xml:space="preserve">terraform apply</w:t>
      </w:r>
    </w:p>
    <w:p w:rsidR="00000000" w:rsidDel="00000000" w:rsidP="00000000" w:rsidRDefault="00000000" w:rsidRPr="00000000" w14:paraId="00000667">
      <w:pPr>
        <w:rPr/>
      </w:pPr>
      <w:r w:rsidDel="00000000" w:rsidR="00000000" w:rsidRPr="00000000">
        <w:rPr>
          <w:rtl w:val="0"/>
        </w:rPr>
        <w:br w:type="textWrapping"/>
        <w:t xml:space="preserve">on wsl2 I've got this error:</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rFonts w:ascii="Consolas" w:cs="Consolas" w:eastAsia="Consolas" w:hAnsi="Consolas"/>
        </w:rPr>
      </w:pPr>
      <w:r w:rsidDel="00000000" w:rsidR="00000000" w:rsidRPr="00000000">
        <w:rPr>
          <w:rFonts w:ascii="Consolas" w:cs="Consolas" w:eastAsia="Consolas" w:hAnsi="Consolas"/>
          <w:rtl w:val="0"/>
        </w:rPr>
        <w:t xml:space="preserve">│ Error: Post "https://storage.googleapis.com/storage/v1/b?alt=json&amp;prettyPrint=false&amp;project=&lt;your-project-id&gt;": oauth2: cannot fetch token: 400 Bad Request</w:t>
      </w:r>
    </w:p>
    <w:p w:rsidR="00000000" w:rsidDel="00000000" w:rsidP="00000000" w:rsidRDefault="00000000" w:rsidRPr="00000000" w14:paraId="0000066A">
      <w:pPr>
        <w:rPr>
          <w:rFonts w:ascii="Consolas" w:cs="Consolas" w:eastAsia="Consolas" w:hAnsi="Consolas"/>
          <w:sz w:val="21"/>
          <w:szCs w:val="21"/>
        </w:rPr>
      </w:pPr>
      <w:r w:rsidDel="00000000" w:rsidR="00000000" w:rsidRPr="00000000">
        <w:rPr>
          <w:rFonts w:ascii="Consolas" w:cs="Consolas" w:eastAsia="Consolas" w:hAnsi="Consolas"/>
          <w:rtl w:val="0"/>
        </w:rPr>
        <w:t xml:space="preserve">│ Response: {"error":"invalid_grant","error_description":"Invalid JWT: Token must be a short-lived token (60 minutes) and in a reasonable timeframe. Check your iat and exp values in the JWT claim."}</w:t>
      </w: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 It happens because there may be time desync on your machine which affects computing JWT</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To fix this, run the command</w:t>
      </w:r>
    </w:p>
    <w:p w:rsidR="00000000" w:rsidDel="00000000" w:rsidP="00000000" w:rsidRDefault="00000000" w:rsidRPr="00000000" w14:paraId="0000066F">
      <w:pPr>
        <w:rPr>
          <w:rFonts w:ascii="Consolas" w:cs="Consolas" w:eastAsia="Consolas" w:hAnsi="Consolas"/>
        </w:rPr>
      </w:pPr>
      <w:r w:rsidDel="00000000" w:rsidR="00000000" w:rsidRPr="00000000">
        <w:rPr>
          <w:rFonts w:ascii="Consolas" w:cs="Consolas" w:eastAsia="Consolas" w:hAnsi="Consolas"/>
          <w:rtl w:val="0"/>
        </w:rPr>
        <w:t xml:space="preserve">sudo hwclock -s</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b w:val="1"/>
        </w:rPr>
      </w:pPr>
      <w:r w:rsidDel="00000000" w:rsidR="00000000" w:rsidRPr="00000000">
        <w:rPr>
          <w:rtl w:val="0"/>
        </w:rPr>
        <w:t xml:space="preserve"> which fixes your system time.</w:t>
      </w:r>
      <w:r w:rsidDel="00000000" w:rsidR="00000000" w:rsidRPr="00000000">
        <w:rPr>
          <w:rtl w:val="0"/>
        </w:rPr>
      </w:r>
    </w:p>
    <w:p w:rsidR="00000000" w:rsidDel="00000000" w:rsidP="00000000" w:rsidRDefault="00000000" w:rsidRPr="00000000" w14:paraId="00000672">
      <w:pPr>
        <w:rPr>
          <w:b w:val="1"/>
        </w:rPr>
      </w:pPr>
      <w:r w:rsidDel="00000000" w:rsidR="00000000" w:rsidRPr="00000000">
        <w:rPr>
          <w:rtl w:val="0"/>
        </w:rPr>
      </w:r>
    </w:p>
    <w:p w:rsidR="00000000" w:rsidDel="00000000" w:rsidP="00000000" w:rsidRDefault="00000000" w:rsidRPr="00000000" w14:paraId="00000673">
      <w:pPr>
        <w:pStyle w:val="Heading2"/>
        <w:spacing w:after="200" w:lineRule="auto"/>
        <w:rPr>
          <w:sz w:val="34"/>
          <w:szCs w:val="34"/>
        </w:rPr>
      </w:pPr>
      <w:bookmarkStart w:colFirst="0" w:colLast="0" w:name="_peujx2qr4r66" w:id="178"/>
      <w:bookmarkEnd w:id="178"/>
      <w:r w:rsidDel="00000000" w:rsidR="00000000" w:rsidRPr="00000000">
        <w:rPr>
          <w:sz w:val="34"/>
          <w:szCs w:val="34"/>
          <w:rtl w:val="0"/>
        </w:rPr>
        <w:t xml:space="preserve">Terraform - Error 403 : Access denied</w:t>
      </w:r>
    </w:p>
    <w:p w:rsidR="00000000" w:rsidDel="00000000" w:rsidP="00000000" w:rsidRDefault="00000000" w:rsidRPr="00000000" w14:paraId="00000674">
      <w:pPr>
        <w:rPr/>
      </w:pPr>
      <w:r w:rsidDel="00000000" w:rsidR="00000000" w:rsidRPr="00000000">
        <w:rPr>
          <w:rtl w:val="0"/>
        </w:rPr>
        <w:t xml:space="preserve">│ Error: googleapi: Error 403: Access denied., forbidden</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Your </w:t>
      </w:r>
      <w:r w:rsidDel="00000000" w:rsidR="00000000" w:rsidRPr="00000000">
        <w:rPr>
          <w:rFonts w:ascii="Roboto Mono" w:cs="Roboto Mono" w:eastAsia="Roboto Mono" w:hAnsi="Roboto Mono"/>
          <w:shd w:fill="f3f3f3" w:val="clear"/>
          <w:rtl w:val="0"/>
        </w:rPr>
        <w:t xml:space="preserve">$GOOGLE_APPLICATION_CREDENTIALS</w:t>
      </w:r>
      <w:r w:rsidDel="00000000" w:rsidR="00000000" w:rsidRPr="00000000">
        <w:rPr>
          <w:rtl w:val="0"/>
        </w:rPr>
        <w:t xml:space="preserve"> might not be pointing to the correct file </w:t>
        <w:br w:type="textWrapping"/>
        <w:t xml:space="preserve">run = </w:t>
      </w:r>
      <w:r w:rsidDel="00000000" w:rsidR="00000000" w:rsidRPr="00000000">
        <w:rPr>
          <w:rFonts w:ascii="Roboto Mono" w:cs="Roboto Mono" w:eastAsia="Roboto Mono" w:hAnsi="Roboto Mono"/>
          <w:sz w:val="20"/>
          <w:szCs w:val="20"/>
          <w:shd w:fill="f3f3f3" w:val="clear"/>
          <w:rtl w:val="0"/>
        </w:rPr>
        <w:t xml:space="preserve">export GOOGLE_APPLICATION_CREDENTIALS=~/.gc/YOUR_JSON.json</w:t>
      </w: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And then = </w:t>
      </w:r>
      <w:r w:rsidDel="00000000" w:rsidR="00000000" w:rsidRPr="00000000">
        <w:rPr>
          <w:rFonts w:ascii="Roboto Mono" w:cs="Roboto Mono" w:eastAsia="Roboto Mono" w:hAnsi="Roboto Mono"/>
          <w:sz w:val="20"/>
          <w:szCs w:val="20"/>
          <w:shd w:fill="f3f3f3" w:val="clear"/>
          <w:rtl w:val="0"/>
        </w:rPr>
        <w:t xml:space="preserve">gcloud auth activate-service-account --key-file $GOOGLE_APPLICATION_CREDENTIALS</w:t>
      </w: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pStyle w:val="Heading2"/>
        <w:rPr>
          <w:sz w:val="34"/>
          <w:szCs w:val="34"/>
        </w:rPr>
      </w:pPr>
      <w:bookmarkStart w:colFirst="0" w:colLast="0" w:name="_w4r21extpej8" w:id="179"/>
      <w:bookmarkEnd w:id="179"/>
      <w:r w:rsidDel="00000000" w:rsidR="00000000" w:rsidRPr="00000000">
        <w:rPr>
          <w:sz w:val="34"/>
          <w:szCs w:val="34"/>
          <w:rtl w:val="0"/>
        </w:rPr>
        <w:t xml:space="preserve">Terraform - Do I need to make another service account for terraform before I get the keys (.json file)?</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rFonts w:ascii="Roboto Mono" w:cs="Roboto Mono" w:eastAsia="Roboto Mono" w:hAnsi="Roboto Mono"/>
          <w:shd w:fill="f3f3f3" w:val="clear"/>
        </w:rPr>
      </w:pPr>
      <w:r w:rsidDel="00000000" w:rsidR="00000000" w:rsidRPr="00000000">
        <w:rPr>
          <w:rtl w:val="0"/>
        </w:rPr>
        <w:t xml:space="preserve">One service account is enough for all the services/resources you'll use in this course. After you get the file with your credentials and set your environment variable, you should be good to go.</w:t>
      </w:r>
      <w:r w:rsidDel="00000000" w:rsidR="00000000" w:rsidRPr="00000000">
        <w:rPr>
          <w:rtl w:val="0"/>
        </w:rPr>
      </w:r>
    </w:p>
    <w:p w:rsidR="00000000" w:rsidDel="00000000" w:rsidP="00000000" w:rsidRDefault="00000000" w:rsidRPr="00000000" w14:paraId="0000067C">
      <w:pPr>
        <w:pStyle w:val="Heading2"/>
        <w:spacing w:after="200" w:lineRule="auto"/>
        <w:rPr>
          <w:sz w:val="34"/>
          <w:szCs w:val="34"/>
        </w:rPr>
      </w:pPr>
      <w:bookmarkStart w:colFirst="0" w:colLast="0" w:name="_67fyewlmym6u" w:id="180"/>
      <w:bookmarkEnd w:id="180"/>
      <w:r w:rsidDel="00000000" w:rsidR="00000000" w:rsidRPr="00000000">
        <w:rPr>
          <w:sz w:val="34"/>
          <w:szCs w:val="34"/>
          <w:rtl w:val="0"/>
        </w:rPr>
        <w:t xml:space="preserve">Terraform - </w:t>
      </w:r>
      <w:r w:rsidDel="00000000" w:rsidR="00000000" w:rsidRPr="00000000">
        <w:rPr>
          <w:sz w:val="34"/>
          <w:szCs w:val="34"/>
          <w:rtl w:val="0"/>
        </w:rPr>
        <w:t xml:space="preserve">Where can I find the Terraform 1.1.3 Linux (AMD 64)?</w:t>
      </w: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Here: </w:t>
      </w:r>
      <w:hyperlink r:id="rId140">
        <w:r w:rsidDel="00000000" w:rsidR="00000000" w:rsidRPr="00000000">
          <w:rPr>
            <w:u w:val="single"/>
            <w:rtl w:val="0"/>
          </w:rPr>
          <w:t xml:space="preserve">https://releases.hashicorp.com/terraform/1.1.3/terraform_1.1.3_linux_amd64.zip</w:t>
        </w:r>
      </w:hyperlink>
      <w:r w:rsidDel="00000000" w:rsidR="00000000" w:rsidRPr="00000000">
        <w:rPr>
          <w:rtl w:val="0"/>
        </w:rPr>
      </w:r>
    </w:p>
    <w:p w:rsidR="00000000" w:rsidDel="00000000" w:rsidP="00000000" w:rsidRDefault="00000000" w:rsidRPr="00000000" w14:paraId="0000067E">
      <w:pPr>
        <w:pStyle w:val="Heading2"/>
        <w:rPr>
          <w:sz w:val="34"/>
          <w:szCs w:val="34"/>
        </w:rPr>
      </w:pPr>
      <w:bookmarkStart w:colFirst="0" w:colLast="0" w:name="_w3dvnbvmq63u" w:id="181"/>
      <w:bookmarkEnd w:id="181"/>
      <w:r w:rsidDel="00000000" w:rsidR="00000000" w:rsidRPr="00000000">
        <w:rPr>
          <w:sz w:val="34"/>
          <w:szCs w:val="34"/>
          <w:rtl w:val="0"/>
        </w:rPr>
        <w:t xml:space="preserve">Terraform - Terraform initialized in an empty directory! The directory has no Terraform configuration files. You may begin working with Terraform immediately by creating Terraform configuration files.g</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sz w:val="34"/>
          <w:szCs w:val="34"/>
        </w:rPr>
      </w:pPr>
      <w:r w:rsidDel="00000000" w:rsidR="00000000" w:rsidRPr="00000000">
        <w:rPr>
          <w:rtl w:val="0"/>
        </w:rPr>
        <w:t xml:space="preserve">You get this error because I run the command terraform init outside the working directory, and this is wrong.You need first to navigate to the working directory that contains terraform configuration files, and then run the command. </w:t>
      </w:r>
      <w:r w:rsidDel="00000000" w:rsidR="00000000" w:rsidRPr="00000000">
        <w:rPr>
          <w:rtl w:val="0"/>
        </w:rPr>
      </w:r>
    </w:p>
    <w:p w:rsidR="00000000" w:rsidDel="00000000" w:rsidP="00000000" w:rsidRDefault="00000000" w:rsidRPr="00000000" w14:paraId="00000681">
      <w:pPr>
        <w:pStyle w:val="Heading2"/>
        <w:rPr>
          <w:sz w:val="34"/>
          <w:szCs w:val="34"/>
        </w:rPr>
      </w:pPr>
      <w:bookmarkStart w:colFirst="0" w:colLast="0" w:name="_zgps4ss7rdau" w:id="182"/>
      <w:bookmarkEnd w:id="182"/>
      <w:r w:rsidDel="00000000" w:rsidR="00000000" w:rsidRPr="00000000">
        <w:rPr>
          <w:sz w:val="34"/>
          <w:szCs w:val="34"/>
          <w:rtl w:val="0"/>
        </w:rPr>
        <w:t xml:space="preserve">Terraform - Error creating Dataset: googleapi: Error 403: Request had insufficient authentication scopes</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84">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Access denied., forbidden</w:t>
      </w:r>
    </w:p>
    <w:p w:rsidR="00000000" w:rsidDel="00000000" w:rsidP="00000000" w:rsidRDefault="00000000" w:rsidRPr="00000000" w14:paraId="00000685">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w:t>
      </w:r>
    </w:p>
    <w:p w:rsidR="00000000" w:rsidDel="00000000" w:rsidP="00000000" w:rsidRDefault="00000000" w:rsidRPr="00000000" w14:paraId="00000686">
      <w:pPr>
        <w:rPr>
          <w:rFonts w:ascii="Roboto Mono" w:cs="Roboto Mono" w:eastAsia="Roboto Mono" w:hAnsi="Roboto Mono"/>
          <w:shd w:fill="f3f3f3" w:val="clear"/>
        </w:rPr>
      </w:pPr>
      <w:r w:rsidDel="00000000" w:rsidR="00000000" w:rsidRPr="00000000">
        <w:rPr>
          <w:rtl w:val="0"/>
        </w:rPr>
        <w:t xml:space="preserve">and</w:t>
      </w:r>
      <w:r w:rsidDel="00000000" w:rsidR="00000000" w:rsidRPr="00000000">
        <w:rPr>
          <w:rtl w:val="0"/>
        </w:rPr>
      </w:r>
    </w:p>
    <w:p w:rsidR="00000000" w:rsidDel="00000000" w:rsidP="00000000" w:rsidRDefault="00000000" w:rsidRPr="00000000" w14:paraId="00000687">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 Error: Error creating Dataset: googleapi: Error 403: Request had insufficient authentication scopes.</w:t>
      </w:r>
    </w:p>
    <w:p w:rsidR="00000000" w:rsidDel="00000000" w:rsidP="00000000" w:rsidRDefault="00000000" w:rsidRPr="00000000" w14:paraId="00000688">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89">
      <w:pPr>
        <w:rPr>
          <w:rFonts w:ascii="Roboto Mono" w:cs="Roboto Mono" w:eastAsia="Roboto Mono" w:hAnsi="Roboto Mono"/>
          <w:shd w:fill="f3f3f3" w:val="clear"/>
        </w:rPr>
      </w:pPr>
      <w:r w:rsidDel="00000000" w:rsidR="00000000" w:rsidRPr="00000000">
        <w:rPr>
          <w:rtl w:val="0"/>
        </w:rPr>
        <w:t xml:space="preserve">For this solution make sure to run:</w:t>
      </w:r>
      <w:r w:rsidDel="00000000" w:rsidR="00000000" w:rsidRPr="00000000">
        <w:rPr>
          <w:rtl w:val="0"/>
        </w:rPr>
      </w:r>
    </w:p>
    <w:p w:rsidR="00000000" w:rsidDel="00000000" w:rsidP="00000000" w:rsidRDefault="00000000" w:rsidRPr="00000000" w14:paraId="0000068A">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echo $GOOGLE_APPLICATION_CREDENTIALS</w:t>
      </w:r>
    </w:p>
    <w:p w:rsidR="00000000" w:rsidDel="00000000" w:rsidP="00000000" w:rsidRDefault="00000000" w:rsidRPr="00000000" w14:paraId="0000068B">
      <w:pPr>
        <w:rPr/>
      </w:pPr>
      <w:r w:rsidDel="00000000" w:rsidR="00000000" w:rsidRPr="00000000">
        <w:rPr>
          <w:rFonts w:ascii="Roboto Mono" w:cs="Roboto Mono" w:eastAsia="Roboto Mono" w:hAnsi="Roboto Mono"/>
          <w:shd w:fill="f3f3f3" w:val="clear"/>
          <w:rtl w:val="0"/>
        </w:rPr>
        <w:t xml:space="preserve">echo $?</w:t>
      </w: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b w:val="1"/>
        </w:rPr>
      </w:pPr>
      <w:r w:rsidDel="00000000" w:rsidR="00000000" w:rsidRPr="00000000">
        <w:rPr>
          <w:b w:val="1"/>
          <w:rtl w:val="0"/>
        </w:rPr>
        <w:t xml:space="preserve">Solution:</w:t>
      </w:r>
    </w:p>
    <w:p w:rsidR="00000000" w:rsidDel="00000000" w:rsidP="00000000" w:rsidRDefault="00000000" w:rsidRPr="00000000" w14:paraId="0000068E">
      <w:pPr>
        <w:rPr>
          <w:rFonts w:ascii="Consolas" w:cs="Consolas" w:eastAsia="Consolas" w:hAnsi="Consolas"/>
          <w:sz w:val="23"/>
          <w:szCs w:val="23"/>
        </w:rPr>
      </w:pPr>
      <w:r w:rsidDel="00000000" w:rsidR="00000000" w:rsidRPr="00000000">
        <w:rPr>
          <w:rtl w:val="0"/>
        </w:rPr>
        <w:t xml:space="preserve">You have to set again the </w:t>
      </w:r>
      <w:r w:rsidDel="00000000" w:rsidR="00000000" w:rsidRPr="00000000">
        <w:rPr>
          <w:rFonts w:ascii="Roboto Mono" w:cs="Roboto Mono" w:eastAsia="Roboto Mono" w:hAnsi="Roboto Mono"/>
          <w:shd w:fill="f3f3f3" w:val="clear"/>
          <w:rtl w:val="0"/>
        </w:rPr>
        <w:t xml:space="preserve">GOOGLE_APPLICATION_CREDENTIALS </w:t>
      </w:r>
      <w:r w:rsidDel="00000000" w:rsidR="00000000" w:rsidRPr="00000000">
        <w:rPr>
          <w:rtl w:val="0"/>
        </w:rPr>
        <w:t xml:space="preserve">as Alexey did in the environment set-up video in week1:</w:t>
      </w:r>
      <w:r w:rsidDel="00000000" w:rsidR="00000000" w:rsidRPr="00000000">
        <w:rPr>
          <w:rtl w:val="0"/>
        </w:rPr>
      </w:r>
    </w:p>
    <w:p w:rsidR="00000000" w:rsidDel="00000000" w:rsidP="00000000" w:rsidRDefault="00000000" w:rsidRPr="00000000" w14:paraId="0000068F">
      <w:pPr>
        <w:rPr/>
      </w:pPr>
      <w:r w:rsidDel="00000000" w:rsidR="00000000" w:rsidRPr="00000000">
        <w:rPr>
          <w:rFonts w:ascii="Roboto Mono" w:cs="Roboto Mono" w:eastAsia="Roboto Mono" w:hAnsi="Roboto Mono"/>
          <w:shd w:fill="f3f3f3" w:val="clear"/>
          <w:rtl w:val="0"/>
        </w:rPr>
        <w:t xml:space="preserve">export GOOGLE_APPLICATION_CREDENTIALS="&lt;path/to/your/service-account-authkeys&gt;.json</w:t>
      </w:r>
      <w:r w:rsidDel="00000000" w:rsidR="00000000" w:rsidRPr="00000000">
        <w:rPr>
          <w:rtl w:val="0"/>
        </w:rPr>
      </w:r>
    </w:p>
    <w:p w:rsidR="00000000" w:rsidDel="00000000" w:rsidP="00000000" w:rsidRDefault="00000000" w:rsidRPr="00000000" w14:paraId="00000690">
      <w:pPr>
        <w:pStyle w:val="Heading2"/>
        <w:rPr>
          <w:sz w:val="34"/>
          <w:szCs w:val="34"/>
        </w:rPr>
      </w:pPr>
      <w:bookmarkStart w:colFirst="0" w:colLast="0" w:name="_7nh3zxnsuhqj" w:id="183"/>
      <w:bookmarkEnd w:id="183"/>
      <w:r w:rsidDel="00000000" w:rsidR="00000000" w:rsidRPr="00000000">
        <w:rPr>
          <w:sz w:val="34"/>
          <w:szCs w:val="34"/>
          <w:rtl w:val="0"/>
        </w:rPr>
        <w:t xml:space="preserve">stoTerraform - Error creating Bucket: googleapi: Error 403: Permission denied to access ‘storage.buckets.create’</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93">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terraform-trans-campus@trans-campus-410115.iam.gserviceaccount.com does not have storage.buckets.create access to the Google Cloud project. Permission 'storage.buckets.create' denied on resource (or it may not exist)., forbidden</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The solution:</w:t>
      </w:r>
    </w:p>
    <w:p w:rsidR="00000000" w:rsidDel="00000000" w:rsidP="00000000" w:rsidRDefault="00000000" w:rsidRPr="00000000" w14:paraId="00000696">
      <w:pPr>
        <w:rPr/>
      </w:pPr>
      <w:r w:rsidDel="00000000" w:rsidR="00000000" w:rsidRPr="00000000">
        <w:rPr>
          <w:rtl w:val="0"/>
        </w:rPr>
        <w:t xml:space="preserve">You have to declare the project name as your </w:t>
      </w:r>
      <w:r w:rsidDel="00000000" w:rsidR="00000000" w:rsidRPr="00000000">
        <w:rPr>
          <w:i w:val="1"/>
          <w:rtl w:val="0"/>
        </w:rPr>
        <w:t xml:space="preserve">Project ID</w:t>
      </w:r>
      <w:r w:rsidDel="00000000" w:rsidR="00000000" w:rsidRPr="00000000">
        <w:rPr>
          <w:rtl w:val="0"/>
        </w:rPr>
        <w:t xml:space="preserve">, and not your </w:t>
      </w:r>
      <w:r w:rsidDel="00000000" w:rsidR="00000000" w:rsidRPr="00000000">
        <w:rPr>
          <w:i w:val="1"/>
          <w:rtl w:val="0"/>
        </w:rPr>
        <w:t xml:space="preserve">Project name, </w:t>
      </w:r>
      <w:r w:rsidDel="00000000" w:rsidR="00000000" w:rsidRPr="00000000">
        <w:rPr>
          <w:rtl w:val="0"/>
        </w:rPr>
        <w:t xml:space="preserve">available on GCP console Dashboard.</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2"/>
        <w:rPr/>
      </w:pPr>
      <w:bookmarkStart w:colFirst="0" w:colLast="0" w:name="_oyagmy91e5ax" w:id="184"/>
      <w:bookmarkEnd w:id="184"/>
      <w:r w:rsidDel="00000000" w:rsidR="00000000" w:rsidRPr="00000000">
        <w:rPr>
          <w:rtl w:val="0"/>
        </w:rPr>
        <w:t xml:space="preserve">Terraform google provider requires credentials. </w:t>
      </w:r>
    </w:p>
    <w:p w:rsidR="00000000" w:rsidDel="00000000" w:rsidP="00000000" w:rsidRDefault="00000000" w:rsidRPr="00000000" w14:paraId="00000699">
      <w:pPr>
        <w:spacing w:after="0" w:lineRule="auto"/>
        <w:rPr/>
      </w:pPr>
      <w:r w:rsidDel="00000000" w:rsidR="00000000" w:rsidRPr="00000000">
        <w:rPr>
          <w:rtl w:val="0"/>
        </w:rPr>
        <w:t xml:space="preserve">To ensure the sensitivity of the credentials file, I had to spend lot of time to input that as a file.</w:t>
      </w:r>
    </w:p>
    <w:p w:rsidR="00000000" w:rsidDel="00000000" w:rsidP="00000000" w:rsidRDefault="00000000" w:rsidRPr="00000000" w14:paraId="0000069A">
      <w:pPr>
        <w:rPr/>
      </w:pPr>
      <w:r w:rsidDel="00000000" w:rsidR="00000000" w:rsidRPr="00000000">
        <w:rPr>
          <w:rtl w:val="0"/>
        </w:rPr>
        <w:t xml:space="preserve"> </w:t>
      </w:r>
    </w:p>
    <w:p w:rsidR="00000000" w:rsidDel="00000000" w:rsidP="00000000" w:rsidRDefault="00000000" w:rsidRPr="00000000" w14:paraId="0000069B">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provider "google" {</w:t>
      </w:r>
    </w:p>
    <w:p w:rsidR="00000000" w:rsidDel="00000000" w:rsidP="00000000" w:rsidRDefault="00000000" w:rsidRPr="00000000" w14:paraId="0000069C">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project     = var.projectId</w:t>
      </w:r>
    </w:p>
    <w:p w:rsidR="00000000" w:rsidDel="00000000" w:rsidP="00000000" w:rsidRDefault="00000000" w:rsidRPr="00000000" w14:paraId="0000069D">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credentials = file("${var.gcpkey}")</w:t>
      </w:r>
    </w:p>
    <w:p w:rsidR="00000000" w:rsidDel="00000000" w:rsidP="00000000" w:rsidRDefault="00000000" w:rsidRPr="00000000" w14:paraId="0000069E">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#region      = var.region</w:t>
      </w:r>
    </w:p>
    <w:p w:rsidR="00000000" w:rsidDel="00000000" w:rsidP="00000000" w:rsidRDefault="00000000" w:rsidRPr="00000000" w14:paraId="0000069F">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zone = var.zone</w:t>
      </w:r>
    </w:p>
    <w:p w:rsidR="00000000" w:rsidDel="00000000" w:rsidP="00000000" w:rsidRDefault="00000000" w:rsidRPr="00000000" w14:paraId="000006A0">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pStyle w:val="Heading2"/>
        <w:rPr/>
      </w:pPr>
      <w:bookmarkStart w:colFirst="0" w:colLast="0" w:name="_jl2xq27pmzna" w:id="185"/>
      <w:bookmarkEnd w:id="185"/>
      <w:r w:rsidDel="00000000" w:rsidR="00000000" w:rsidRPr="00000000">
        <w:rPr>
          <w:rtl w:val="0"/>
        </w:rPr>
        <w:t xml:space="preserve">Terraform Teardown of BigQuery Dataset</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When running `terraform destroy`, the following error can occur:</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w:t>
      </w:r>
    </w:p>
    <w:p w:rsidR="00000000" w:rsidDel="00000000" w:rsidP="00000000" w:rsidRDefault="00000000" w:rsidRPr="00000000" w14:paraId="000006A7">
      <w:pPr>
        <w:rPr>
          <w:rFonts w:ascii="Courier New" w:cs="Courier New" w:eastAsia="Courier New" w:hAnsi="Courier New"/>
        </w:rPr>
      </w:pPr>
      <w:r w:rsidDel="00000000" w:rsidR="00000000" w:rsidRPr="00000000">
        <w:rPr>
          <w:rFonts w:ascii="Courier New" w:cs="Courier New" w:eastAsia="Courier New" w:hAnsi="Courier New"/>
          <w:rtl w:val="0"/>
        </w:rPr>
        <w:t xml:space="preserve">Do you really want to destroy all resources?</w:t>
      </w:r>
    </w:p>
    <w:p w:rsidR="00000000" w:rsidDel="00000000" w:rsidP="00000000" w:rsidRDefault="00000000" w:rsidRPr="00000000" w14:paraId="000006A8">
      <w:pPr>
        <w:rPr>
          <w:rFonts w:ascii="Courier New" w:cs="Courier New" w:eastAsia="Courier New" w:hAnsi="Courier New"/>
        </w:rPr>
      </w:pPr>
      <w:r w:rsidDel="00000000" w:rsidR="00000000" w:rsidRPr="00000000">
        <w:rPr>
          <w:rFonts w:ascii="Courier New" w:cs="Courier New" w:eastAsia="Courier New" w:hAnsi="Courier New"/>
          <w:rtl w:val="0"/>
        </w:rPr>
        <w:t xml:space="preserve">  Terraform will destroy all your managed infrastructure, as shown above.</w:t>
      </w:r>
    </w:p>
    <w:p w:rsidR="00000000" w:rsidDel="00000000" w:rsidP="00000000" w:rsidRDefault="00000000" w:rsidRPr="00000000" w14:paraId="000006A9">
      <w:pPr>
        <w:rPr>
          <w:rFonts w:ascii="Courier New" w:cs="Courier New" w:eastAsia="Courier New" w:hAnsi="Courier New"/>
        </w:rPr>
      </w:pPr>
      <w:r w:rsidDel="00000000" w:rsidR="00000000" w:rsidRPr="00000000">
        <w:rPr>
          <w:rFonts w:ascii="Courier New" w:cs="Courier New" w:eastAsia="Courier New" w:hAnsi="Courier New"/>
          <w:rtl w:val="0"/>
        </w:rPr>
        <w:t xml:space="preserve">  There is no undo. Only 'yes' will be accepted to confirm.</w:t>
      </w:r>
    </w:p>
    <w:p w:rsidR="00000000" w:rsidDel="00000000" w:rsidP="00000000" w:rsidRDefault="00000000" w:rsidRPr="00000000" w14:paraId="000006A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B">
      <w:pPr>
        <w:rPr>
          <w:rFonts w:ascii="Courier New" w:cs="Courier New" w:eastAsia="Courier New" w:hAnsi="Courier New"/>
        </w:rPr>
      </w:pPr>
      <w:r w:rsidDel="00000000" w:rsidR="00000000" w:rsidRPr="00000000">
        <w:rPr>
          <w:rFonts w:ascii="Courier New" w:cs="Courier New" w:eastAsia="Courier New" w:hAnsi="Courier New"/>
          <w:rtl w:val="0"/>
        </w:rPr>
        <w:t xml:space="preserve">  Enter a value: yes</w:t>
      </w:r>
    </w:p>
    <w:p w:rsidR="00000000" w:rsidDel="00000000" w:rsidP="00000000" w:rsidRDefault="00000000" w:rsidRPr="00000000" w14:paraId="000006A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D">
      <w:pPr>
        <w:rPr>
          <w:rFonts w:ascii="Courier New" w:cs="Courier New" w:eastAsia="Courier New" w:hAnsi="Courier New"/>
        </w:rPr>
      </w:pPr>
      <w:r w:rsidDel="00000000" w:rsidR="00000000" w:rsidRPr="00000000">
        <w:rPr>
          <w:rFonts w:ascii="Courier New" w:cs="Courier New" w:eastAsia="Courier New" w:hAnsi="Courier New"/>
          <w:rtl w:val="0"/>
        </w:rPr>
        <w:t xml:space="preserve">google_bigquery_dataset.homework_dataset: Destroying... [id=projects/terraform-demo-449214/datasets/homework_dataset]</w:t>
      </w:r>
    </w:p>
    <w:p w:rsidR="00000000" w:rsidDel="00000000" w:rsidP="00000000" w:rsidRDefault="00000000" w:rsidRPr="00000000" w14:paraId="000006AE">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F">
      <w:pPr>
        <w:rPr>
          <w:rFonts w:ascii="Courier New" w:cs="Courier New" w:eastAsia="Courier New" w:hAnsi="Courier New"/>
        </w:rPr>
      </w:pPr>
      <w:r w:rsidDel="00000000" w:rsidR="00000000" w:rsidRPr="00000000">
        <w:rPr>
          <w:rFonts w:ascii="Courier New" w:cs="Courier New" w:eastAsia="Courier New" w:hAnsi="Courier New"/>
          <w:rtl w:val="0"/>
        </w:rPr>
        <w:t xml:space="preserve">│ Error: Error when reading or editing Dataset: googleapi: Error 400: Dataset terraform-demo-449214:homework_dataset is still in use, resourceInUse</w:t>
      </w:r>
    </w:p>
    <w:p w:rsidR="00000000" w:rsidDel="00000000" w:rsidP="00000000" w:rsidRDefault="00000000" w:rsidRPr="00000000" w14:paraId="000006B0">
      <w:pPr>
        <w:rPr/>
      </w:pPr>
      <w:r w:rsidDel="00000000" w:rsidR="00000000" w:rsidRPr="00000000">
        <w:rPr>
          <w:rtl w:val="0"/>
        </w:rPr>
        <w:t xml:space="preserve">```</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This is because the dataset is still in use by a table. To delete the dataset, we need to set the `delete_contents_on_destroy` property to `true` in the `main.tf` file.</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pStyle w:val="Heading2"/>
        <w:rPr>
          <w:sz w:val="34"/>
          <w:szCs w:val="34"/>
        </w:rPr>
      </w:pPr>
      <w:bookmarkStart w:colFirst="0" w:colLast="0" w:name="_fmm3nxm687g" w:id="186"/>
      <w:bookmarkEnd w:id="186"/>
      <w:r w:rsidDel="00000000" w:rsidR="00000000" w:rsidRPr="00000000">
        <w:rPr>
          <w:sz w:val="34"/>
          <w:szCs w:val="34"/>
          <w:rtl w:val="0"/>
        </w:rPr>
        <w:t xml:space="preserve">SQL - SELECT * FROM zones_taxi WHERE Zone='Astoria Zone'; Error Column Zone doesn't exist </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numPr>
          <w:ilvl w:val="0"/>
          <w:numId w:val="64"/>
        </w:numPr>
        <w:ind w:left="720" w:hanging="360"/>
      </w:pPr>
      <w:r w:rsidDel="00000000" w:rsidR="00000000" w:rsidRPr="00000000">
        <w:rPr>
          <w:rtl w:val="0"/>
        </w:rPr>
        <w:t xml:space="preserve">For the HW1 I encountered this issue. The solution is</w:t>
      </w:r>
    </w:p>
    <w:p w:rsidR="00000000" w:rsidDel="00000000" w:rsidP="00000000" w:rsidRDefault="00000000" w:rsidRPr="00000000" w14:paraId="000006B7">
      <w:pP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 Zone';</w:t>
      </w:r>
      <w:r w:rsidDel="00000000" w:rsidR="00000000" w:rsidRPr="00000000">
        <w:rPr>
          <w:rtl w:val="0"/>
        </w:rPr>
      </w:r>
    </w:p>
    <w:p w:rsidR="00000000" w:rsidDel="00000000" w:rsidP="00000000" w:rsidRDefault="00000000" w:rsidRPr="00000000" w14:paraId="000006B8">
      <w:pPr>
        <w:numPr>
          <w:ilvl w:val="0"/>
          <w:numId w:val="64"/>
        </w:numPr>
        <w:ind w:left="720" w:hanging="360"/>
      </w:pPr>
      <w:r w:rsidDel="00000000" w:rsidR="00000000" w:rsidRPr="00000000">
        <w:rPr>
          <w:rtl w:val="0"/>
        </w:rPr>
        <w:t xml:space="preserve">I think columns which start with uppercase need to go between “Column”. I ran into a lot of issues like this and </w:t>
      </w:r>
      <w:r w:rsidDel="00000000" w:rsidR="00000000" w:rsidRPr="00000000">
        <w:rPr>
          <w:rFonts w:ascii="Roboto Mono" w:cs="Roboto Mono" w:eastAsia="Roboto Mono" w:hAnsi="Roboto Mono"/>
          <w:shd w:fill="f3f3f3" w:val="clear"/>
          <w:rtl w:val="0"/>
        </w:rPr>
        <w:t xml:space="preserve">“ ”</w:t>
      </w:r>
      <w:r w:rsidDel="00000000" w:rsidR="00000000" w:rsidRPr="00000000">
        <w:rPr>
          <w:rtl w:val="0"/>
        </w:rPr>
        <w:t xml:space="preserve"> made it work out.</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numPr>
          <w:ilvl w:val="0"/>
          <w:numId w:val="71"/>
        </w:numPr>
        <w:ind w:left="720" w:hanging="360"/>
      </w:pPr>
      <w:r w:rsidDel="00000000" w:rsidR="00000000" w:rsidRPr="00000000">
        <w:rPr>
          <w:rtl w:val="0"/>
        </w:rPr>
        <w:t xml:space="preserve">Addition to the above point, for me, there is no ‘Astoria Zone’, only ‘Astoria’ is existing in the dataset.</w:t>
      </w:r>
    </w:p>
    <w:p w:rsidR="00000000" w:rsidDel="00000000" w:rsidP="00000000" w:rsidRDefault="00000000" w:rsidRPr="00000000" w14:paraId="000006BB">
      <w:pPr>
        <w:rPr>
          <w:rFonts w:ascii="Roboto Mono" w:cs="Roboto Mono" w:eastAsia="Roboto Mono" w:hAnsi="Roboto Mono"/>
          <w:shd w:fill="f3f3f3" w:val="clea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pStyle w:val="Heading2"/>
        <w:rPr>
          <w:sz w:val="34"/>
          <w:szCs w:val="34"/>
        </w:rPr>
      </w:pPr>
      <w:bookmarkStart w:colFirst="0" w:colLast="0" w:name="_z2wv6bbttqgx" w:id="187"/>
      <w:bookmarkEnd w:id="187"/>
      <w:r w:rsidDel="00000000" w:rsidR="00000000" w:rsidRPr="00000000">
        <w:rPr>
          <w:sz w:val="34"/>
          <w:szCs w:val="34"/>
          <w:rtl w:val="0"/>
        </w:rPr>
        <w:t xml:space="preserve">SQL - SELECT Zone FROM taxi_zones Error Column Zone doesn't exist </w:t>
      </w:r>
    </w:p>
    <w:p w:rsidR="00000000" w:rsidDel="00000000" w:rsidP="00000000" w:rsidRDefault="00000000" w:rsidRPr="00000000" w14:paraId="000006BE">
      <w:pPr>
        <w:numPr>
          <w:ilvl w:val="0"/>
          <w:numId w:val="31"/>
        </w:numPr>
        <w:ind w:left="720" w:hanging="360"/>
      </w:pPr>
      <w:r w:rsidDel="00000000" w:rsidR="00000000" w:rsidRPr="00000000">
        <w:rPr>
          <w:rtl w:val="0"/>
        </w:rPr>
        <w:t xml:space="preserve">It is inconvenient to use quotation marks all the time, so it is better to put the data to the database all in lowercase, so in Pandas after </w:t>
      </w:r>
    </w:p>
    <w:p w:rsidR="00000000" w:rsidDel="00000000" w:rsidP="00000000" w:rsidRDefault="00000000" w:rsidRPr="00000000" w14:paraId="000006BF">
      <w:pPr>
        <w:ind w:left="720" w:firstLine="0"/>
        <w:rPr>
          <w:u w:val="single"/>
        </w:rPr>
      </w:pPr>
      <w:r w:rsidDel="00000000" w:rsidR="00000000" w:rsidRPr="00000000">
        <w:rPr>
          <w:u w:val="single"/>
          <w:rtl w:val="0"/>
        </w:rPr>
        <w:t xml:space="preserve">df = pd.read_csv(‘taxi+_zone_lookup.csv’)</w:t>
      </w:r>
    </w:p>
    <w:p w:rsidR="00000000" w:rsidDel="00000000" w:rsidP="00000000" w:rsidRDefault="00000000" w:rsidRPr="00000000" w14:paraId="000006C0">
      <w:pPr>
        <w:ind w:left="720" w:firstLine="0"/>
        <w:rPr/>
      </w:pPr>
      <w:r w:rsidDel="00000000" w:rsidR="00000000" w:rsidRPr="00000000">
        <w:rPr>
          <w:rtl w:val="0"/>
        </w:rPr>
        <w:t xml:space="preserve">Add the row:</w:t>
      </w:r>
    </w:p>
    <w:p w:rsidR="00000000" w:rsidDel="00000000" w:rsidP="00000000" w:rsidRDefault="00000000" w:rsidRPr="00000000" w14:paraId="000006C1">
      <w:pPr>
        <w:ind w:left="720" w:firstLine="0"/>
        <w:rPr/>
      </w:pPr>
      <w:r w:rsidDel="00000000" w:rsidR="00000000" w:rsidRPr="00000000">
        <w:rPr>
          <w:u w:val="single"/>
          <w:rtl w:val="0"/>
        </w:rPr>
        <w:t xml:space="preserve">df.columns = df.columns.str.lower()</w:t>
      </w: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pStyle w:val="Heading2"/>
        <w:spacing w:after="200" w:lineRule="auto"/>
        <w:rPr>
          <w:sz w:val="34"/>
          <w:szCs w:val="34"/>
        </w:rPr>
      </w:pPr>
      <w:bookmarkStart w:colFirst="0" w:colLast="0" w:name="_t1cfzboqm2cc" w:id="188"/>
      <w:bookmarkEnd w:id="188"/>
      <w:r w:rsidDel="00000000" w:rsidR="00000000" w:rsidRPr="00000000">
        <w:rPr>
          <w:sz w:val="34"/>
          <w:szCs w:val="34"/>
          <w:rtl w:val="0"/>
        </w:rPr>
        <w:t xml:space="preserve">CURL - curl: (6) Could not resolve host: output.csv</w:t>
      </w:r>
    </w:p>
    <w:p w:rsidR="00000000" w:rsidDel="00000000" w:rsidP="00000000" w:rsidRDefault="00000000" w:rsidRPr="00000000" w14:paraId="000006C4">
      <w:pPr>
        <w:rPr>
          <w:rFonts w:ascii="Roboto Mono" w:cs="Roboto Mono" w:eastAsia="Roboto Mono" w:hAnsi="Roboto Mono"/>
          <w:shd w:fill="f3f3f3" w:val="clear"/>
        </w:rPr>
      </w:pPr>
      <w:r w:rsidDel="00000000" w:rsidR="00000000" w:rsidRPr="00000000">
        <w:rPr>
          <w:rtl w:val="0"/>
        </w:rPr>
        <w:t xml:space="preserve">Solution (for mac users): </w:t>
      </w:r>
      <w:r w:rsidDel="00000000" w:rsidR="00000000" w:rsidRPr="00000000">
        <w:rPr>
          <w:rFonts w:ascii="Roboto Mono" w:cs="Roboto Mono" w:eastAsia="Roboto Mono" w:hAnsi="Roboto Mono"/>
          <w:shd w:fill="f3f3f3" w:val="clear"/>
          <w:rtl w:val="0"/>
        </w:rPr>
        <w:t xml:space="preserve">os.system(f"curl {url} --output {csv_name}")</w:t>
      </w:r>
    </w:p>
    <w:p w:rsidR="00000000" w:rsidDel="00000000" w:rsidP="00000000" w:rsidRDefault="00000000" w:rsidRPr="00000000" w14:paraId="000006C5">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C6">
      <w:pPr>
        <w:pStyle w:val="Heading2"/>
        <w:spacing w:after="200" w:lineRule="auto"/>
        <w:rPr>
          <w:sz w:val="34"/>
          <w:szCs w:val="34"/>
        </w:rPr>
      </w:pPr>
      <w:bookmarkStart w:colFirst="0" w:colLast="0" w:name="_ftbhogufwo3f" w:id="189"/>
      <w:bookmarkEnd w:id="189"/>
      <w:r w:rsidDel="00000000" w:rsidR="00000000" w:rsidRPr="00000000">
        <w:rPr>
          <w:sz w:val="34"/>
          <w:szCs w:val="34"/>
          <w:rtl w:val="0"/>
        </w:rPr>
        <w:t xml:space="preserve">SSH Error: ssh: Could not resolve hostname linux: Name or service not known</w:t>
      </w:r>
    </w:p>
    <w:p w:rsidR="00000000" w:rsidDel="00000000" w:rsidP="00000000" w:rsidRDefault="00000000" w:rsidRPr="00000000" w14:paraId="000006C7">
      <w:pPr>
        <w:rPr/>
      </w:pPr>
      <w:r w:rsidDel="00000000" w:rsidR="00000000" w:rsidRPr="00000000">
        <w:rPr>
          <w:rtl w:val="0"/>
        </w:rPr>
        <w:t xml:space="preserve">To resolve this, ensure that your config file is in C/User/Username/.ssh/config</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pStyle w:val="Heading2"/>
        <w:rPr/>
      </w:pPr>
      <w:bookmarkStart w:colFirst="0" w:colLast="0" w:name="_e111je85zmcv" w:id="190"/>
      <w:bookmarkEnd w:id="190"/>
      <w:r w:rsidDel="00000000" w:rsidR="00000000" w:rsidRPr="00000000">
        <w:rPr>
          <w:rtl w:val="0"/>
        </w:rPr>
        <w:t xml:space="preserve">'pip' is not recognized as an internal or external command, operable program or batch file.</w:t>
      </w:r>
    </w:p>
    <w:p w:rsidR="00000000" w:rsidDel="00000000" w:rsidP="00000000" w:rsidRDefault="00000000" w:rsidRPr="00000000" w14:paraId="000006CA">
      <w:pPr>
        <w:rPr/>
      </w:pPr>
      <w:r w:rsidDel="00000000" w:rsidR="00000000" w:rsidRPr="00000000">
        <w:rPr>
          <w:rtl w:val="0"/>
        </w:rPr>
        <w:t xml:space="preserve">If you use Anaconda (recommended for the course), it comes with pip, so the issues is probably that the anaconda’s Python is not on the PATH. </w:t>
      </w:r>
    </w:p>
    <w:p w:rsidR="00000000" w:rsidDel="00000000" w:rsidP="00000000" w:rsidRDefault="00000000" w:rsidRPr="00000000" w14:paraId="000006CB">
      <w:pPr>
        <w:rPr/>
      </w:pPr>
      <w:r w:rsidDel="00000000" w:rsidR="00000000" w:rsidRPr="00000000">
        <w:rPr>
          <w:rtl w:val="0"/>
        </w:rPr>
        <w:t xml:space="preserve">Adding it to the PATH is different for each operation system.</w:t>
      </w:r>
    </w:p>
    <w:p w:rsidR="00000000" w:rsidDel="00000000" w:rsidP="00000000" w:rsidRDefault="00000000" w:rsidRPr="00000000" w14:paraId="000006CC">
      <w:pPr>
        <w:rPr/>
      </w:pPr>
      <w:r w:rsidDel="00000000" w:rsidR="00000000" w:rsidRPr="00000000">
        <w:rPr>
          <w:rtl w:val="0"/>
        </w:rPr>
        <w:t xml:space="preserve"> </w:t>
      </w:r>
    </w:p>
    <w:p w:rsidR="00000000" w:rsidDel="00000000" w:rsidP="00000000" w:rsidRDefault="00000000" w:rsidRPr="00000000" w14:paraId="000006CD">
      <w:pPr>
        <w:rPr/>
      </w:pPr>
      <w:r w:rsidDel="00000000" w:rsidR="00000000" w:rsidRPr="00000000">
        <w:rPr>
          <w:rtl w:val="0"/>
        </w:rPr>
        <w:t xml:space="preserve">For Linux and MacOS:</w:t>
      </w:r>
    </w:p>
    <w:p w:rsidR="00000000" w:rsidDel="00000000" w:rsidP="00000000" w:rsidRDefault="00000000" w:rsidRPr="00000000" w14:paraId="000006CE">
      <w:pPr>
        <w:numPr>
          <w:ilvl w:val="0"/>
          <w:numId w:val="86"/>
        </w:numPr>
        <w:spacing w:after="0" w:afterAutospacing="0"/>
        <w:ind w:left="720" w:hanging="360"/>
      </w:pPr>
      <w:r w:rsidDel="00000000" w:rsidR="00000000" w:rsidRPr="00000000">
        <w:rPr>
          <w:rtl w:val="0"/>
        </w:rPr>
        <w:t xml:space="preserve">Open a terminal.</w:t>
      </w:r>
    </w:p>
    <w:p w:rsidR="00000000" w:rsidDel="00000000" w:rsidP="00000000" w:rsidRDefault="00000000" w:rsidRPr="00000000" w14:paraId="000006CF">
      <w:pPr>
        <w:numPr>
          <w:ilvl w:val="0"/>
          <w:numId w:val="86"/>
        </w:numPr>
        <w:spacing w:after="0" w:afterAutospacing="0"/>
        <w:ind w:left="720" w:hanging="360"/>
      </w:pPr>
      <w:r w:rsidDel="00000000" w:rsidR="00000000" w:rsidRPr="00000000">
        <w:rPr>
          <w:rtl w:val="0"/>
        </w:rPr>
        <w:t xml:space="preserve">Find the path to your Anaconda installation. This is typically `~/anaconda3` or `~/opt/anaconda3`.</w:t>
      </w:r>
    </w:p>
    <w:p w:rsidR="00000000" w:rsidDel="00000000" w:rsidP="00000000" w:rsidRDefault="00000000" w:rsidRPr="00000000" w14:paraId="000006D0">
      <w:pPr>
        <w:numPr>
          <w:ilvl w:val="0"/>
          <w:numId w:val="86"/>
        </w:numPr>
        <w:spacing w:after="0" w:afterAutospacing="0"/>
        <w:ind w:left="720" w:hanging="360"/>
      </w:pPr>
      <w:r w:rsidDel="00000000" w:rsidR="00000000" w:rsidRPr="00000000">
        <w:rPr>
          <w:rtl w:val="0"/>
        </w:rPr>
        <w:t xml:space="preserve">Add Anaconda to your PATH with the command: `export PATH="/path/to/anaconda3/bin:$PATH"`.</w:t>
      </w:r>
    </w:p>
    <w:p w:rsidR="00000000" w:rsidDel="00000000" w:rsidP="00000000" w:rsidRDefault="00000000" w:rsidRPr="00000000" w14:paraId="000006D1">
      <w:pPr>
        <w:numPr>
          <w:ilvl w:val="0"/>
          <w:numId w:val="86"/>
        </w:numPr>
        <w:ind w:left="720" w:hanging="360"/>
      </w:pPr>
      <w:r w:rsidDel="00000000" w:rsidR="00000000" w:rsidRPr="00000000">
        <w:rPr>
          <w:rtl w:val="0"/>
        </w:rPr>
        <w:t xml:space="preserve">To make this change permanent, add the command to your `.bashrc` (Linux) or `.bash_profile` (MacOS) file.</w:t>
      </w:r>
    </w:p>
    <w:p w:rsidR="00000000" w:rsidDel="00000000" w:rsidP="00000000" w:rsidRDefault="00000000" w:rsidRPr="00000000" w14:paraId="000006D2">
      <w:pPr>
        <w:rPr/>
      </w:pPr>
      <w:r w:rsidDel="00000000" w:rsidR="00000000" w:rsidRPr="00000000">
        <w:rPr>
          <w:rtl w:val="0"/>
        </w:rPr>
        <w:t xml:space="preserve">On Windows, python and pip are in different locations (python is in the anaconda root, and pip is in Scripts). With GitBash:</w:t>
      </w:r>
    </w:p>
    <w:p w:rsidR="00000000" w:rsidDel="00000000" w:rsidP="00000000" w:rsidRDefault="00000000" w:rsidRPr="00000000" w14:paraId="000006D3">
      <w:pPr>
        <w:numPr>
          <w:ilvl w:val="0"/>
          <w:numId w:val="55"/>
        </w:numPr>
        <w:spacing w:after="0" w:afterAutospacing="0"/>
        <w:ind w:left="720" w:hanging="360"/>
      </w:pPr>
      <w:r w:rsidDel="00000000" w:rsidR="00000000" w:rsidRPr="00000000">
        <w:rPr>
          <w:rtl w:val="0"/>
        </w:rPr>
        <w:t xml:space="preserve">Locate your Anaconda installation. The default path is usually `C:\Users\[YourUsername]\Anaconda3`.</w:t>
      </w:r>
    </w:p>
    <w:p w:rsidR="00000000" w:rsidDel="00000000" w:rsidP="00000000" w:rsidRDefault="00000000" w:rsidRPr="00000000" w14:paraId="000006D4">
      <w:pPr>
        <w:numPr>
          <w:ilvl w:val="0"/>
          <w:numId w:val="55"/>
        </w:numPr>
        <w:spacing w:after="0" w:afterAutospacing="0"/>
        <w:ind w:left="720" w:hanging="360"/>
      </w:pPr>
      <w:r w:rsidDel="00000000" w:rsidR="00000000" w:rsidRPr="00000000">
        <w:rPr>
          <w:rtl w:val="0"/>
        </w:rPr>
        <w:t xml:space="preserve">Determine the correct path format for Git Bash. Paths in Git Bash follow the Unix-style, so convert the Windows path to a Unix-style path. For example, `C:\Users\[YourUsername]\Anaconda3` becomes `/c/Users/[YourUsername]/Anaconda3`.</w:t>
      </w:r>
    </w:p>
    <w:p w:rsidR="00000000" w:rsidDel="00000000" w:rsidP="00000000" w:rsidRDefault="00000000" w:rsidRPr="00000000" w14:paraId="000006D5">
      <w:pPr>
        <w:numPr>
          <w:ilvl w:val="0"/>
          <w:numId w:val="55"/>
        </w:numPr>
        <w:spacing w:after="0" w:afterAutospacing="0"/>
        <w:ind w:left="720" w:hanging="360"/>
      </w:pPr>
      <w:r w:rsidDel="00000000" w:rsidR="00000000" w:rsidRPr="00000000">
        <w:rPr>
          <w:rtl w:val="0"/>
        </w:rPr>
        <w:t xml:space="preserve">Add Anaconda to your PATH with the command: `export PATH="/c/Users/[YourUsername]/Anaconda3/:/c/Users/[YourUsername]/Anaconda3/Scripts/$PATH"`.</w:t>
      </w:r>
    </w:p>
    <w:p w:rsidR="00000000" w:rsidDel="00000000" w:rsidP="00000000" w:rsidRDefault="00000000" w:rsidRPr="00000000" w14:paraId="000006D6">
      <w:pPr>
        <w:numPr>
          <w:ilvl w:val="0"/>
          <w:numId w:val="55"/>
        </w:numPr>
        <w:spacing w:after="0" w:afterAutospacing="0"/>
        <w:ind w:left="720" w:hanging="360"/>
      </w:pPr>
      <w:r w:rsidDel="00000000" w:rsidR="00000000" w:rsidRPr="00000000">
        <w:rPr>
          <w:rtl w:val="0"/>
        </w:rPr>
        <w:t xml:space="preserve">To make this change permanent, add the command to your `.bashrc` file in your home directory.</w:t>
      </w:r>
    </w:p>
    <w:p w:rsidR="00000000" w:rsidDel="00000000" w:rsidP="00000000" w:rsidRDefault="00000000" w:rsidRPr="00000000" w14:paraId="000006D7">
      <w:pPr>
        <w:numPr>
          <w:ilvl w:val="0"/>
          <w:numId w:val="55"/>
        </w:numPr>
        <w:ind w:left="720" w:hanging="360"/>
      </w:pPr>
      <w:r w:rsidDel="00000000" w:rsidR="00000000" w:rsidRPr="00000000">
        <w:rPr>
          <w:rtl w:val="0"/>
        </w:rPr>
        <w:t xml:space="preserve">Refresh your environment with the command: `source ~/.bashrc`.</w:t>
      </w:r>
    </w:p>
    <w:p w:rsidR="00000000" w:rsidDel="00000000" w:rsidP="00000000" w:rsidRDefault="00000000" w:rsidRPr="00000000" w14:paraId="000006D8">
      <w:pPr>
        <w:rPr/>
      </w:pPr>
      <w:r w:rsidDel="00000000" w:rsidR="00000000" w:rsidRPr="00000000">
        <w:rPr>
          <w:rtl w:val="0"/>
        </w:rPr>
        <w:t xml:space="preserve">For Windows (without Git Bash):</w:t>
      </w:r>
    </w:p>
    <w:p w:rsidR="00000000" w:rsidDel="00000000" w:rsidP="00000000" w:rsidRDefault="00000000" w:rsidRPr="00000000" w14:paraId="000006D9">
      <w:pPr>
        <w:numPr>
          <w:ilvl w:val="0"/>
          <w:numId w:val="39"/>
        </w:numPr>
        <w:spacing w:after="0" w:afterAutospacing="0"/>
        <w:ind w:left="720" w:hanging="360"/>
      </w:pPr>
      <w:r w:rsidDel="00000000" w:rsidR="00000000" w:rsidRPr="00000000">
        <w:rPr>
          <w:rtl w:val="0"/>
        </w:rPr>
        <w:t xml:space="preserve">Right-click on 'This PC' or 'My Computer' and select 'Properties'.  </w:t>
      </w:r>
    </w:p>
    <w:p w:rsidR="00000000" w:rsidDel="00000000" w:rsidP="00000000" w:rsidRDefault="00000000" w:rsidRPr="00000000" w14:paraId="000006DA">
      <w:pPr>
        <w:numPr>
          <w:ilvl w:val="0"/>
          <w:numId w:val="39"/>
        </w:numPr>
        <w:spacing w:after="0" w:afterAutospacing="0"/>
        <w:ind w:left="720" w:hanging="360"/>
      </w:pPr>
      <w:r w:rsidDel="00000000" w:rsidR="00000000" w:rsidRPr="00000000">
        <w:rPr>
          <w:rtl w:val="0"/>
        </w:rPr>
        <w:t xml:space="preserve">Click on 'Advanced system settings'.</w:t>
      </w:r>
    </w:p>
    <w:p w:rsidR="00000000" w:rsidDel="00000000" w:rsidP="00000000" w:rsidRDefault="00000000" w:rsidRPr="00000000" w14:paraId="000006DB">
      <w:pPr>
        <w:numPr>
          <w:ilvl w:val="0"/>
          <w:numId w:val="39"/>
        </w:numPr>
        <w:spacing w:after="0" w:afterAutospacing="0"/>
        <w:ind w:left="720" w:hanging="360"/>
      </w:pPr>
      <w:r w:rsidDel="00000000" w:rsidR="00000000" w:rsidRPr="00000000">
        <w:rPr>
          <w:rtl w:val="0"/>
        </w:rPr>
        <w:t xml:space="preserve">In the System Properties window, click on 'Environment Variables'.</w:t>
      </w:r>
    </w:p>
    <w:p w:rsidR="00000000" w:rsidDel="00000000" w:rsidP="00000000" w:rsidRDefault="00000000" w:rsidRPr="00000000" w14:paraId="000006DC">
      <w:pPr>
        <w:numPr>
          <w:ilvl w:val="0"/>
          <w:numId w:val="39"/>
        </w:numPr>
        <w:spacing w:after="0" w:afterAutospacing="0"/>
        <w:ind w:left="720" w:hanging="360"/>
      </w:pPr>
      <w:r w:rsidDel="00000000" w:rsidR="00000000" w:rsidRPr="00000000">
        <w:rPr>
          <w:rtl w:val="0"/>
        </w:rPr>
        <w:t xml:space="preserve">In the Environment Variables window, select the 'Path' variable in the 'System variables' section and click 'Edit'.</w:t>
      </w:r>
    </w:p>
    <w:p w:rsidR="00000000" w:rsidDel="00000000" w:rsidP="00000000" w:rsidRDefault="00000000" w:rsidRPr="00000000" w14:paraId="000006DD">
      <w:pPr>
        <w:numPr>
          <w:ilvl w:val="0"/>
          <w:numId w:val="39"/>
        </w:numPr>
        <w:spacing w:after="0" w:afterAutospacing="0"/>
        <w:ind w:left="720" w:hanging="360"/>
      </w:pPr>
      <w:r w:rsidDel="00000000" w:rsidR="00000000" w:rsidRPr="00000000">
        <w:rPr>
          <w:rtl w:val="0"/>
        </w:rPr>
        <w:t xml:space="preserve">In the Edit Environment Variable window, click 'New' and add the path to your Anaconda installation (typically `C:\Users\[YourUsername]\Anaconda3` and C:\Users\[YourUsername]\Anaconda3\Scripts`).</w:t>
      </w:r>
    </w:p>
    <w:p w:rsidR="00000000" w:rsidDel="00000000" w:rsidP="00000000" w:rsidRDefault="00000000" w:rsidRPr="00000000" w14:paraId="000006DE">
      <w:pPr>
        <w:numPr>
          <w:ilvl w:val="0"/>
          <w:numId w:val="39"/>
        </w:numPr>
        <w:ind w:left="720" w:hanging="360"/>
      </w:pPr>
      <w:r w:rsidDel="00000000" w:rsidR="00000000" w:rsidRPr="00000000">
        <w:rPr>
          <w:rtl w:val="0"/>
        </w:rPr>
        <w:t xml:space="preserve">Click 'OK' in all windows to apply the changes.</w:t>
      </w:r>
    </w:p>
    <w:p w:rsidR="00000000" w:rsidDel="00000000" w:rsidP="00000000" w:rsidRDefault="00000000" w:rsidRPr="00000000" w14:paraId="000006DF">
      <w:pPr>
        <w:rPr/>
      </w:pPr>
      <w:r w:rsidDel="00000000" w:rsidR="00000000" w:rsidRPr="00000000">
        <w:rPr>
          <w:rtl w:val="0"/>
        </w:rPr>
        <w:t xml:space="preserve">After adding Anaconda to the PATH, you should be able to use `pip` from the command line. Remember to restart your terminal (or command prompt in Windows) to apply these changes.</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pStyle w:val="Heading2"/>
        <w:rPr/>
      </w:pPr>
      <w:bookmarkStart w:colFirst="0" w:colLast="0" w:name="_2uazaucl90er" w:id="191"/>
      <w:bookmarkEnd w:id="191"/>
      <w:r w:rsidDel="00000000" w:rsidR="00000000" w:rsidRPr="00000000">
        <w:rPr>
          <w:rtl w:val="0"/>
        </w:rPr>
        <w:t xml:space="preserve">Error: error starting userland proxy: listen tcp4 0.0.0.0:8080: bind: address already in use</w:t>
      </w:r>
    </w:p>
    <w:p w:rsidR="00000000" w:rsidDel="00000000" w:rsidP="00000000" w:rsidRDefault="00000000" w:rsidRPr="00000000" w14:paraId="000006E2">
      <w:pPr>
        <w:rPr>
          <w:sz w:val="32"/>
          <w:szCs w:val="32"/>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Resolution: You need to stop the services which is using the port.</w:t>
      </w:r>
    </w:p>
    <w:p w:rsidR="00000000" w:rsidDel="00000000" w:rsidP="00000000" w:rsidRDefault="00000000" w:rsidRPr="00000000" w14:paraId="000006E4">
      <w:pPr>
        <w:rPr/>
      </w:pPr>
      <w:r w:rsidDel="00000000" w:rsidR="00000000" w:rsidRPr="00000000">
        <w:rPr>
          <w:rtl w:val="0"/>
        </w:rPr>
        <w:t xml:space="preserve">Run the following: </w:t>
      </w:r>
    </w:p>
    <w:p w:rsidR="00000000" w:rsidDel="00000000" w:rsidP="00000000" w:rsidRDefault="00000000" w:rsidRPr="00000000" w14:paraId="000006E5">
      <w:pPr>
        <w:rPr/>
      </w:pPr>
      <w:r w:rsidDel="00000000" w:rsidR="00000000" w:rsidRPr="00000000">
        <w:rPr>
          <w:rtl w:val="0"/>
        </w:rPr>
        <w:t xml:space="preserve">```</w:t>
      </w:r>
    </w:p>
    <w:p w:rsidR="00000000" w:rsidDel="00000000" w:rsidP="00000000" w:rsidRDefault="00000000" w:rsidRPr="00000000" w14:paraId="000006E6">
      <w:pPr>
        <w:rPr/>
      </w:pPr>
      <w:r w:rsidDel="00000000" w:rsidR="00000000" w:rsidRPr="00000000">
        <w:rPr>
          <w:rtl w:val="0"/>
        </w:rPr>
        <w:t xml:space="preserve">sudo kill -9 `sudo lsof -t -i:&lt;port&gt;`</w:t>
      </w:r>
    </w:p>
    <w:p w:rsidR="00000000" w:rsidDel="00000000" w:rsidP="00000000" w:rsidRDefault="00000000" w:rsidRPr="00000000" w14:paraId="000006E7">
      <w:pPr>
        <w:rPr/>
      </w:pPr>
      <w:r w:rsidDel="00000000" w:rsidR="00000000" w:rsidRPr="00000000">
        <w:rPr>
          <w:rtl w:val="0"/>
        </w:rPr>
        <w:t xml:space="preserve">```</w:t>
      </w:r>
    </w:p>
    <w:p w:rsidR="00000000" w:rsidDel="00000000" w:rsidP="00000000" w:rsidRDefault="00000000" w:rsidRPr="00000000" w14:paraId="000006E8">
      <w:pPr>
        <w:rPr/>
      </w:pPr>
      <w:r w:rsidDel="00000000" w:rsidR="00000000" w:rsidRPr="00000000">
        <w:rPr>
          <w:rtl w:val="0"/>
        </w:rPr>
        <w:t xml:space="preserve">&lt;port&gt; being 8080 in this case. This will free up the port for use.</w:t>
      </w:r>
    </w:p>
    <w:p w:rsidR="00000000" w:rsidDel="00000000" w:rsidP="00000000" w:rsidRDefault="00000000" w:rsidRPr="00000000" w14:paraId="000006E9">
      <w:pPr>
        <w:rPr>
          <w:shd w:fill="cccccc" w:val="clear"/>
        </w:rPr>
      </w:pPr>
      <w:r w:rsidDel="00000000" w:rsidR="00000000" w:rsidRPr="00000000">
        <w:rPr>
          <w:shd w:fill="cccccc" w:val="clear"/>
          <w:rtl w:val="0"/>
        </w:rPr>
        <w:t xml:space="preserve"> ~ Abhijit Chakraborty</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sz w:val="32"/>
          <w:szCs w:val="32"/>
        </w:rPr>
      </w:pPr>
      <w:r w:rsidDel="00000000" w:rsidR="00000000" w:rsidRPr="00000000">
        <w:rPr>
          <w:sz w:val="32"/>
          <w:szCs w:val="32"/>
          <w:rtl w:val="0"/>
        </w:rPr>
        <w:t xml:space="preserve">Error: error response from daemon: cannot stop container: 1afaf8f7d52277318b71eef8f7a7f238c777045e769dd832426219d6c4b8dfb4: permission denied</w:t>
      </w:r>
    </w:p>
    <w:p w:rsidR="00000000" w:rsidDel="00000000" w:rsidP="00000000" w:rsidRDefault="00000000" w:rsidRPr="00000000" w14:paraId="000006EC">
      <w:pPr>
        <w:rPr>
          <w:sz w:val="32"/>
          <w:szCs w:val="32"/>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Resolution: In my case, I had to stop docker and restart the service to get it running properly</w:t>
      </w:r>
    </w:p>
    <w:p w:rsidR="00000000" w:rsidDel="00000000" w:rsidP="00000000" w:rsidRDefault="00000000" w:rsidRPr="00000000" w14:paraId="000006EE">
      <w:pPr>
        <w:rPr/>
      </w:pPr>
      <w:r w:rsidDel="00000000" w:rsidR="00000000" w:rsidRPr="00000000">
        <w:rPr>
          <w:rtl w:val="0"/>
        </w:rPr>
        <w:t xml:space="preserve">Use the following command:</w:t>
      </w:r>
    </w:p>
    <w:p w:rsidR="00000000" w:rsidDel="00000000" w:rsidP="00000000" w:rsidRDefault="00000000" w:rsidRPr="00000000" w14:paraId="000006EF">
      <w:pPr>
        <w:rPr/>
      </w:pPr>
      <w:r w:rsidDel="00000000" w:rsidR="00000000" w:rsidRPr="00000000">
        <w:rPr>
          <w:rtl w:val="0"/>
        </w:rPr>
        <w:t xml:space="preserve">```</w:t>
      </w:r>
    </w:p>
    <w:p w:rsidR="00000000" w:rsidDel="00000000" w:rsidP="00000000" w:rsidRDefault="00000000" w:rsidRPr="00000000" w14:paraId="000006F0">
      <w:pPr>
        <w:rPr/>
      </w:pPr>
      <w:r w:rsidDel="00000000" w:rsidR="00000000" w:rsidRPr="00000000">
        <w:rPr>
          <w:rtl w:val="0"/>
        </w:rPr>
        <w:t xml:space="preserve">sudo systemctl restart docker.socket docker.service</w:t>
      </w:r>
    </w:p>
    <w:p w:rsidR="00000000" w:rsidDel="00000000" w:rsidP="00000000" w:rsidRDefault="00000000" w:rsidRPr="00000000" w14:paraId="000006F1">
      <w:pPr>
        <w:rPr/>
      </w:pPr>
      <w:r w:rsidDel="00000000" w:rsidR="00000000" w:rsidRPr="00000000">
        <w:rPr>
          <w:rtl w:val="0"/>
        </w:rPr>
        <w:t xml:space="preserve">```</w:t>
      </w:r>
    </w:p>
    <w:p w:rsidR="00000000" w:rsidDel="00000000" w:rsidP="00000000" w:rsidRDefault="00000000" w:rsidRPr="00000000" w14:paraId="000006F2">
      <w:pPr>
        <w:rPr/>
      </w:pPr>
      <w:r w:rsidDel="00000000" w:rsidR="00000000" w:rsidRPr="00000000">
        <w:rPr>
          <w:shd w:fill="cccccc" w:val="clear"/>
          <w:rtl w:val="0"/>
        </w:rPr>
        <w:t xml:space="preserve">~ Abhijit Chakraborty </w:t>
      </w: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sz w:val="32"/>
          <w:szCs w:val="32"/>
        </w:rPr>
      </w:pPr>
      <w:r w:rsidDel="00000000" w:rsidR="00000000" w:rsidRPr="00000000">
        <w:rPr>
          <w:sz w:val="32"/>
          <w:szCs w:val="32"/>
          <w:rtl w:val="0"/>
        </w:rPr>
        <w:t xml:space="preserve">Error: docker build Error checking context: 'can't stat '&lt;path-to-file&gt;'</w:t>
      </w:r>
    </w:p>
    <w:p w:rsidR="00000000" w:rsidDel="00000000" w:rsidP="00000000" w:rsidRDefault="00000000" w:rsidRPr="00000000" w14:paraId="000006F5">
      <w:pPr>
        <w:rPr>
          <w:sz w:val="32"/>
          <w:szCs w:val="32"/>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Resolution: This happens due to insufficient permission for docker to access a certain file within the directory which hosts the Dockerfile.</w:t>
      </w:r>
    </w:p>
    <w:p w:rsidR="00000000" w:rsidDel="00000000" w:rsidP="00000000" w:rsidRDefault="00000000" w:rsidRPr="00000000" w14:paraId="000006F7">
      <w:pPr>
        <w:rPr/>
      </w:pPr>
      <w:r w:rsidDel="00000000" w:rsidR="00000000" w:rsidRPr="00000000">
        <w:rPr>
          <w:rtl w:val="0"/>
        </w:rPr>
        <w:t xml:space="preserve">1. You can create a .dockerignore file and add the directory/file which you want Dockerfile to ignore while build.</w:t>
      </w:r>
    </w:p>
    <w:p w:rsidR="00000000" w:rsidDel="00000000" w:rsidP="00000000" w:rsidRDefault="00000000" w:rsidRPr="00000000" w14:paraId="000006F8">
      <w:pPr>
        <w:rPr/>
      </w:pPr>
      <w:r w:rsidDel="00000000" w:rsidR="00000000" w:rsidRPr="00000000">
        <w:rPr>
          <w:rtl w:val="0"/>
        </w:rPr>
        <w:t xml:space="preserve">2. If the above does not work, then put the dockerfile and corresponding script, `</w:t>
        <w:tab/>
        <w:t xml:space="preserve">1.py` in our case to a subfolder. and run `docker build ...`</w:t>
      </w:r>
    </w:p>
    <w:p w:rsidR="00000000" w:rsidDel="00000000" w:rsidP="00000000" w:rsidRDefault="00000000" w:rsidRPr="00000000" w14:paraId="000006F9">
      <w:pPr>
        <w:rPr/>
      </w:pPr>
      <w:r w:rsidDel="00000000" w:rsidR="00000000" w:rsidRPr="00000000">
        <w:rPr>
          <w:rtl w:val="0"/>
        </w:rPr>
        <w:t xml:space="preserve">from inside the new folder.</w:t>
      </w:r>
    </w:p>
    <w:p w:rsidR="00000000" w:rsidDel="00000000" w:rsidP="00000000" w:rsidRDefault="00000000" w:rsidRPr="00000000" w14:paraId="000006FA">
      <w:pPr>
        <w:rPr>
          <w:shd w:fill="cccccc" w:val="clear"/>
        </w:rPr>
      </w:pPr>
      <w:r w:rsidDel="00000000" w:rsidR="00000000" w:rsidRPr="00000000">
        <w:rPr>
          <w:shd w:fill="cccccc" w:val="clear"/>
          <w:rtl w:val="0"/>
        </w:rPr>
        <w:t xml:space="preserve">~ Abhijit Chakraborty</w:t>
      </w:r>
    </w:p>
    <w:p w:rsidR="00000000" w:rsidDel="00000000" w:rsidP="00000000" w:rsidRDefault="00000000" w:rsidRPr="00000000" w14:paraId="000006FB">
      <w:pPr>
        <w:rPr>
          <w:shd w:fill="cccccc" w:val="clea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Docker-Compose - it is illegal to have any blank spaces between the environment argument in docker-compose.yml</w:t>
        <w:br w:type="textWrapping"/>
        <w:br w:type="textWrapping"/>
        <w:t xml:space="preserve">The following ways of configuring it will not work:</w:t>
      </w:r>
    </w:p>
    <w:p w:rsidR="00000000" w:rsidDel="00000000" w:rsidP="00000000" w:rsidRDefault="00000000" w:rsidRPr="00000000" w14:paraId="000006FD">
      <w:pPr>
        <w:rPr/>
      </w:pPr>
      <w:r w:rsidDel="00000000" w:rsidR="00000000" w:rsidRPr="00000000">
        <w:rPr>
          <w:rtl w:val="0"/>
        </w:rPr>
        <w:t xml:space="preserve">- PGADMIN_DEFAULT_EMAIL = </w:t>
      </w:r>
      <w:hyperlink r:id="rId141">
        <w:r w:rsidDel="00000000" w:rsidR="00000000" w:rsidRPr="00000000">
          <w:rPr>
            <w:u w:val="single"/>
            <w:rtl w:val="0"/>
          </w:rPr>
          <w:t xml:space="preserve">admin@admin.com</w:t>
        </w:r>
      </w:hyperlink>
      <w:r w:rsidDel="00000000" w:rsidR="00000000" w:rsidRPr="00000000">
        <w:rPr>
          <w:rtl w:val="0"/>
        </w:rPr>
        <w:br w:type="textWrapping"/>
        <w:t xml:space="preserve">- PGADMIN_DEFAULT_PASSWORD = root</w:t>
        <w:br w:type="textWrapping"/>
        <w:br w:type="textWrapping"/>
        <w:t xml:space="preserve">- PGADMIN_DEFAULT_EMAIL=</w:t>
      </w:r>
      <w:hyperlink r:id="rId142">
        <w:r w:rsidDel="00000000" w:rsidR="00000000" w:rsidRPr="00000000">
          <w:rPr>
            <w:u w:val="single"/>
            <w:rtl w:val="0"/>
          </w:rPr>
          <w:t xml:space="preserve">admin@admin.com</w:t>
        </w:r>
      </w:hyperlink>
      <w:r w:rsidDel="00000000" w:rsidR="00000000" w:rsidRPr="00000000">
        <w:rPr>
          <w:rtl w:val="0"/>
        </w:rPr>
        <w:br w:type="textWrapping"/>
        <w:t xml:space="preserve">- PGADMIN_DEFAULT_PASSWORD=root</w:t>
        <w:br w:type="textWrapping"/>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pStyle w:val="Heading2"/>
        <w:rPr/>
      </w:pPr>
      <w:bookmarkStart w:colFirst="0" w:colLast="0" w:name="_fqz9ovb51vh" w:id="192"/>
      <w:bookmarkEnd w:id="192"/>
      <w:r w:rsidDel="00000000" w:rsidR="00000000" w:rsidRPr="00000000">
        <w:rPr>
          <w:rtl w:val="0"/>
        </w:rPr>
        <w:t xml:space="preserve">Anaconda to PIP</w:t>
      </w:r>
    </w:p>
    <w:p w:rsidR="00000000" w:rsidDel="00000000" w:rsidP="00000000" w:rsidRDefault="00000000" w:rsidRPr="00000000" w14:paraId="00000700">
      <w:pPr>
        <w:rPr/>
      </w:pPr>
      <w:r w:rsidDel="00000000" w:rsidR="00000000" w:rsidRPr="00000000">
        <w:rPr>
          <w:rtl w:val="0"/>
        </w:rPr>
        <w:t xml:space="preserve">To get a pip-friendly requirements.txt file file from Anaconda use</w:t>
      </w:r>
    </w:p>
    <w:p w:rsidR="00000000" w:rsidDel="00000000" w:rsidP="00000000" w:rsidRDefault="00000000" w:rsidRPr="00000000" w14:paraId="00000701">
      <w:pPr>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conda install pip</w:t>
      </w:r>
      <w:r w:rsidDel="00000000" w:rsidR="00000000" w:rsidRPr="00000000">
        <w:rPr>
          <w:rtl w:val="0"/>
        </w:rPr>
        <w:t xml:space="preserve"> then `pip list –format=freeze &gt; requirements.txt`.</w:t>
      </w:r>
    </w:p>
    <w:p w:rsidR="00000000" w:rsidDel="00000000" w:rsidP="00000000" w:rsidRDefault="00000000" w:rsidRPr="00000000" w14:paraId="00000702">
      <w:pPr>
        <w:rPr/>
      </w:pPr>
      <w:r w:rsidDel="00000000" w:rsidR="00000000" w:rsidRPr="00000000">
        <w:rPr>
          <w:rtl w:val="0"/>
        </w:rPr>
        <w:t xml:space="preserve"> `conda list -d &gt; requirements.txt` will not work and `pip freeze &gt; requirements.txt` may give odd pathing.</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pStyle w:val="Heading2"/>
        <w:rPr/>
      </w:pPr>
      <w:bookmarkStart w:colFirst="0" w:colLast="0" w:name="_rwfd7bc81mje" w:id="193"/>
      <w:bookmarkEnd w:id="193"/>
      <w:r w:rsidDel="00000000" w:rsidR="00000000" w:rsidRPr="00000000">
        <w:rPr>
          <w:rtl w:val="0"/>
        </w:rPr>
        <w:t xml:space="preserve">Jupyter - Install, open Jupyter and convert Jupyter notebook to Python script </w:t>
      </w:r>
    </w:p>
    <w:p w:rsidR="00000000" w:rsidDel="00000000" w:rsidP="00000000" w:rsidRDefault="00000000" w:rsidRPr="00000000" w14:paraId="00000705">
      <w:pPr>
        <w:rPr/>
      </w:pPr>
      <w:r w:rsidDel="00000000" w:rsidR="00000000" w:rsidRPr="00000000">
        <w:rPr>
          <w:rtl w:val="0"/>
        </w:rPr>
        <w:t xml:space="preserve">Install and open Jupyter Notebook</w:t>
      </w:r>
    </w:p>
    <w:p w:rsidR="00000000" w:rsidDel="00000000" w:rsidP="00000000" w:rsidRDefault="00000000" w:rsidRPr="00000000" w14:paraId="00000706">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jupyter </w:t>
      </w:r>
    </w:p>
    <w:p w:rsidR="00000000" w:rsidDel="00000000" w:rsidP="00000000" w:rsidRDefault="00000000" w:rsidRPr="00000000" w14:paraId="00000707">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 </w:t>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python3 -m notebook </w:t>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Notebook convert</w:t>
      </w:r>
    </w:p>
    <w:p w:rsidR="00000000" w:rsidDel="00000000" w:rsidP="00000000" w:rsidRDefault="00000000" w:rsidRPr="00000000" w14:paraId="0000070B">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pip install nbconvert --upgrade </w:t>
      </w:r>
    </w:p>
    <w:p w:rsidR="00000000" w:rsidDel="00000000" w:rsidP="00000000" w:rsidRDefault="00000000" w:rsidRPr="00000000" w14:paraId="0000070C">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Python3 -m jupyter nbconvert --to=script upload-data.ipynb </w:t>
      </w:r>
    </w:p>
    <w:p w:rsidR="00000000" w:rsidDel="00000000" w:rsidP="00000000" w:rsidRDefault="00000000" w:rsidRPr="00000000" w14:paraId="0000070D">
      <w:pPr>
        <w:rPr>
          <w:rFonts w:ascii="Courier New" w:cs="Courier New" w:eastAsia="Courier New" w:hAnsi="Courier New"/>
          <w:color w:val="4472c4"/>
          <w:highlight w:val="white"/>
        </w:rPr>
      </w:pPr>
      <w:r w:rsidDel="00000000" w:rsidR="00000000" w:rsidRPr="00000000">
        <w:rPr>
          <w:rtl w:val="0"/>
        </w:rPr>
      </w:r>
    </w:p>
    <w:p w:rsidR="00000000" w:rsidDel="00000000" w:rsidP="00000000" w:rsidRDefault="00000000" w:rsidRPr="00000000" w14:paraId="0000070E">
      <w:pPr>
        <w:pStyle w:val="Heading2"/>
        <w:rPr/>
      </w:pPr>
      <w:bookmarkStart w:colFirst="0" w:colLast="0" w:name="_1lt2yu2nrz6h" w:id="194"/>
      <w:bookmarkEnd w:id="194"/>
      <w:r w:rsidDel="00000000" w:rsidR="00000000" w:rsidRPr="00000000">
        <w:rPr>
          <w:rtl w:val="0"/>
        </w:rPr>
        <w:t xml:space="preserve">Alternative way to convert Jupyter notebook to Python script  (via jupytext)</w:t>
      </w:r>
    </w:p>
    <w:p w:rsidR="00000000" w:rsidDel="00000000" w:rsidP="00000000" w:rsidRDefault="00000000" w:rsidRPr="00000000" w14:paraId="0000070F">
      <w:pPr>
        <w:rPr/>
      </w:pPr>
      <w:r w:rsidDel="00000000" w:rsidR="00000000" w:rsidRPr="00000000">
        <w:rPr>
          <w:rtl w:val="0"/>
        </w:rPr>
        <w:t xml:space="preserve">If you keep getting errors with nbconvert after: jupyter nbconvert --to script &lt;your_notebook.ipynb&gt;</w:t>
      </w:r>
    </w:p>
    <w:p w:rsidR="00000000" w:rsidDel="00000000" w:rsidP="00000000" w:rsidRDefault="00000000" w:rsidRPr="00000000" w14:paraId="00000710">
      <w:pPr>
        <w:rPr/>
      </w:pPr>
      <w:r w:rsidDel="00000000" w:rsidR="00000000" w:rsidRPr="00000000">
        <w:rPr>
          <w:rtl w:val="0"/>
        </w:rPr>
        <w:t xml:space="preserve">you could try to convert your Jupyter notebook via another tool called jupytext</w:t>
      </w:r>
    </w:p>
    <w:p w:rsidR="00000000" w:rsidDel="00000000" w:rsidP="00000000" w:rsidRDefault="00000000" w:rsidRPr="00000000" w14:paraId="00000711">
      <w:pPr>
        <w:rPr/>
      </w:pPr>
      <w:r w:rsidDel="00000000" w:rsidR="00000000" w:rsidRPr="00000000">
        <w:rPr>
          <w:rtl w:val="0"/>
        </w:rPr>
        <w:t xml:space="preserve">Jupytext is another excellent tool for converting Jupyter Notebooks to Python scripts, which works very similar to nbconvert</w:t>
      </w:r>
    </w:p>
    <w:p w:rsidR="00000000" w:rsidDel="00000000" w:rsidP="00000000" w:rsidRDefault="00000000" w:rsidRPr="00000000" w14:paraId="00000712">
      <w:pPr>
        <w:rPr>
          <w:i w:val="1"/>
        </w:rPr>
      </w:pPr>
      <w:r w:rsidDel="00000000" w:rsidR="00000000" w:rsidRPr="00000000">
        <w:rPr>
          <w:i w:val="1"/>
          <w:rtl w:val="0"/>
        </w:rPr>
        <w:t xml:space="preserve">Install jupytext</w:t>
      </w:r>
    </w:p>
    <w:p w:rsidR="00000000" w:rsidDel="00000000" w:rsidP="00000000" w:rsidRDefault="00000000" w:rsidRPr="00000000" w14:paraId="00000713">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jupytext </w:t>
      </w:r>
    </w:p>
    <w:p w:rsidR="00000000" w:rsidDel="00000000" w:rsidP="00000000" w:rsidRDefault="00000000" w:rsidRPr="00000000" w14:paraId="00000714">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15">
      <w:pPr>
        <w:rPr>
          <w:rFonts w:ascii="Courier New" w:cs="Courier New" w:eastAsia="Courier New" w:hAnsi="Courier New"/>
          <w:i w:val="1"/>
          <w:color w:val="4472c4"/>
        </w:rPr>
      </w:pPr>
      <w:r w:rsidDel="00000000" w:rsidR="00000000" w:rsidRPr="00000000">
        <w:rPr>
          <w:i w:val="1"/>
          <w:rtl w:val="0"/>
        </w:rPr>
        <w:t xml:space="preserve">Convert your Notebook to a Python script</w:t>
      </w: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jupytext --to py &lt;your_notebook.ipynb&gt;</w:t>
      </w:r>
    </w:p>
    <w:p w:rsidR="00000000" w:rsidDel="00000000" w:rsidP="00000000" w:rsidRDefault="00000000" w:rsidRPr="00000000" w14:paraId="00000717">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18">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pStyle w:val="Heading2"/>
        <w:rPr/>
      </w:pPr>
      <w:bookmarkStart w:colFirst="0" w:colLast="0" w:name="_shut2ysfahp" w:id="195"/>
      <w:bookmarkEnd w:id="195"/>
      <w:r w:rsidDel="00000000" w:rsidR="00000000" w:rsidRPr="00000000">
        <w:rPr>
          <w:rtl w:val="0"/>
        </w:rPr>
        <w:t xml:space="preserve">SSH error in VS Code - “Could not establish connection to "de-zoomcamp": Permission denied (publickey).”</w:t>
      </w:r>
    </w:p>
    <w:p w:rsidR="00000000" w:rsidDel="00000000" w:rsidP="00000000" w:rsidRDefault="00000000" w:rsidRPr="00000000" w14:paraId="0000071B">
      <w:pPr>
        <w:rPr/>
      </w:pPr>
      <w:r w:rsidDel="00000000" w:rsidR="00000000" w:rsidRPr="00000000">
        <w:rPr>
          <w:rtl w:val="0"/>
        </w:rPr>
        <w:t xml:space="preserve">If you are using Windows, try copying the .ssh folder from the Linux file path to Windows. In the config file, use </w:t>
      </w:r>
    </w:p>
    <w:p w:rsidR="00000000" w:rsidDel="00000000" w:rsidP="00000000" w:rsidRDefault="00000000" w:rsidRPr="00000000" w14:paraId="0000071C">
      <w:pPr>
        <w:rPr/>
      </w:pPr>
      <w:r w:rsidDel="00000000" w:rsidR="00000000" w:rsidRPr="00000000">
        <w:rPr>
          <w:rtl w:val="0"/>
        </w:rPr>
        <w:t xml:space="preserve">IdentityFile C:\Users\&lt;username&gt;\.ssh\gcp</w:t>
      </w:r>
    </w:p>
    <w:p w:rsidR="00000000" w:rsidDel="00000000" w:rsidP="00000000" w:rsidRDefault="00000000" w:rsidRPr="00000000" w14:paraId="0000071D">
      <w:pPr>
        <w:rPr/>
      </w:pPr>
      <w:r w:rsidDel="00000000" w:rsidR="00000000" w:rsidRPr="00000000">
        <w:rPr>
          <w:rtl w:val="0"/>
        </w:rPr>
        <w:t xml:space="preserve">Instead of IdentityFile ~/.ssh/gcp</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Another reason: The private key in its file at the local path C:\Users\&lt;username&gt;\.ssh\gcp needs an extra line in the end: </w:t>
      </w:r>
      <w:r w:rsidDel="00000000" w:rsidR="00000000" w:rsidRPr="00000000">
        <w:rPr/>
        <w:drawing>
          <wp:inline distB="114300" distT="114300" distL="114300" distR="114300">
            <wp:extent cx="9429750" cy="1009650"/>
            <wp:effectExtent b="0" l="0" r="0" t="0"/>
            <wp:docPr id="10" name="image5.png"/>
            <a:graphic>
              <a:graphicData uri="http://schemas.openxmlformats.org/drawingml/2006/picture">
                <pic:pic>
                  <pic:nvPicPr>
                    <pic:cNvPr id="0" name="image5.png"/>
                    <pic:cNvPicPr preferRelativeResize="0"/>
                  </pic:nvPicPr>
                  <pic:blipFill>
                    <a:blip r:embed="rId143"/>
                    <a:srcRect b="0" l="0" r="0" t="0"/>
                    <a:stretch>
                      <a:fillRect/>
                    </a:stretch>
                  </pic:blipFill>
                  <pic:spPr>
                    <a:xfrm>
                      <a:off x="0" y="0"/>
                      <a:ext cx="94297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pStyle w:val="Heading1"/>
        <w:rPr/>
      </w:pPr>
      <w:bookmarkStart w:colFirst="0" w:colLast="0" w:name="_efrk7h226oxm" w:id="196"/>
      <w:bookmarkEnd w:id="196"/>
      <w:r w:rsidDel="00000000" w:rsidR="00000000" w:rsidRPr="00000000">
        <w:rPr>
          <w:rtl w:val="0"/>
        </w:rPr>
        <w:t xml:space="preserve">Module 2: Workflow Orchestration</w:t>
      </w:r>
    </w:p>
    <w:p w:rsidR="00000000" w:rsidDel="00000000" w:rsidP="00000000" w:rsidRDefault="00000000" w:rsidRPr="00000000" w14:paraId="000007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3">
      <w:pPr>
        <w:pStyle w:val="Heading2"/>
        <w:rPr/>
      </w:pPr>
      <w:bookmarkStart w:colFirst="0" w:colLast="0" w:name="_k27w3656vao2" w:id="197"/>
      <w:bookmarkEnd w:id="197"/>
      <w:r w:rsidDel="00000000" w:rsidR="00000000" w:rsidRPr="00000000">
        <w:rPr>
          <w:rtl w:val="0"/>
        </w:rPr>
        <w:t xml:space="preserve">Where are the FAQ questions from the previous cohorts for the orchestration module?</w:t>
      </w:r>
    </w:p>
    <w:p w:rsidR="00000000" w:rsidDel="00000000" w:rsidP="00000000" w:rsidRDefault="00000000" w:rsidRPr="00000000" w14:paraId="00000724">
      <w:pPr>
        <w:rPr/>
      </w:pPr>
      <w:hyperlink r:id="rId144">
        <w:r w:rsidDel="00000000" w:rsidR="00000000" w:rsidRPr="00000000">
          <w:rPr>
            <w:color w:val="1155cc"/>
            <w:u w:val="single"/>
            <w:rtl w:val="0"/>
          </w:rPr>
          <w:t xml:space="preserve">Prefect</w:t>
        </w:r>
      </w:hyperlink>
      <w:r w:rsidDel="00000000" w:rsidR="00000000" w:rsidRPr="00000000">
        <w:rPr>
          <w:rtl w:val="0"/>
        </w:rPr>
        <w:t xml:space="preserve"> </w:t>
      </w:r>
      <w:hyperlink r:id="rId145">
        <w:r w:rsidDel="00000000" w:rsidR="00000000" w:rsidRPr="00000000">
          <w:rPr>
            <w:color w:val="1155cc"/>
            <w:u w:val="single"/>
            <w:rtl w:val="0"/>
          </w:rPr>
          <w:t xml:space="preserve">Airflow</w:t>
        </w:r>
      </w:hyperlink>
      <w:r w:rsidDel="00000000" w:rsidR="00000000" w:rsidRPr="00000000">
        <w:rPr>
          <w:rtl w:val="0"/>
        </w:rPr>
        <w:t xml:space="preserve"> </w:t>
      </w:r>
      <w:hyperlink r:id="rId146">
        <w:r w:rsidDel="00000000" w:rsidR="00000000" w:rsidRPr="00000000">
          <w:rPr>
            <w:color w:val="1155cc"/>
            <w:u w:val="single"/>
            <w:rtl w:val="0"/>
          </w:rPr>
          <w:t xml:space="preserve">Mage</w:t>
        </w:r>
      </w:hyperlink>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2"/>
        <w:spacing w:after="60" w:before="60" w:lineRule="auto"/>
        <w:rPr/>
      </w:pPr>
      <w:bookmarkStart w:colFirst="0" w:colLast="0" w:name="_x5fd3ttnl8ej" w:id="198"/>
      <w:bookmarkEnd w:id="198"/>
      <w:r w:rsidDel="00000000" w:rsidR="00000000" w:rsidRPr="00000000">
        <w:rPr>
          <w:rtl w:val="0"/>
        </w:rPr>
        <w:t xml:space="preserve">How do I launch Kestra?</w:t>
      </w:r>
    </w:p>
    <w:p w:rsidR="00000000" w:rsidDel="00000000" w:rsidP="00000000" w:rsidRDefault="00000000" w:rsidRPr="00000000" w14:paraId="00000727">
      <w:pPr>
        <w:spacing w:after="60" w:before="60" w:lineRule="auto"/>
        <w:rPr/>
      </w:pPr>
      <w:r w:rsidDel="00000000" w:rsidR="00000000" w:rsidRPr="00000000">
        <w:rPr>
          <w:rtl w:val="0"/>
        </w:rPr>
        <w:t xml:space="preserve">Start docker in linux with docker run --pull=always --rm -it -p 8080:8080 --user=root \</w:t>
      </w:r>
    </w:p>
    <w:p w:rsidR="00000000" w:rsidDel="00000000" w:rsidP="00000000" w:rsidRDefault="00000000" w:rsidRPr="00000000" w14:paraId="00000728">
      <w:pPr>
        <w:spacing w:after="60" w:before="60" w:lineRule="auto"/>
        <w:rPr/>
      </w:pPr>
      <w:r w:rsidDel="00000000" w:rsidR="00000000" w:rsidRPr="00000000">
        <w:rPr>
          <w:rtl w:val="0"/>
        </w:rPr>
        <w:t xml:space="preserve">  -v /var/run/docker.sock:/var/run/docker.sock \</w:t>
      </w:r>
    </w:p>
    <w:p w:rsidR="00000000" w:rsidDel="00000000" w:rsidP="00000000" w:rsidRDefault="00000000" w:rsidRPr="00000000" w14:paraId="00000729">
      <w:pPr>
        <w:spacing w:after="60" w:before="60" w:lineRule="auto"/>
        <w:rPr/>
      </w:pPr>
      <w:r w:rsidDel="00000000" w:rsidR="00000000" w:rsidRPr="00000000">
        <w:rPr>
          <w:rtl w:val="0"/>
        </w:rPr>
        <w:t xml:space="preserve">  -v /tmp:/tmp kestra/kestra:latest server local</w:t>
      </w:r>
    </w:p>
    <w:p w:rsidR="00000000" w:rsidDel="00000000" w:rsidP="00000000" w:rsidRDefault="00000000" w:rsidRPr="00000000" w14:paraId="0000072A">
      <w:pPr>
        <w:spacing w:after="60" w:before="60" w:lineRule="auto"/>
        <w:rPr/>
      </w:pPr>
      <w:r w:rsidDel="00000000" w:rsidR="00000000" w:rsidRPr="00000000">
        <w:rPr>
          <w:rtl w:val="0"/>
        </w:rPr>
        <w:t xml:space="preserve">Once run you can login to dashboard at localhost:8080 </w:t>
      </w:r>
    </w:p>
    <w:p w:rsidR="00000000" w:rsidDel="00000000" w:rsidP="00000000" w:rsidRDefault="00000000" w:rsidRPr="00000000" w14:paraId="0000072B">
      <w:pPr>
        <w:spacing w:after="60" w:before="60" w:lineRule="auto"/>
        <w:rPr/>
      </w:pPr>
      <w:r w:rsidDel="00000000" w:rsidR="00000000" w:rsidRPr="00000000">
        <w:rPr>
          <w:rtl w:val="0"/>
        </w:rPr>
        <w:t xml:space="preserve">For windows instructions see the Kestra github here </w:t>
      </w:r>
      <w:hyperlink r:id="rId147">
        <w:r w:rsidDel="00000000" w:rsidR="00000000" w:rsidRPr="00000000">
          <w:rPr>
            <w:color w:val="1155cc"/>
            <w:u w:val="single"/>
            <w:rtl w:val="0"/>
          </w:rPr>
          <w:t xml:space="preserve">https://github.com/kestra-io/kestra</w:t>
        </w:r>
      </w:hyperlink>
      <w:r w:rsidDel="00000000" w:rsidR="00000000" w:rsidRPr="00000000">
        <w:rPr>
          <w:rtl w:val="0"/>
        </w:rPr>
      </w:r>
    </w:p>
    <w:p w:rsidR="00000000" w:rsidDel="00000000" w:rsidP="00000000" w:rsidRDefault="00000000" w:rsidRPr="00000000" w14:paraId="0000072C">
      <w:pPr>
        <w:pStyle w:val="Heading2"/>
        <w:spacing w:after="60" w:before="60" w:lineRule="auto"/>
        <w:rPr/>
      </w:pPr>
      <w:bookmarkStart w:colFirst="0" w:colLast="0" w:name="_4unm4qgh9p1u" w:id="199"/>
      <w:bookmarkEnd w:id="199"/>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Here sample docker-compose for kestra</w:t>
        <w:br w:type="textWrapping"/>
        <w:br w:type="textWrapping"/>
        <w:t xml:space="preserve">services:</w:t>
      </w:r>
    </w:p>
    <w:p w:rsidR="00000000" w:rsidDel="00000000" w:rsidP="00000000" w:rsidRDefault="00000000" w:rsidRPr="00000000" w14:paraId="0000072E">
      <w:pPr>
        <w:rPr/>
      </w:pPr>
      <w:r w:rsidDel="00000000" w:rsidR="00000000" w:rsidRPr="00000000">
        <w:rPr>
          <w:rtl w:val="0"/>
        </w:rPr>
        <w:t xml:space="preserve">  kestra:</w:t>
      </w:r>
    </w:p>
    <w:p w:rsidR="00000000" w:rsidDel="00000000" w:rsidP="00000000" w:rsidRDefault="00000000" w:rsidRPr="00000000" w14:paraId="0000072F">
      <w:pPr>
        <w:rPr/>
      </w:pPr>
      <w:r w:rsidDel="00000000" w:rsidR="00000000" w:rsidRPr="00000000">
        <w:rPr>
          <w:rtl w:val="0"/>
        </w:rPr>
        <w:t xml:space="preserve">    build: .</w:t>
      </w:r>
    </w:p>
    <w:p w:rsidR="00000000" w:rsidDel="00000000" w:rsidP="00000000" w:rsidRDefault="00000000" w:rsidRPr="00000000" w14:paraId="00000730">
      <w:pPr>
        <w:rPr/>
      </w:pPr>
      <w:r w:rsidDel="00000000" w:rsidR="00000000" w:rsidRPr="00000000">
        <w:rPr>
          <w:rtl w:val="0"/>
        </w:rPr>
        <w:t xml:space="preserve">    image: kestra/kestra:latest</w:t>
      </w:r>
    </w:p>
    <w:p w:rsidR="00000000" w:rsidDel="00000000" w:rsidP="00000000" w:rsidRDefault="00000000" w:rsidRPr="00000000" w14:paraId="00000731">
      <w:pPr>
        <w:rPr/>
      </w:pPr>
      <w:r w:rsidDel="00000000" w:rsidR="00000000" w:rsidRPr="00000000">
        <w:rPr>
          <w:rtl w:val="0"/>
        </w:rPr>
        <w:t xml:space="preserve">    container_name: kestra</w:t>
      </w:r>
    </w:p>
    <w:p w:rsidR="00000000" w:rsidDel="00000000" w:rsidP="00000000" w:rsidRDefault="00000000" w:rsidRPr="00000000" w14:paraId="00000732">
      <w:pPr>
        <w:rPr/>
      </w:pPr>
      <w:r w:rsidDel="00000000" w:rsidR="00000000" w:rsidRPr="00000000">
        <w:rPr>
          <w:rtl w:val="0"/>
        </w:rPr>
        <w:t xml:space="preserve">    user: "0:0"</w:t>
      </w:r>
    </w:p>
    <w:p w:rsidR="00000000" w:rsidDel="00000000" w:rsidP="00000000" w:rsidRDefault="00000000" w:rsidRPr="00000000" w14:paraId="00000733">
      <w:pPr>
        <w:rPr/>
      </w:pPr>
      <w:r w:rsidDel="00000000" w:rsidR="00000000" w:rsidRPr="00000000">
        <w:rPr>
          <w:rtl w:val="0"/>
        </w:rPr>
        <w:t xml:space="preserve">    environment:</w:t>
      </w:r>
    </w:p>
    <w:p w:rsidR="00000000" w:rsidDel="00000000" w:rsidP="00000000" w:rsidRDefault="00000000" w:rsidRPr="00000000" w14:paraId="00000734">
      <w:pPr>
        <w:rPr/>
      </w:pPr>
      <w:r w:rsidDel="00000000" w:rsidR="00000000" w:rsidRPr="00000000">
        <w:rPr>
          <w:rtl w:val="0"/>
        </w:rPr>
        <w:t xml:space="preserve">      DOCKER_HOST: tcp://host.docker.internal:2375  # for Windows</w:t>
      </w:r>
    </w:p>
    <w:p w:rsidR="00000000" w:rsidDel="00000000" w:rsidP="00000000" w:rsidRDefault="00000000" w:rsidRPr="00000000" w14:paraId="00000735">
      <w:pPr>
        <w:rPr/>
      </w:pPr>
      <w:r w:rsidDel="00000000" w:rsidR="00000000" w:rsidRPr="00000000">
        <w:rPr>
          <w:rtl w:val="0"/>
        </w:rPr>
        <w:t xml:space="preserve">      KESTRA_CONFIGURATION: |</w:t>
      </w:r>
    </w:p>
    <w:p w:rsidR="00000000" w:rsidDel="00000000" w:rsidP="00000000" w:rsidRDefault="00000000" w:rsidRPr="00000000" w14:paraId="00000736">
      <w:pPr>
        <w:rPr/>
      </w:pPr>
      <w:r w:rsidDel="00000000" w:rsidR="00000000" w:rsidRPr="00000000">
        <w:rPr>
          <w:rtl w:val="0"/>
        </w:rPr>
        <w:t xml:space="preserve">        kestra:</w:t>
      </w:r>
    </w:p>
    <w:p w:rsidR="00000000" w:rsidDel="00000000" w:rsidP="00000000" w:rsidRDefault="00000000" w:rsidRPr="00000000" w14:paraId="00000737">
      <w:pPr>
        <w:rPr/>
      </w:pPr>
      <w:r w:rsidDel="00000000" w:rsidR="00000000" w:rsidRPr="00000000">
        <w:rPr>
          <w:rtl w:val="0"/>
        </w:rPr>
        <w:t xml:space="preserve">          repository:</w:t>
      </w:r>
    </w:p>
    <w:p w:rsidR="00000000" w:rsidDel="00000000" w:rsidP="00000000" w:rsidRDefault="00000000" w:rsidRPr="00000000" w14:paraId="00000738">
      <w:pPr>
        <w:rPr/>
      </w:pPr>
      <w:r w:rsidDel="00000000" w:rsidR="00000000" w:rsidRPr="00000000">
        <w:rPr>
          <w:rtl w:val="0"/>
        </w:rPr>
        <w:t xml:space="preserve">            type: h2</w:t>
      </w:r>
    </w:p>
    <w:p w:rsidR="00000000" w:rsidDel="00000000" w:rsidP="00000000" w:rsidRDefault="00000000" w:rsidRPr="00000000" w14:paraId="00000739">
      <w:pPr>
        <w:rPr/>
      </w:pPr>
      <w:r w:rsidDel="00000000" w:rsidR="00000000" w:rsidRPr="00000000">
        <w:rPr>
          <w:rtl w:val="0"/>
        </w:rPr>
        <w:t xml:space="preserve">          queue:</w:t>
      </w:r>
    </w:p>
    <w:p w:rsidR="00000000" w:rsidDel="00000000" w:rsidP="00000000" w:rsidRDefault="00000000" w:rsidRPr="00000000" w14:paraId="0000073A">
      <w:pPr>
        <w:rPr/>
      </w:pPr>
      <w:r w:rsidDel="00000000" w:rsidR="00000000" w:rsidRPr="00000000">
        <w:rPr>
          <w:rtl w:val="0"/>
        </w:rPr>
        <w:t xml:space="preserve">            type: memory</w:t>
      </w:r>
    </w:p>
    <w:p w:rsidR="00000000" w:rsidDel="00000000" w:rsidP="00000000" w:rsidRDefault="00000000" w:rsidRPr="00000000" w14:paraId="0000073B">
      <w:pPr>
        <w:rPr/>
      </w:pPr>
      <w:r w:rsidDel="00000000" w:rsidR="00000000" w:rsidRPr="00000000">
        <w:rPr>
          <w:rtl w:val="0"/>
        </w:rPr>
        <w:t xml:space="preserve">          storage:</w:t>
      </w:r>
    </w:p>
    <w:p w:rsidR="00000000" w:rsidDel="00000000" w:rsidP="00000000" w:rsidRDefault="00000000" w:rsidRPr="00000000" w14:paraId="0000073C">
      <w:pPr>
        <w:rPr/>
      </w:pPr>
      <w:r w:rsidDel="00000000" w:rsidR="00000000" w:rsidRPr="00000000">
        <w:rPr>
          <w:rtl w:val="0"/>
        </w:rPr>
        <w:t xml:space="preserve">            type: local</w:t>
      </w:r>
    </w:p>
    <w:p w:rsidR="00000000" w:rsidDel="00000000" w:rsidP="00000000" w:rsidRDefault="00000000" w:rsidRPr="00000000" w14:paraId="0000073D">
      <w:pPr>
        <w:rPr/>
      </w:pPr>
      <w:r w:rsidDel="00000000" w:rsidR="00000000" w:rsidRPr="00000000">
        <w:rPr>
          <w:rtl w:val="0"/>
        </w:rPr>
        <w:t xml:space="preserve">            local:</w:t>
      </w:r>
    </w:p>
    <w:p w:rsidR="00000000" w:rsidDel="00000000" w:rsidP="00000000" w:rsidRDefault="00000000" w:rsidRPr="00000000" w14:paraId="0000073E">
      <w:pPr>
        <w:rPr/>
      </w:pPr>
      <w:r w:rsidDel="00000000" w:rsidR="00000000" w:rsidRPr="00000000">
        <w:rPr>
          <w:rtl w:val="0"/>
        </w:rPr>
        <w:t xml:space="preserve">              basePath: /app/storage</w:t>
      </w:r>
    </w:p>
    <w:p w:rsidR="00000000" w:rsidDel="00000000" w:rsidP="00000000" w:rsidRDefault="00000000" w:rsidRPr="00000000" w14:paraId="0000073F">
      <w:pPr>
        <w:rPr/>
      </w:pPr>
      <w:r w:rsidDel="00000000" w:rsidR="00000000" w:rsidRPr="00000000">
        <w:rPr>
          <w:rtl w:val="0"/>
        </w:rPr>
        <w:t xml:space="preserve">          tasks:</w:t>
      </w:r>
    </w:p>
    <w:p w:rsidR="00000000" w:rsidDel="00000000" w:rsidP="00000000" w:rsidRDefault="00000000" w:rsidRPr="00000000" w14:paraId="00000740">
      <w:pPr>
        <w:rPr/>
      </w:pPr>
      <w:r w:rsidDel="00000000" w:rsidR="00000000" w:rsidRPr="00000000">
        <w:rPr>
          <w:rtl w:val="0"/>
        </w:rPr>
        <w:t xml:space="preserve">            tmp-dir:</w:t>
      </w:r>
    </w:p>
    <w:p w:rsidR="00000000" w:rsidDel="00000000" w:rsidP="00000000" w:rsidRDefault="00000000" w:rsidRPr="00000000" w14:paraId="00000741">
      <w:pPr>
        <w:rPr/>
      </w:pPr>
      <w:r w:rsidDel="00000000" w:rsidR="00000000" w:rsidRPr="00000000">
        <w:rPr>
          <w:rtl w:val="0"/>
        </w:rPr>
        <w:t xml:space="preserve">              path: /app/tmp</w:t>
      </w:r>
    </w:p>
    <w:p w:rsidR="00000000" w:rsidDel="00000000" w:rsidP="00000000" w:rsidRDefault="00000000" w:rsidRPr="00000000" w14:paraId="00000742">
      <w:pPr>
        <w:rPr/>
      </w:pPr>
      <w:r w:rsidDel="00000000" w:rsidR="00000000" w:rsidRPr="00000000">
        <w:rPr>
          <w:rtl w:val="0"/>
        </w:rPr>
        <w:t xml:space="preserve">          plugins:</w:t>
      </w:r>
    </w:p>
    <w:p w:rsidR="00000000" w:rsidDel="00000000" w:rsidP="00000000" w:rsidRDefault="00000000" w:rsidRPr="00000000" w14:paraId="00000743">
      <w:pPr>
        <w:rPr/>
      </w:pPr>
      <w:r w:rsidDel="00000000" w:rsidR="00000000" w:rsidRPr="00000000">
        <w:rPr>
          <w:rtl w:val="0"/>
        </w:rPr>
        <w:t xml:space="preserve">            repositories:</w:t>
      </w:r>
    </w:p>
    <w:p w:rsidR="00000000" w:rsidDel="00000000" w:rsidP="00000000" w:rsidRDefault="00000000" w:rsidRPr="00000000" w14:paraId="00000744">
      <w:pPr>
        <w:rPr/>
      </w:pPr>
      <w:r w:rsidDel="00000000" w:rsidR="00000000" w:rsidRPr="00000000">
        <w:rPr>
          <w:rtl w:val="0"/>
        </w:rPr>
        <w:t xml:space="preserve">              - id: central</w:t>
      </w:r>
    </w:p>
    <w:p w:rsidR="00000000" w:rsidDel="00000000" w:rsidP="00000000" w:rsidRDefault="00000000" w:rsidRPr="00000000" w14:paraId="00000745">
      <w:pPr>
        <w:rPr/>
      </w:pPr>
      <w:r w:rsidDel="00000000" w:rsidR="00000000" w:rsidRPr="00000000">
        <w:rPr>
          <w:rtl w:val="0"/>
        </w:rPr>
        <w:t xml:space="preserve">                type: maven</w:t>
      </w:r>
    </w:p>
    <w:p w:rsidR="00000000" w:rsidDel="00000000" w:rsidP="00000000" w:rsidRDefault="00000000" w:rsidRPr="00000000" w14:paraId="00000746">
      <w:pPr>
        <w:rPr/>
      </w:pPr>
      <w:r w:rsidDel="00000000" w:rsidR="00000000" w:rsidRPr="00000000">
        <w:rPr>
          <w:rtl w:val="0"/>
        </w:rPr>
        <w:t xml:space="preserve">                url: https://repo.maven.apache.org/maven2</w:t>
      </w:r>
    </w:p>
    <w:p w:rsidR="00000000" w:rsidDel="00000000" w:rsidP="00000000" w:rsidRDefault="00000000" w:rsidRPr="00000000" w14:paraId="00000747">
      <w:pPr>
        <w:rPr/>
      </w:pPr>
      <w:r w:rsidDel="00000000" w:rsidR="00000000" w:rsidRPr="00000000">
        <w:rPr>
          <w:rtl w:val="0"/>
        </w:rPr>
        <w:t xml:space="preserve">            definitions:</w:t>
      </w:r>
    </w:p>
    <w:p w:rsidR="00000000" w:rsidDel="00000000" w:rsidP="00000000" w:rsidRDefault="00000000" w:rsidRPr="00000000" w14:paraId="00000748">
      <w:pPr>
        <w:rPr/>
      </w:pPr>
      <w:r w:rsidDel="00000000" w:rsidR="00000000" w:rsidRPr="00000000">
        <w:rPr>
          <w:rtl w:val="0"/>
        </w:rPr>
        <w:t xml:space="preserve">              - io.kestra.plugin.core:core:latest</w:t>
      </w:r>
    </w:p>
    <w:p w:rsidR="00000000" w:rsidDel="00000000" w:rsidP="00000000" w:rsidRDefault="00000000" w:rsidRPr="00000000" w14:paraId="00000749">
      <w:pPr>
        <w:rPr/>
      </w:pPr>
      <w:r w:rsidDel="00000000" w:rsidR="00000000" w:rsidRPr="00000000">
        <w:rPr>
          <w:rtl w:val="0"/>
        </w:rPr>
        <w:t xml:space="preserve">              - io.kestra.plugin.scripts:python:1.3.4</w:t>
      </w:r>
    </w:p>
    <w:p w:rsidR="00000000" w:rsidDel="00000000" w:rsidP="00000000" w:rsidRDefault="00000000" w:rsidRPr="00000000" w14:paraId="0000074A">
      <w:pPr>
        <w:rPr/>
      </w:pPr>
      <w:r w:rsidDel="00000000" w:rsidR="00000000" w:rsidRPr="00000000">
        <w:rPr>
          <w:rtl w:val="0"/>
        </w:rPr>
        <w:t xml:space="preserve">              - io.kestra.plugin.http:http:latest</w:t>
      </w:r>
    </w:p>
    <w:p w:rsidR="00000000" w:rsidDel="00000000" w:rsidP="00000000" w:rsidRDefault="00000000" w:rsidRPr="00000000" w14:paraId="0000074B">
      <w:pPr>
        <w:rPr/>
      </w:pPr>
      <w:r w:rsidDel="00000000" w:rsidR="00000000" w:rsidRPr="00000000">
        <w:rPr>
          <w:rtl w:val="0"/>
        </w:rPr>
        <w:t xml:space="preserve">      KESTRA_TASKS_TMP_DIR_PATH: /app/tmp</w:t>
      </w:r>
    </w:p>
    <w:p w:rsidR="00000000" w:rsidDel="00000000" w:rsidP="00000000" w:rsidRDefault="00000000" w:rsidRPr="00000000" w14:paraId="0000074C">
      <w:pPr>
        <w:rPr/>
      </w:pPr>
      <w:r w:rsidDel="00000000" w:rsidR="00000000" w:rsidRPr="00000000">
        <w:rPr>
          <w:rtl w:val="0"/>
        </w:rPr>
        <w:t xml:space="preserve">    ports:</w:t>
      </w:r>
    </w:p>
    <w:p w:rsidR="00000000" w:rsidDel="00000000" w:rsidP="00000000" w:rsidRDefault="00000000" w:rsidRPr="00000000" w14:paraId="0000074D">
      <w:pPr>
        <w:rPr/>
      </w:pPr>
      <w:r w:rsidDel="00000000" w:rsidR="00000000" w:rsidRPr="00000000">
        <w:rPr>
          <w:rtl w:val="0"/>
        </w:rPr>
        <w:t xml:space="preserve">      - "8080:8080"</w:t>
      </w:r>
    </w:p>
    <w:p w:rsidR="00000000" w:rsidDel="00000000" w:rsidP="00000000" w:rsidRDefault="00000000" w:rsidRPr="00000000" w14:paraId="0000074E">
      <w:pPr>
        <w:rPr/>
      </w:pPr>
      <w:r w:rsidDel="00000000" w:rsidR="00000000" w:rsidRPr="00000000">
        <w:rPr>
          <w:rtl w:val="0"/>
        </w:rPr>
        <w:t xml:space="preserve">    volumes:</w:t>
      </w:r>
    </w:p>
    <w:p w:rsidR="00000000" w:rsidDel="00000000" w:rsidP="00000000" w:rsidRDefault="00000000" w:rsidRPr="00000000" w14:paraId="0000074F">
      <w:pPr>
        <w:rPr/>
      </w:pPr>
      <w:r w:rsidDel="00000000" w:rsidR="00000000" w:rsidRPr="00000000">
        <w:rPr>
          <w:rtl w:val="0"/>
        </w:rPr>
        <w:t xml:space="preserve">      - //var/run/docker.sock:/var/run/docker.sock  # Windows path</w:t>
      </w:r>
    </w:p>
    <w:p w:rsidR="00000000" w:rsidDel="00000000" w:rsidP="00000000" w:rsidRDefault="00000000" w:rsidRPr="00000000" w14:paraId="00000750">
      <w:pPr>
        <w:rPr/>
      </w:pPr>
      <w:r w:rsidDel="00000000" w:rsidR="00000000" w:rsidRPr="00000000">
        <w:rPr>
          <w:rtl w:val="0"/>
        </w:rPr>
        <w:t xml:space="preserve">      - /yourpath/.dbt:/app/.dbt</w:t>
      </w:r>
    </w:p>
    <w:p w:rsidR="00000000" w:rsidDel="00000000" w:rsidP="00000000" w:rsidRDefault="00000000" w:rsidRPr="00000000" w14:paraId="00000751">
      <w:pPr>
        <w:rPr/>
      </w:pPr>
      <w:r w:rsidDel="00000000" w:rsidR="00000000" w:rsidRPr="00000000">
        <w:rPr>
          <w:rtl w:val="0"/>
        </w:rPr>
        <w:t xml:space="preserve">      - /yourpath/kestra/plugins:/app/plugins</w:t>
      </w:r>
    </w:p>
    <w:p w:rsidR="00000000" w:rsidDel="00000000" w:rsidP="00000000" w:rsidRDefault="00000000" w:rsidRPr="00000000" w14:paraId="00000752">
      <w:pPr>
        <w:rPr/>
      </w:pPr>
      <w:r w:rsidDel="00000000" w:rsidR="00000000" w:rsidRPr="00000000">
        <w:rPr>
          <w:rtl w:val="0"/>
        </w:rPr>
        <w:t xml:space="preserve">      - /yourpath/kestra/workflows:/app/workflows</w:t>
      </w:r>
    </w:p>
    <w:p w:rsidR="00000000" w:rsidDel="00000000" w:rsidP="00000000" w:rsidRDefault="00000000" w:rsidRPr="00000000" w14:paraId="00000753">
      <w:pPr>
        <w:rPr/>
      </w:pPr>
      <w:r w:rsidDel="00000000" w:rsidR="00000000" w:rsidRPr="00000000">
        <w:rPr>
          <w:rtl w:val="0"/>
        </w:rPr>
        <w:t xml:space="preserve">      - /yourpath/kestra/storage:/app/storage</w:t>
      </w:r>
    </w:p>
    <w:p w:rsidR="00000000" w:rsidDel="00000000" w:rsidP="00000000" w:rsidRDefault="00000000" w:rsidRPr="00000000" w14:paraId="00000754">
      <w:pPr>
        <w:rPr/>
      </w:pPr>
      <w:r w:rsidDel="00000000" w:rsidR="00000000" w:rsidRPr="00000000">
        <w:rPr>
          <w:rtl w:val="0"/>
        </w:rPr>
        <w:t xml:space="preserve">      - /yourpath//kestra/tmp:/app/tmp</w:t>
      </w:r>
    </w:p>
    <w:p w:rsidR="00000000" w:rsidDel="00000000" w:rsidP="00000000" w:rsidRDefault="00000000" w:rsidRPr="00000000" w14:paraId="00000755">
      <w:pPr>
        <w:rPr/>
      </w:pPr>
      <w:r w:rsidDel="00000000" w:rsidR="00000000" w:rsidRPr="00000000">
        <w:rPr>
          <w:rtl w:val="0"/>
        </w:rPr>
        <w:t xml:space="preserve">      - /yourpath//dbt_prj:/app/workflows/dbt_project</w:t>
      </w:r>
    </w:p>
    <w:p w:rsidR="00000000" w:rsidDel="00000000" w:rsidP="00000000" w:rsidRDefault="00000000" w:rsidRPr="00000000" w14:paraId="00000756">
      <w:pPr>
        <w:rPr/>
      </w:pPr>
      <w:r w:rsidDel="00000000" w:rsidR="00000000" w:rsidRPr="00000000">
        <w:rPr>
          <w:rtl w:val="0"/>
        </w:rPr>
        <w:t xml:space="preserve">      - /yourpath//my-creds.json:/app/.dbt/my-creds.json</w:t>
      </w:r>
    </w:p>
    <w:p w:rsidR="00000000" w:rsidDel="00000000" w:rsidP="00000000" w:rsidRDefault="00000000" w:rsidRPr="00000000" w14:paraId="00000757">
      <w:pPr>
        <w:rPr/>
      </w:pPr>
      <w:r w:rsidDel="00000000" w:rsidR="00000000" w:rsidRPr="00000000">
        <w:rPr>
          <w:rtl w:val="0"/>
        </w:rPr>
        <w:t xml:space="preserve">    command: server standalone</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pStyle w:val="Heading2"/>
        <w:rPr/>
      </w:pPr>
      <w:bookmarkStart w:colFirst="0" w:colLast="0" w:name="_i19e3iply2d9" w:id="200"/>
      <w:bookmarkEnd w:id="200"/>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5A">
      <w:pPr>
        <w:spacing w:after="240" w:before="240" w:lineRule="auto"/>
        <w:rPr/>
      </w:pPr>
      <w:r w:rsidDel="00000000" w:rsidR="00000000" w:rsidRPr="00000000">
        <w:rPr>
          <w:rtl w:val="0"/>
        </w:rPr>
        <w:t xml:space="preserve">Description:</w:t>
      </w:r>
    </w:p>
    <w:p w:rsidR="00000000" w:rsidDel="00000000" w:rsidP="00000000" w:rsidRDefault="00000000" w:rsidRPr="00000000" w14:paraId="0000075B">
      <w:pPr>
        <w:spacing w:after="240" w:before="240" w:lineRule="auto"/>
        <w:rPr/>
      </w:pPr>
      <w:r w:rsidDel="00000000" w:rsidR="00000000" w:rsidRPr="00000000">
        <w:rPr>
          <w:rtl w:val="0"/>
        </w:rPr>
        <w:t xml:space="preserve">Running the command below in Bash with Docker running and WSL2 installed. Even running Bash as admin won’t work</w:t>
      </w:r>
    </w:p>
    <w:p w:rsidR="00000000" w:rsidDel="00000000" w:rsidP="00000000" w:rsidRDefault="00000000" w:rsidRPr="00000000" w14:paraId="0000075C">
      <w:pPr>
        <w:spacing w:after="240" w:before="240" w:lineRule="auto"/>
        <w:rPr/>
      </w:pPr>
      <w:r w:rsidDel="00000000" w:rsidR="00000000" w:rsidRPr="00000000">
        <w:rPr>
          <w:rtl w:val="0"/>
        </w:rPr>
        <w:t xml:space="preserve">```:</w:t>
      </w:r>
    </w:p>
    <w:p w:rsidR="00000000" w:rsidDel="00000000" w:rsidP="00000000" w:rsidRDefault="00000000" w:rsidRPr="00000000" w14:paraId="0000075D">
      <w:pPr>
        <w:rPr/>
      </w:pPr>
      <w:r w:rsidDel="00000000" w:rsidR="00000000" w:rsidRPr="00000000">
        <w:rPr>
          <w:rtl w:val="0"/>
        </w:rPr>
        <w:t xml:space="preserve">$ docker run --pull=always --rm -it -p 8080:8080 --user=root -v </w:t>
      </w:r>
    </w:p>
    <w:p w:rsidR="00000000" w:rsidDel="00000000" w:rsidP="00000000" w:rsidRDefault="00000000" w:rsidRPr="00000000" w14:paraId="0000075E">
      <w:pPr>
        <w:rPr/>
      </w:pPr>
      <w:r w:rsidDel="00000000" w:rsidR="00000000" w:rsidRPr="00000000">
        <w:rPr>
          <w:rtl w:val="0"/>
        </w:rPr>
        <w:t xml:space="preserve">/var/run/docker.sock:/var/run/docker.sock -v /tmp:/tmp kestra/kestra:latest server local</w:t>
      </w:r>
    </w:p>
    <w:p w:rsidR="00000000" w:rsidDel="00000000" w:rsidP="00000000" w:rsidRDefault="00000000" w:rsidRPr="00000000" w14:paraId="0000075F">
      <w:pPr>
        <w:rPr/>
      </w:pPr>
      <w:r w:rsidDel="00000000" w:rsidR="00000000" w:rsidRPr="00000000">
        <w:rPr>
          <w:rtl w:val="0"/>
        </w:rPr>
        <w:t xml:space="preserve">latest: Pulling from kestra/kestra</w:t>
      </w:r>
    </w:p>
    <w:p w:rsidR="00000000" w:rsidDel="00000000" w:rsidP="00000000" w:rsidRDefault="00000000" w:rsidRPr="00000000" w14:paraId="00000760">
      <w:pPr>
        <w:rPr/>
      </w:pPr>
      <w:r w:rsidDel="00000000" w:rsidR="00000000" w:rsidRPr="00000000">
        <w:rPr>
          <w:rtl w:val="0"/>
        </w:rPr>
        <w:t xml:space="preserve">Digest: sha256:af02a309ccbb52c23ad1f1551a1a6db8cf0523cf7aac7c7eb878d7925bc85a62</w:t>
      </w:r>
    </w:p>
    <w:p w:rsidR="00000000" w:rsidDel="00000000" w:rsidP="00000000" w:rsidRDefault="00000000" w:rsidRPr="00000000" w14:paraId="00000761">
      <w:pPr>
        <w:rPr/>
      </w:pPr>
      <w:r w:rsidDel="00000000" w:rsidR="00000000" w:rsidRPr="00000000">
        <w:rPr>
          <w:rtl w:val="0"/>
        </w:rPr>
        <w:t xml:space="preserve">Status: Image is up to date for kestra/kestra:latest</w:t>
      </w:r>
    </w:p>
    <w:p w:rsidR="00000000" w:rsidDel="00000000" w:rsidP="00000000" w:rsidRDefault="00000000" w:rsidRPr="00000000" w14:paraId="00000762">
      <w:pPr>
        <w:rPr/>
      </w:pPr>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63">
      <w:pPr>
        <w:rPr/>
      </w:pPr>
      <w:r w:rsidDel="00000000" w:rsidR="00000000" w:rsidRPr="00000000">
        <w:rPr>
          <w:rtl w:val="0"/>
        </w:rPr>
        <w:t xml:space="preserve">See 'docker run --help'.</w:t>
      </w:r>
    </w:p>
    <w:p w:rsidR="00000000" w:rsidDel="00000000" w:rsidP="00000000" w:rsidRDefault="00000000" w:rsidRPr="00000000" w14:paraId="00000764">
      <w:pPr>
        <w:rPr/>
      </w:pPr>
      <w:r w:rsidDel="00000000" w:rsidR="00000000" w:rsidRPr="00000000">
        <w:rPr>
          <w:rtl w:val="0"/>
        </w:rPr>
        <w:t xml:space="preserve">```</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spacing w:after="240" w:before="240" w:lineRule="auto"/>
        <w:rPr/>
      </w:pPr>
      <w:r w:rsidDel="00000000" w:rsidR="00000000" w:rsidRPr="00000000">
        <w:rPr>
          <w:rtl w:val="0"/>
        </w:rPr>
        <w:t xml:space="preserve">The error mentioned above will appear and localhost wont shows the Kestra UI, the solution is to run Command Prompt as admin with the following command:</w:t>
      </w:r>
    </w:p>
    <w:p w:rsidR="00000000" w:rsidDel="00000000" w:rsidP="00000000" w:rsidRDefault="00000000" w:rsidRPr="00000000" w14:paraId="00000767">
      <w:pPr>
        <w:rPr/>
      </w:pPr>
      <w:r w:rsidDel="00000000" w:rsidR="00000000" w:rsidRPr="00000000">
        <w:rPr>
          <w:rtl w:val="0"/>
        </w:rPr>
        <w:t xml:space="preserve">```</w:t>
      </w:r>
    </w:p>
    <w:p w:rsidR="00000000" w:rsidDel="00000000" w:rsidP="00000000" w:rsidRDefault="00000000" w:rsidRPr="00000000" w14:paraId="00000768">
      <w:pPr>
        <w:rPr/>
      </w:pPr>
      <w:r w:rsidDel="00000000" w:rsidR="00000000" w:rsidRPr="00000000">
        <w:rPr>
          <w:rtl w:val="0"/>
        </w:rPr>
        <w:t xml:space="preserve">docker run --pull=always --rm -it -p 8080:8080 --user=root ^</w:t>
      </w:r>
    </w:p>
    <w:p w:rsidR="00000000" w:rsidDel="00000000" w:rsidP="00000000" w:rsidRDefault="00000000" w:rsidRPr="00000000" w14:paraId="00000769">
      <w:pPr>
        <w:rPr/>
      </w:pPr>
      <w:r w:rsidDel="00000000" w:rsidR="00000000" w:rsidRPr="00000000">
        <w:rPr>
          <w:rtl w:val="0"/>
        </w:rPr>
        <w:t xml:space="preserve">    -v "/var/run/docker.sock:/var/run/docker.sock" ^</w:t>
      </w:r>
    </w:p>
    <w:p w:rsidR="00000000" w:rsidDel="00000000" w:rsidP="00000000" w:rsidRDefault="00000000" w:rsidRPr="00000000" w14:paraId="0000076A">
      <w:pPr>
        <w:rPr/>
      </w:pPr>
      <w:r w:rsidDel="00000000" w:rsidR="00000000" w:rsidRPr="00000000">
        <w:rPr>
          <w:rtl w:val="0"/>
        </w:rPr>
        <w:t xml:space="preserve">    -v "C:/Temp:/tmp" kestra/kestra:latest server local</w:t>
      </w:r>
    </w:p>
    <w:p w:rsidR="00000000" w:rsidDel="00000000" w:rsidP="00000000" w:rsidRDefault="00000000" w:rsidRPr="00000000" w14:paraId="0000076B">
      <w:pPr>
        <w:rPr/>
      </w:pPr>
      <w:r w:rsidDel="00000000" w:rsidR="00000000" w:rsidRPr="00000000">
        <w:rPr>
          <w:rtl w:val="0"/>
        </w:rPr>
        <w:t xml:space="preserve">```</w:t>
      </w:r>
    </w:p>
    <w:p w:rsidR="00000000" w:rsidDel="00000000" w:rsidP="00000000" w:rsidRDefault="00000000" w:rsidRPr="00000000" w14:paraId="0000076C">
      <w:pPr>
        <w:spacing w:after="240" w:before="240" w:lineRule="auto"/>
        <w:rPr/>
      </w:pPr>
      <w:r w:rsidDel="00000000" w:rsidR="00000000" w:rsidRPr="00000000">
        <w:rPr>
          <w:rtl w:val="0"/>
        </w:rPr>
        <w:t xml:space="preserve">This works flawlessly and localhost shows Kestra UI as usual.</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pStyle w:val="Heading2"/>
        <w:spacing w:after="60" w:before="60" w:lineRule="auto"/>
        <w:rPr/>
      </w:pPr>
      <w:bookmarkStart w:colFirst="0" w:colLast="0" w:name="_sdlvdbj60wjn" w:id="201"/>
      <w:bookmarkEnd w:id="201"/>
      <w:r w:rsidDel="00000000" w:rsidR="00000000" w:rsidRPr="00000000">
        <w:rPr>
          <w:rtl w:val="0"/>
        </w:rPr>
        <w:t xml:space="preserve">Error when running Kestra flow connecting to postgres.</w:t>
      </w:r>
    </w:p>
    <w:p w:rsidR="00000000" w:rsidDel="00000000" w:rsidP="00000000" w:rsidRDefault="00000000" w:rsidRPr="00000000" w14:paraId="0000076F">
      <w:pPr>
        <w:spacing w:after="60" w:before="60" w:lineRule="auto"/>
        <w:rPr>
          <w:sz w:val="20"/>
          <w:szCs w:val="20"/>
        </w:rPr>
      </w:pPr>
      <w:r w:rsidDel="00000000" w:rsidR="00000000" w:rsidRPr="00000000">
        <w:rPr>
          <w:sz w:val="20"/>
          <w:szCs w:val="20"/>
          <w:rtl w:val="0"/>
        </w:rPr>
        <w:t xml:space="preserve">Error: org.postgresql.util.psqlexception the connection attempt failed due to this config on kestra flow -&gt; jdbc:postgresql://host.docker.internal:5432/postgres-zoomcamp</w:t>
      </w:r>
    </w:p>
    <w:p w:rsidR="00000000" w:rsidDel="00000000" w:rsidP="00000000" w:rsidRDefault="00000000" w:rsidRPr="00000000" w14:paraId="00000770">
      <w:pPr>
        <w:spacing w:after="60" w:before="60" w:lineRule="auto"/>
        <w:rPr>
          <w:sz w:val="20"/>
          <w:szCs w:val="20"/>
        </w:rPr>
      </w:pPr>
      <w:r w:rsidDel="00000000" w:rsidR="00000000" w:rsidRPr="00000000">
        <w:rPr>
          <w:rtl w:val="0"/>
        </w:rPr>
      </w:r>
    </w:p>
    <w:p w:rsidR="00000000" w:rsidDel="00000000" w:rsidP="00000000" w:rsidRDefault="00000000" w:rsidRPr="00000000" w14:paraId="00000771">
      <w:pPr>
        <w:spacing w:after="60" w:before="60" w:lineRule="auto"/>
        <w:rPr>
          <w:sz w:val="20"/>
          <w:szCs w:val="20"/>
        </w:rPr>
      </w:pPr>
      <w:r w:rsidDel="00000000" w:rsidR="00000000" w:rsidRPr="00000000">
        <w:rPr>
          <w:sz w:val="20"/>
          <w:szCs w:val="20"/>
          <w:rtl w:val="0"/>
        </w:rPr>
        <w:t xml:space="preserve">Solution: Just replace host.docker.internal for the name of the service for postgres in docker compose. </w:t>
      </w:r>
    </w:p>
    <w:p w:rsidR="00000000" w:rsidDel="00000000" w:rsidP="00000000" w:rsidRDefault="00000000" w:rsidRPr="00000000" w14:paraId="00000772">
      <w:pPr>
        <w:spacing w:after="60" w:before="6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773">
      <w:pPr>
        <w:spacing w:after="60" w:before="60" w:lineRule="auto"/>
        <w:rPr>
          <w:sz w:val="18"/>
          <w:szCs w:val="18"/>
        </w:rPr>
      </w:pPr>
      <w:r w:rsidDel="00000000" w:rsidR="00000000" w:rsidRPr="00000000">
        <w:rPr>
          <w:sz w:val="18"/>
          <w:szCs w:val="18"/>
          <w:rtl w:val="0"/>
        </w:rPr>
        <w:t xml:space="preserve">I also encountered a similar error as above, slightly different error message:</w:t>
      </w:r>
    </w:p>
    <w:p w:rsidR="00000000" w:rsidDel="00000000" w:rsidP="00000000" w:rsidRDefault="00000000" w:rsidRPr="00000000" w14:paraId="00000774">
      <w:pPr>
        <w:widowControl w:val="0"/>
        <w:spacing w:after="0" w:lineRule="auto"/>
        <w:rPr>
          <w:sz w:val="18"/>
          <w:szCs w:val="18"/>
        </w:rPr>
      </w:pPr>
      <w:r w:rsidDel="00000000" w:rsidR="00000000" w:rsidRPr="00000000">
        <w:rPr>
          <w:rFonts w:ascii="Consolas" w:cs="Consolas" w:eastAsia="Consolas" w:hAnsi="Consolas"/>
          <w:color w:val="ffffff"/>
          <w:sz w:val="20"/>
          <w:szCs w:val="20"/>
          <w:shd w:fill="333333" w:val="clear"/>
          <w:rtl w:val="0"/>
        </w:rPr>
        <w:t xml:space="preserve">org.postgresql.util.PSQLException: The connection attempt failed. 2025-01-29 22:52:22.281 green_create_table The connection attempt failed. host.docker.internal</w:t>
      </w:r>
      <w:r w:rsidDel="00000000" w:rsidR="00000000" w:rsidRPr="00000000">
        <w:rPr>
          <w:rtl w:val="0"/>
        </w:rPr>
      </w:r>
    </w:p>
    <w:p w:rsidR="00000000" w:rsidDel="00000000" w:rsidP="00000000" w:rsidRDefault="00000000" w:rsidRPr="00000000" w14:paraId="00000775">
      <w:pPr>
        <w:widowControl w:val="0"/>
        <w:spacing w:after="0" w:lineRule="auto"/>
        <w:rPr>
          <w:sz w:val="20"/>
          <w:szCs w:val="20"/>
        </w:rPr>
      </w:pPr>
      <w:r w:rsidDel="00000000" w:rsidR="00000000" w:rsidRPr="00000000">
        <w:rPr>
          <w:rtl w:val="0"/>
        </w:rPr>
      </w:r>
    </w:p>
    <w:p w:rsidR="00000000" w:rsidDel="00000000" w:rsidP="00000000" w:rsidRDefault="00000000" w:rsidRPr="00000000" w14:paraId="00000776">
      <w:pPr>
        <w:widowControl w:val="0"/>
        <w:spacing w:after="0" w:lineRule="auto"/>
        <w:rPr>
          <w:sz w:val="20"/>
          <w:szCs w:val="20"/>
        </w:rPr>
      </w:pPr>
      <w:r w:rsidDel="00000000" w:rsidR="00000000" w:rsidRPr="00000000">
        <w:rPr>
          <w:sz w:val="20"/>
          <w:szCs w:val="20"/>
          <w:rtl w:val="0"/>
        </w:rPr>
        <w:t xml:space="preserve">I could download my dataset by executing my flow, but when i wanted to ingest it to the pg database, the connection to pg failed. </w:t>
      </w:r>
    </w:p>
    <w:p w:rsidR="00000000" w:rsidDel="00000000" w:rsidP="00000000" w:rsidRDefault="00000000" w:rsidRPr="00000000" w14:paraId="00000777">
      <w:pPr>
        <w:widowControl w:val="0"/>
        <w:spacing w:after="0" w:lineRule="auto"/>
        <w:rPr>
          <w:sz w:val="20"/>
          <w:szCs w:val="20"/>
        </w:rPr>
      </w:pPr>
      <w:r w:rsidDel="00000000" w:rsidR="00000000" w:rsidRPr="00000000">
        <w:rPr>
          <w:rtl w:val="0"/>
        </w:rPr>
      </w:r>
    </w:p>
    <w:p w:rsidR="00000000" w:rsidDel="00000000" w:rsidP="00000000" w:rsidRDefault="00000000" w:rsidRPr="00000000" w14:paraId="00000778">
      <w:pPr>
        <w:widowControl w:val="0"/>
        <w:spacing w:after="0" w:lineRule="auto"/>
        <w:rPr>
          <w:sz w:val="20"/>
          <w:szCs w:val="20"/>
        </w:rPr>
      </w:pPr>
      <w:r w:rsidDel="00000000" w:rsidR="00000000" w:rsidRPr="00000000">
        <w:rPr>
          <w:sz w:val="20"/>
          <w:szCs w:val="20"/>
          <w:rtl w:val="0"/>
        </w:rPr>
        <w:t xml:space="preserve">The main issue was that the pg database url is different for linux than the url in the tutorial. Namely, instead of host.docker.internal, linux users will use the service or container name for postgres, which for me was just postgres. </w:t>
      </w:r>
    </w:p>
    <w:p w:rsidR="00000000" w:rsidDel="00000000" w:rsidP="00000000" w:rsidRDefault="00000000" w:rsidRPr="00000000" w14:paraId="00000779">
      <w:pPr>
        <w:widowControl w:val="0"/>
        <w:shd w:fill="161822" w:val="clear"/>
        <w:spacing w:after="0" w:line="320" w:lineRule="auto"/>
        <w:rPr>
          <w:rFonts w:ascii="Source Code Pro" w:cs="Source Code Pro" w:eastAsia="Source Code Pro" w:hAnsi="Source Code Pro"/>
          <w:color w:val="ce9178"/>
          <w:sz w:val="16"/>
          <w:szCs w:val="16"/>
        </w:rPr>
      </w:pPr>
      <w:r w:rsidDel="00000000" w:rsidR="00000000" w:rsidRPr="00000000">
        <w:rPr>
          <w:rFonts w:ascii="Source Code Pro" w:cs="Source Code Pro" w:eastAsia="Source Code Pro" w:hAnsi="Source Code Pro"/>
          <w:color w:val="3dc9b0"/>
          <w:sz w:val="16"/>
          <w:szCs w:val="16"/>
          <w:rtl w:val="0"/>
        </w:rPr>
        <w:t xml:space="preserve">url</w:t>
      </w:r>
      <w:r w:rsidDel="00000000" w:rsidR="00000000" w:rsidRPr="00000000">
        <w:rPr>
          <w:rFonts w:ascii="Source Code Pro" w:cs="Source Code Pro" w:eastAsia="Source Code Pro" w:hAnsi="Source Code Pro"/>
          <w:color w:val="d4d4d4"/>
          <w:sz w:val="16"/>
          <w:szCs w:val="16"/>
          <w:rtl w:val="0"/>
        </w:rPr>
        <w:t xml:space="preserve">: </w:t>
      </w:r>
      <w:r w:rsidDel="00000000" w:rsidR="00000000" w:rsidRPr="00000000">
        <w:rPr>
          <w:rFonts w:ascii="Source Code Pro" w:cs="Source Code Pro" w:eastAsia="Source Code Pro" w:hAnsi="Source Code Pro"/>
          <w:color w:val="ce9178"/>
          <w:sz w:val="16"/>
          <w:szCs w:val="16"/>
          <w:rtl w:val="0"/>
        </w:rPr>
        <w:t xml:space="preserve">jdbc:postgresql://postgres:5432/kestra</w:t>
      </w:r>
    </w:p>
    <w:p w:rsidR="00000000" w:rsidDel="00000000" w:rsidP="00000000" w:rsidRDefault="00000000" w:rsidRPr="00000000" w14:paraId="0000077A">
      <w:pPr>
        <w:widowControl w:val="0"/>
        <w:spacing w:after="0" w:lineRule="auto"/>
        <w:rPr>
          <w:sz w:val="20"/>
          <w:szCs w:val="20"/>
        </w:rPr>
      </w:pPr>
      <w:r w:rsidDel="00000000" w:rsidR="00000000" w:rsidRPr="00000000">
        <w:rPr>
          <w:rtl w:val="0"/>
        </w:rPr>
      </w:r>
    </w:p>
    <w:p w:rsidR="00000000" w:rsidDel="00000000" w:rsidP="00000000" w:rsidRDefault="00000000" w:rsidRPr="00000000" w14:paraId="0000077B">
      <w:pPr>
        <w:widowControl w:val="0"/>
        <w:spacing w:after="0" w:lineRule="auto"/>
        <w:rPr>
          <w:sz w:val="20"/>
          <w:szCs w:val="20"/>
        </w:rPr>
      </w:pPr>
      <w:r w:rsidDel="00000000" w:rsidR="00000000" w:rsidRPr="00000000">
        <w:rPr>
          <w:sz w:val="20"/>
          <w:szCs w:val="20"/>
          <w:rtl w:val="0"/>
        </w:rPr>
        <w:t xml:space="preserve">Voila. Also, make sure to double check your pg database name. Mine was kestra in the docker compose file, whereas in the tutorial they had named it postgres-zoomcamp. </w:t>
      </w:r>
    </w:p>
    <w:p w:rsidR="00000000" w:rsidDel="00000000" w:rsidP="00000000" w:rsidRDefault="00000000" w:rsidRPr="00000000" w14:paraId="0000077C">
      <w:pPr>
        <w:spacing w:after="60" w:before="60" w:lineRule="auto"/>
        <w:rPr>
          <w:sz w:val="20"/>
          <w:szCs w:val="20"/>
        </w:rPr>
      </w:pPr>
      <w:r w:rsidDel="00000000" w:rsidR="00000000" w:rsidRPr="00000000">
        <w:rPr>
          <w:rtl w:val="0"/>
        </w:rPr>
      </w:r>
    </w:p>
    <w:p w:rsidR="00000000" w:rsidDel="00000000" w:rsidP="00000000" w:rsidRDefault="00000000" w:rsidRPr="00000000" w14:paraId="0000077D">
      <w:pPr>
        <w:pStyle w:val="Heading2"/>
        <w:widowControl w:val="0"/>
        <w:spacing w:after="0" w:lineRule="auto"/>
        <w:rPr/>
      </w:pPr>
      <w:bookmarkStart w:colFirst="0" w:colLast="0" w:name="_w8iit04h64ty" w:id="202"/>
      <w:bookmarkEnd w:id="202"/>
      <w:r w:rsidDel="00000000" w:rsidR="00000000" w:rsidRPr="00000000">
        <w:rPr>
          <w:rtl w:val="0"/>
        </w:rPr>
        <w:t xml:space="preserve">Adding a pgadmin service with volume mounting to the docker-compose: </w:t>
      </w:r>
    </w:p>
    <w:p w:rsidR="00000000" w:rsidDel="00000000" w:rsidP="00000000" w:rsidRDefault="00000000" w:rsidRPr="00000000" w14:paraId="0000077E">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F">
      <w:pPr>
        <w:widowControl w:val="0"/>
        <w:spacing w:after="0" w:lineRule="auto"/>
        <w:rPr>
          <w:sz w:val="22"/>
          <w:szCs w:val="22"/>
        </w:rPr>
      </w:pPr>
      <w:r w:rsidDel="00000000" w:rsidR="00000000" w:rsidRPr="00000000">
        <w:rPr>
          <w:sz w:val="22"/>
          <w:szCs w:val="22"/>
          <w:rtl w:val="0"/>
        </w:rPr>
        <w:t xml:space="preserve">I encountered an error where the localhost url for pgadmin would just hang up (i chose localhost:8080 for my pgadmin, and made kestra localhost:8090, personal preference). </w:t>
      </w:r>
    </w:p>
    <w:p w:rsidR="00000000" w:rsidDel="00000000" w:rsidP="00000000" w:rsidRDefault="00000000" w:rsidRPr="00000000" w14:paraId="00000780">
      <w:pPr>
        <w:widowControl w:val="0"/>
        <w:spacing w:after="0" w:lineRule="auto"/>
        <w:rPr>
          <w:sz w:val="22"/>
          <w:szCs w:val="22"/>
        </w:rPr>
      </w:pPr>
      <w:r w:rsidDel="00000000" w:rsidR="00000000" w:rsidRPr="00000000">
        <w:rPr>
          <w:rtl w:val="0"/>
        </w:rPr>
      </w:r>
    </w:p>
    <w:p w:rsidR="00000000" w:rsidDel="00000000" w:rsidP="00000000" w:rsidRDefault="00000000" w:rsidRPr="00000000" w14:paraId="00000781">
      <w:pPr>
        <w:widowControl w:val="0"/>
        <w:spacing w:after="0" w:lineRule="auto"/>
        <w:rPr>
          <w:sz w:val="22"/>
          <w:szCs w:val="22"/>
        </w:rPr>
      </w:pPr>
      <w:r w:rsidDel="00000000" w:rsidR="00000000" w:rsidRPr="00000000">
        <w:rPr>
          <w:sz w:val="22"/>
          <w:szCs w:val="22"/>
          <w:rtl w:val="0"/>
        </w:rPr>
        <w:t xml:space="preserve">The associated error was: </w:t>
      </w:r>
    </w:p>
    <w:p w:rsidR="00000000" w:rsidDel="00000000" w:rsidP="00000000" w:rsidRDefault="00000000" w:rsidRPr="00000000" w14:paraId="00000782">
      <w:pPr>
        <w:widowControl w:val="0"/>
        <w:spacing w:after="0" w:lineRule="auto"/>
        <w:rPr>
          <w:sz w:val="22"/>
          <w:szCs w:val="22"/>
        </w:rPr>
      </w:pPr>
      <w:r w:rsidDel="00000000" w:rsidR="00000000" w:rsidRPr="00000000">
        <w:rPr>
          <w:rtl w:val="0"/>
        </w:rPr>
      </w:r>
    </w:p>
    <w:tbl>
      <w:tblPr>
        <w:tblStyle w:val="Table2"/>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83">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t xml:space="preserve">| [2025-01-30 02:38:49 +0000] [91] [INFO] Worker exiting (pid: 91) 2_kestra-pgadmin-1 | ERROR : Failed to create the directory /var/lib/pgadmin/sessions: 2_kestra-pgadmin-1 | [Errno 13] Permission denied: </w:t>
            </w:r>
            <w:r w:rsidDel="00000000" w:rsidR="00000000" w:rsidRPr="00000000">
              <w:rPr>
                <w:rFonts w:ascii="Consolas" w:cs="Consolas" w:eastAsia="Consolas" w:hAnsi="Consolas"/>
                <w:color w:val="a2fca2"/>
                <w:sz w:val="22"/>
                <w:szCs w:val="22"/>
                <w:shd w:fill="333333" w:val="clear"/>
                <w:rtl w:val="0"/>
              </w:rPr>
              <w:t xml:space="preserve">'/var/lib/pgadmin/sessions'</w:t>
            </w:r>
            <w:r w:rsidDel="00000000" w:rsidR="00000000" w:rsidRPr="00000000">
              <w:rPr>
                <w:rFonts w:ascii="Consolas" w:cs="Consolas" w:eastAsia="Consolas" w:hAnsi="Consolas"/>
                <w:color w:val="ffffff"/>
                <w:sz w:val="22"/>
                <w:szCs w:val="22"/>
                <w:shd w:fill="333333" w:val="clear"/>
                <w:rtl w:val="0"/>
              </w:rPr>
              <w:t xml:space="preserve"> 2_kestra-pgadmin-1 | HINT : Create the directory /var/lib/pgadmin/sessions, ensure it is writeable by 2_kestra-pgadmin-1 | </w:t>
            </w:r>
            <w:r w:rsidDel="00000000" w:rsidR="00000000" w:rsidRPr="00000000">
              <w:rPr>
                <w:rFonts w:ascii="Consolas" w:cs="Consolas" w:eastAsia="Consolas" w:hAnsi="Consolas"/>
                <w:color w:val="a2fca2"/>
                <w:sz w:val="22"/>
                <w:szCs w:val="22"/>
                <w:shd w:fill="333333" w:val="clear"/>
                <w:rtl w:val="0"/>
              </w:rPr>
              <w:t xml:space="preserve">'pgadmin'</w:t>
            </w:r>
            <w:r w:rsidDel="00000000" w:rsidR="00000000" w:rsidRPr="00000000">
              <w:rPr>
                <w:rFonts w:ascii="Consolas" w:cs="Consolas" w:eastAsia="Consolas" w:hAnsi="Consolas"/>
                <w:color w:val="ffffff"/>
                <w:sz w:val="22"/>
                <w:szCs w:val="22"/>
                <w:shd w:fill="333333" w:val="clear"/>
                <w:rtl w:val="0"/>
              </w:rPr>
              <w:t xml:space="preserve">, and try again, or, create a config_local.py file 2_kestra-pgadmin-1 | and override the SESSION_DB_PATH setting per 2_kestra-pgadmin-1 | https://www.pgadmin.org/docs/pgadmin4/8.14/config_py.html 2_kestra-pgadmin-1 | [2025-01-30 02:38:50 +0000] [1] [ERROR] Worker (pid:91) exited with code 1 2_kestra-pgadmin-1 | [2025-01-30 02:38:50 +0000] [1] [ERROR] Worker (pid:91) exited with code 1. 2_kestra-pgadmin-1 | [2025-01-30 02:38:50 +0000] [92] [INFO] Booting worker with pid: 92</w:t>
            </w:r>
            <w:r w:rsidDel="00000000" w:rsidR="00000000" w:rsidRPr="00000000">
              <w:rPr>
                <w:rtl w:val="0"/>
              </w:rPr>
            </w:r>
          </w:p>
        </w:tc>
      </w:tr>
    </w:tbl>
    <w:p w:rsidR="00000000" w:rsidDel="00000000" w:rsidP="00000000" w:rsidRDefault="00000000" w:rsidRPr="00000000" w14:paraId="00000784">
      <w:pPr>
        <w:widowControl w:val="0"/>
        <w:spacing w:after="0" w:lineRule="auto"/>
        <w:rPr>
          <w:sz w:val="22"/>
          <w:szCs w:val="22"/>
        </w:rPr>
      </w:pPr>
      <w:r w:rsidDel="00000000" w:rsidR="00000000" w:rsidRPr="00000000">
        <w:rPr>
          <w:rtl w:val="0"/>
        </w:rPr>
      </w:r>
    </w:p>
    <w:p w:rsidR="00000000" w:rsidDel="00000000" w:rsidP="00000000" w:rsidRDefault="00000000" w:rsidRPr="00000000" w14:paraId="00000785">
      <w:pPr>
        <w:widowControl w:val="0"/>
        <w:spacing w:after="0" w:lineRule="auto"/>
        <w:rPr>
          <w:sz w:val="22"/>
          <w:szCs w:val="22"/>
        </w:rPr>
      </w:pPr>
      <w:r w:rsidDel="00000000" w:rsidR="00000000" w:rsidRPr="00000000">
        <w:rPr>
          <w:sz w:val="22"/>
          <w:szCs w:val="22"/>
          <w:rtl w:val="0"/>
        </w:rPr>
        <w:t xml:space="preserve">And the resolution involved changing the ownership of my local directory to the user “5050” which is pgadmin. Unlike postgres, pgadmin requires you to give it permission. Apparently the postgres user inside the docker container creates the postgres volume/dir, so it has permission`s already. </w:t>
      </w:r>
    </w:p>
    <w:p w:rsidR="00000000" w:rsidDel="00000000" w:rsidP="00000000" w:rsidRDefault="00000000" w:rsidRPr="00000000" w14:paraId="00000786">
      <w:pPr>
        <w:widowControl w:val="0"/>
        <w:spacing w:after="0" w:lineRule="auto"/>
        <w:rPr>
          <w:sz w:val="22"/>
          <w:szCs w:val="22"/>
        </w:rPr>
      </w:pPr>
      <w:r w:rsidDel="00000000" w:rsidR="00000000" w:rsidRPr="00000000">
        <w:rPr>
          <w:sz w:val="22"/>
          <w:szCs w:val="22"/>
          <w:rtl w:val="0"/>
        </w:rPr>
        <w:t xml:space="preserve">This is a good source: </w:t>
      </w:r>
      <w:hyperlink r:id="rId148">
        <w:r w:rsidDel="00000000" w:rsidR="00000000" w:rsidRPr="00000000">
          <w:rPr>
            <w:color w:val="1155cc"/>
            <w:sz w:val="22"/>
            <w:szCs w:val="22"/>
            <w:u w:val="single"/>
            <w:rtl w:val="0"/>
          </w:rPr>
          <w:t xml:space="preserve">https://stackoverflow.com/questions/64781245/permission-denied-var-lib-pgadmin-sessions-in-docker</w:t>
        </w:r>
      </w:hyperlink>
      <w:r w:rsidDel="00000000" w:rsidR="00000000" w:rsidRPr="00000000">
        <w:rPr>
          <w:sz w:val="22"/>
          <w:szCs w:val="22"/>
          <w:rtl w:val="0"/>
        </w:rPr>
        <w:t xml:space="preserve">G</w:t>
      </w:r>
    </w:p>
    <w:p w:rsidR="00000000" w:rsidDel="00000000" w:rsidP="00000000" w:rsidRDefault="00000000" w:rsidRPr="00000000" w14:paraId="00000787">
      <w:pPr>
        <w:spacing w:after="60" w:before="60" w:lineRule="auto"/>
        <w:rPr/>
      </w:pPr>
      <w:r w:rsidDel="00000000" w:rsidR="00000000" w:rsidRPr="00000000">
        <w:rPr>
          <w:rtl w:val="0"/>
        </w:rPr>
      </w:r>
    </w:p>
    <w:p w:rsidR="00000000" w:rsidDel="00000000" w:rsidP="00000000" w:rsidRDefault="00000000" w:rsidRPr="00000000" w14:paraId="00000788">
      <w:pPr>
        <w:spacing w:after="60" w:before="60" w:lineRule="auto"/>
        <w:rPr/>
      </w:pPr>
      <w:r w:rsidDel="00000000" w:rsidR="00000000" w:rsidRPr="00000000">
        <w:rPr>
          <w:rtl w:val="0"/>
        </w:rPr>
      </w:r>
    </w:p>
    <w:p w:rsidR="00000000" w:rsidDel="00000000" w:rsidP="00000000" w:rsidRDefault="00000000" w:rsidRPr="00000000" w14:paraId="00000789">
      <w:pPr>
        <w:pStyle w:val="Heading2"/>
        <w:rPr/>
      </w:pPr>
      <w:bookmarkStart w:colFirst="0" w:colLast="0" w:name="_m1uijhvjnbqh" w:id="203"/>
      <w:bookmarkEnd w:id="203"/>
      <w:r w:rsidDel="00000000" w:rsidR="00000000" w:rsidRPr="00000000">
        <w:rPr>
          <w:rtl w:val="0"/>
        </w:rPr>
        <w:t xml:space="preserve">Running out of storage when using kestra with postgres on GCP VM</w:t>
      </w:r>
    </w:p>
    <w:p w:rsidR="00000000" w:rsidDel="00000000" w:rsidP="00000000" w:rsidRDefault="00000000" w:rsidRPr="00000000" w14:paraId="0000078A">
      <w:pPr>
        <w:widowControl w:val="0"/>
        <w:spacing w:after="0" w:lineRule="auto"/>
        <w:rPr>
          <w:sz w:val="22"/>
          <w:szCs w:val="22"/>
        </w:rPr>
      </w:pPr>
      <w:r w:rsidDel="00000000" w:rsidR="00000000" w:rsidRPr="00000000">
        <w:rPr>
          <w:sz w:val="22"/>
          <w:szCs w:val="22"/>
          <w:rtl w:val="0"/>
        </w:rPr>
        <w:t xml:space="preserve">Running out of storage while trying to backfill. I realized my GCP VM only has 30GB of storage and I was eating it up! Couple things I did/would suggest: </w:t>
      </w:r>
    </w:p>
    <w:p w:rsidR="00000000" w:rsidDel="00000000" w:rsidP="00000000" w:rsidRDefault="00000000" w:rsidRPr="00000000" w14:paraId="0000078B">
      <w:pPr>
        <w:widowControl w:val="0"/>
        <w:spacing w:after="0" w:lineRule="auto"/>
        <w:rPr>
          <w:sz w:val="22"/>
          <w:szCs w:val="22"/>
        </w:rPr>
      </w:pPr>
      <w:r w:rsidDel="00000000" w:rsidR="00000000" w:rsidRPr="00000000">
        <w:rPr>
          <w:rtl w:val="0"/>
        </w:rPr>
      </w:r>
    </w:p>
    <w:p w:rsidR="00000000" w:rsidDel="00000000" w:rsidP="00000000" w:rsidRDefault="00000000" w:rsidRPr="00000000" w14:paraId="0000078C">
      <w:pPr>
        <w:widowControl w:val="0"/>
        <w:numPr>
          <w:ilvl w:val="0"/>
          <w:numId w:val="84"/>
        </w:numPr>
        <w:spacing w:after="0" w:lineRule="auto"/>
        <w:ind w:left="720" w:hanging="360"/>
        <w:rPr>
          <w:sz w:val="22"/>
          <w:szCs w:val="22"/>
        </w:rPr>
      </w:pPr>
      <w:r w:rsidDel="00000000" w:rsidR="00000000" w:rsidRPr="00000000">
        <w:rPr>
          <w:sz w:val="22"/>
          <w:szCs w:val="22"/>
          <w:rtl w:val="0"/>
        </w:rPr>
        <w:t xml:space="preserve">Clean up your GCP VM drive. You can use this command to see what is taking up the most space:  $ sudo du -sh *</w:t>
      </w:r>
    </w:p>
    <w:p w:rsidR="00000000" w:rsidDel="00000000" w:rsidP="00000000" w:rsidRDefault="00000000" w:rsidRPr="00000000" w14:paraId="0000078D">
      <w:pPr>
        <w:widowControl w:val="0"/>
        <w:numPr>
          <w:ilvl w:val="0"/>
          <w:numId w:val="84"/>
        </w:numPr>
        <w:spacing w:after="0" w:lineRule="auto"/>
        <w:ind w:left="720" w:hanging="360"/>
        <w:rPr>
          <w:sz w:val="22"/>
          <w:szCs w:val="22"/>
        </w:rPr>
      </w:pPr>
      <w:r w:rsidDel="00000000" w:rsidR="00000000" w:rsidRPr="00000000">
        <w:rPr>
          <w:sz w:val="22"/>
          <w:szCs w:val="22"/>
          <w:rtl w:val="0"/>
        </w:rPr>
        <w:t xml:space="preserve">(~1gb) For me, Anaconda installer was taking up lots of space - you can delete that immediately because I already installed anaconda. I don’t need the installer anymore. </w:t>
      </w:r>
    </w:p>
    <w:p w:rsidR="00000000" w:rsidDel="00000000" w:rsidP="00000000" w:rsidRDefault="00000000" w:rsidRPr="00000000" w14:paraId="0000078E">
      <w:pPr>
        <w:widowControl w:val="0"/>
        <w:spacing w:after="0" w:lineRule="auto"/>
        <w:ind w:left="1440" w:firstLine="0"/>
        <w:rPr>
          <w:sz w:val="22"/>
          <w:szCs w:val="22"/>
        </w:rPr>
      </w:pPr>
      <w:r w:rsidDel="00000000" w:rsidR="00000000" w:rsidRPr="00000000">
        <w:rPr>
          <w:sz w:val="22"/>
          <w:szCs w:val="22"/>
          <w:rtl w:val="0"/>
        </w:rPr>
        <w:t xml:space="preserve">Rm -rf  &lt;anacondainstaller_fpath&gt;</w:t>
      </w:r>
    </w:p>
    <w:p w:rsidR="00000000" w:rsidDel="00000000" w:rsidP="00000000" w:rsidRDefault="00000000" w:rsidRPr="00000000" w14:paraId="0000078F">
      <w:pPr>
        <w:widowControl w:val="0"/>
        <w:numPr>
          <w:ilvl w:val="0"/>
          <w:numId w:val="84"/>
        </w:numPr>
        <w:spacing w:after="0" w:lineRule="auto"/>
        <w:ind w:left="720" w:hanging="360"/>
        <w:rPr>
          <w:sz w:val="22"/>
          <w:szCs w:val="22"/>
        </w:rPr>
      </w:pPr>
      <w:r w:rsidDel="00000000" w:rsidR="00000000" w:rsidRPr="00000000">
        <w:rPr>
          <w:sz w:val="22"/>
          <w:szCs w:val="22"/>
          <w:rtl w:val="0"/>
        </w:rPr>
        <w:t xml:space="preserve">(~3gb) Anaconda also takes up lots of space. You can’t delete it all if you want to run python, but you can clean it up significantly. I don’t care much about libs, etc. because I can build them in a docker container! Command is $ conda clean --all -y</w:t>
      </w:r>
    </w:p>
    <w:p w:rsidR="00000000" w:rsidDel="00000000" w:rsidP="00000000" w:rsidRDefault="00000000" w:rsidRPr="00000000" w14:paraId="00000790">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kestra files with a purge flow. Here is the generic one: </w:t>
      </w:r>
      <w:hyperlink r:id="rId149">
        <w:r w:rsidDel="00000000" w:rsidR="00000000" w:rsidRPr="00000000">
          <w:rPr>
            <w:color w:val="1155cc"/>
            <w:sz w:val="22"/>
            <w:szCs w:val="22"/>
            <w:u w:val="single"/>
            <w:rtl w:val="0"/>
          </w:rPr>
          <w:t xml:space="preserve">https://kestra.io/docs/administrator-guide/purge</w:t>
        </w:r>
      </w:hyperlink>
      <w:r w:rsidDel="00000000" w:rsidR="00000000" w:rsidRPr="00000000">
        <w:rPr>
          <w:rtl w:val="0"/>
        </w:rPr>
      </w:r>
    </w:p>
    <w:p w:rsidR="00000000" w:rsidDel="00000000" w:rsidP="00000000" w:rsidRDefault="00000000" w:rsidRPr="00000000" w14:paraId="00000791">
      <w:pPr>
        <w:widowControl w:val="0"/>
        <w:numPr>
          <w:ilvl w:val="1"/>
          <w:numId w:val="84"/>
        </w:numPr>
        <w:spacing w:after="0" w:lineRule="auto"/>
        <w:ind w:left="1440" w:hanging="360"/>
        <w:rPr>
          <w:sz w:val="22"/>
          <w:szCs w:val="22"/>
        </w:rPr>
      </w:pPr>
      <w:r w:rsidDel="00000000" w:rsidR="00000000" w:rsidRPr="00000000">
        <w:rPr>
          <w:sz w:val="22"/>
          <w:szCs w:val="22"/>
          <w:rtl w:val="0"/>
        </w:rPr>
        <w:t xml:space="preserve">I personally wanted to do it immediately, not at end of month, so I made end date just now and got rid of the trigger block. You can also specify if you want to removed FAILED state executions, but I chose not to: </w:t>
      </w:r>
      <w:r w:rsidDel="00000000" w:rsidR="00000000" w:rsidRPr="00000000">
        <w:rPr>
          <w:rFonts w:ascii="Source Code Pro" w:cs="Source Code Pro" w:eastAsia="Source Code Pro" w:hAnsi="Source Code Pro"/>
          <w:color w:val="3dc9b0"/>
          <w:sz w:val="18"/>
          <w:szCs w:val="18"/>
          <w:rtl w:val="0"/>
        </w:rPr>
        <w:t xml:space="preserve">endDate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now() }}" </w:t>
      </w:r>
    </w:p>
    <w:p w:rsidR="00000000" w:rsidDel="00000000" w:rsidP="00000000" w:rsidRDefault="00000000" w:rsidRPr="00000000" w14:paraId="00000792">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pg database by manually deleting tables in pgadmin. Or possibly set up a workflow for it in kestra, but it was easy enough to manually delete. </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pStyle w:val="Heading2"/>
        <w:spacing w:after="60" w:before="60" w:lineRule="auto"/>
        <w:rPr/>
      </w:pPr>
      <w:bookmarkStart w:colFirst="0" w:colLast="0" w:name="_3huw1uq4g1e7" w:id="204"/>
      <w:bookmarkEnd w:id="204"/>
      <w:r w:rsidDel="00000000" w:rsidR="00000000" w:rsidRPr="00000000">
        <w:rPr>
          <w:rtl w:val="0"/>
        </w:rPr>
        <w:t xml:space="preserve">How can Kestra access service account credential?</w:t>
      </w:r>
    </w:p>
    <w:p w:rsidR="00000000" w:rsidDel="00000000" w:rsidP="00000000" w:rsidRDefault="00000000" w:rsidRPr="00000000" w14:paraId="00000795">
      <w:pPr>
        <w:spacing w:after="60" w:before="60" w:lineRule="auto"/>
        <w:rPr>
          <w:sz w:val="20"/>
          <w:szCs w:val="20"/>
        </w:rPr>
      </w:pPr>
      <w:r w:rsidDel="00000000" w:rsidR="00000000" w:rsidRPr="00000000">
        <w:rPr>
          <w:sz w:val="20"/>
          <w:szCs w:val="20"/>
          <w:rtl w:val="0"/>
        </w:rPr>
        <w:t xml:space="preserve">Do not directly add the content of service account credential json in Kestra script, especially if we are pushing to Github. Follow the instruction to add the service account as a secret </w:t>
      </w:r>
      <w:hyperlink r:id="rId150">
        <w:r w:rsidDel="00000000" w:rsidR="00000000" w:rsidRPr="00000000">
          <w:rPr>
            <w:color w:val="1155cc"/>
            <w:sz w:val="20"/>
            <w:szCs w:val="20"/>
            <w:u w:val="single"/>
            <w:rtl w:val="0"/>
          </w:rPr>
          <w:t xml:space="preserve">Configure Google Service Account</w:t>
        </w:r>
      </w:hyperlink>
      <w:r w:rsidDel="00000000" w:rsidR="00000000" w:rsidRPr="00000000">
        <w:rPr>
          <w:sz w:val="20"/>
          <w:szCs w:val="20"/>
          <w:rtl w:val="0"/>
        </w:rPr>
        <w:t xml:space="preserve">.</w:t>
      </w:r>
    </w:p>
    <w:p w:rsidR="00000000" w:rsidDel="00000000" w:rsidP="00000000" w:rsidRDefault="00000000" w:rsidRPr="00000000" w14:paraId="00000796">
      <w:pPr>
        <w:spacing w:after="60" w:before="60" w:lineRule="auto"/>
        <w:rPr>
          <w:rFonts w:ascii="Source Code Pro" w:cs="Source Code Pro" w:eastAsia="Source Code Pro" w:hAnsi="Source Code Pro"/>
          <w:color w:val="ce9178"/>
          <w:sz w:val="18"/>
          <w:szCs w:val="18"/>
        </w:rPr>
      </w:pPr>
      <w:r w:rsidDel="00000000" w:rsidR="00000000" w:rsidRPr="00000000">
        <w:rPr>
          <w:sz w:val="20"/>
          <w:szCs w:val="20"/>
          <w:rtl w:val="0"/>
        </w:rPr>
        <w:t xml:space="preserve">When we need to use it in Kestra, we can pull it through </w:t>
      </w:r>
      <w:r w:rsidDel="00000000" w:rsidR="00000000" w:rsidRPr="00000000">
        <w:rPr>
          <w:rFonts w:ascii="Source Code Pro" w:cs="Source Code Pro" w:eastAsia="Source Code Pro" w:hAnsi="Source Code Pro"/>
          <w:color w:val="ce9178"/>
          <w:sz w:val="18"/>
          <w:szCs w:val="18"/>
          <w:rtl w:val="0"/>
        </w:rPr>
        <w:t xml:space="preserve">{{ secret('GCP_SERVICE_ACCOUNT') }}</w:t>
      </w:r>
    </w:p>
    <w:p w:rsidR="00000000" w:rsidDel="00000000" w:rsidP="00000000" w:rsidRDefault="00000000" w:rsidRPr="00000000" w14:paraId="00000797">
      <w:pPr>
        <w:spacing w:after="60" w:before="60" w:lineRule="auto"/>
        <w:rPr>
          <w:sz w:val="20"/>
          <w:szCs w:val="20"/>
        </w:rPr>
      </w:pPr>
      <w:r w:rsidDel="00000000" w:rsidR="00000000" w:rsidRPr="00000000">
        <w:rPr>
          <w:sz w:val="20"/>
          <w:szCs w:val="20"/>
          <w:rtl w:val="0"/>
        </w:rPr>
        <w:t xml:space="preserve">In the pluginDefaults.</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pStyle w:val="Heading2"/>
        <w:keepNext w:val="0"/>
        <w:keepLines w:val="0"/>
        <w:shd w:fill="ffffff" w:val="clear"/>
        <w:spacing w:after="40" w:before="240" w:line="300" w:lineRule="auto"/>
        <w:rPr/>
      </w:pPr>
      <w:bookmarkStart w:colFirst="0" w:colLast="0" w:name="_9allo3il52n9" w:id="205"/>
      <w:bookmarkEnd w:id="205"/>
      <w:r w:rsidDel="00000000" w:rsidR="00000000" w:rsidRPr="00000000">
        <w:rPr>
          <w:rtl w:val="0"/>
        </w:rPr>
        <w:t xml:space="preserve">Storage Bucket Permission Denied Error when running the gcp_setup flow</w:t>
      </w:r>
    </w:p>
    <w:p w:rsidR="00000000" w:rsidDel="00000000" w:rsidP="00000000" w:rsidRDefault="00000000" w:rsidRPr="00000000" w14:paraId="0000079A">
      <w:pPr>
        <w:rPr/>
      </w:pPr>
      <w:r w:rsidDel="00000000" w:rsidR="00000000" w:rsidRPr="00000000">
        <w:rPr>
          <w:rtl w:val="0"/>
        </w:rPr>
        <w:t xml:space="preserve">When following the </w:t>
      </w:r>
      <w:hyperlink r:id="rId151">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2">
        <w:r w:rsidDel="00000000" w:rsidR="00000000" w:rsidRPr="00000000">
          <w:rPr>
            <w:color w:val="1155cc"/>
            <w:u w:val="single"/>
            <w:rtl w:val="0"/>
          </w:rPr>
          <w:t xml:space="preserve">gcp_setup flow</w:t>
        </w:r>
      </w:hyperlink>
      <w:r w:rsidDel="00000000" w:rsidR="00000000" w:rsidRPr="00000000">
        <w:rPr>
          <w:rtl w:val="0"/>
        </w:rPr>
        <w:t xml:space="preserve">, I get the following error:</w:t>
      </w:r>
    </w:p>
    <w:tbl>
      <w:tblPr>
        <w:tblStyle w:val="Table3"/>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9B">
            <w:pPr>
              <w:widowControl w:val="0"/>
              <w:spacing w:after="0" w:lineRule="auto"/>
              <w:rPr>
                <w:rFonts w:ascii="Consolas" w:cs="Consolas" w:eastAsia="Consolas" w:hAnsi="Consolas"/>
                <w:color w:val="ffffff"/>
                <w:highlight w:val="black"/>
              </w:rPr>
            </w:pPr>
            <w:r w:rsidDel="00000000" w:rsidR="00000000" w:rsidRPr="00000000">
              <w:rPr>
                <w:rFonts w:ascii="Consolas" w:cs="Consolas" w:eastAsia="Consolas" w:hAnsi="Consolas"/>
                <w:color w:val="ffffff"/>
                <w:shd w:fill="333333" w:val="clear"/>
                <w:rtl w:val="0"/>
              </w:rPr>
              <w:t xml:space="preserve">2025-02-03 08:12:17.991create_gcs_bucket2i78v7qCFw9Q7rKzR424iM</w:t>
              <w:br w:type="textWrapping"/>
              <w:t xml:space="preserve">zoomcamp@kestra-sandbox-449806.iam.gserviceaccount.com does not have storage.buckets.get access to the Google Cloud Storage bucket. Permission </w:t>
            </w:r>
            <w:r w:rsidDel="00000000" w:rsidR="00000000" w:rsidRPr="00000000">
              <w:rPr>
                <w:rFonts w:ascii="Consolas" w:cs="Consolas" w:eastAsia="Consolas" w:hAnsi="Consolas"/>
                <w:color w:val="a2fca2"/>
                <w:shd w:fill="333333" w:val="clear"/>
                <w:rtl w:val="0"/>
              </w:rPr>
              <w:t xml:space="preserve">'storage.buckets.get'</w:t>
            </w:r>
            <w:r w:rsidDel="00000000" w:rsidR="00000000" w:rsidRPr="00000000">
              <w:rPr>
                <w:rFonts w:ascii="Consolas" w:cs="Consolas" w:eastAsia="Consolas" w:hAnsi="Consolas"/>
                <w:color w:val="ffffff"/>
                <w:shd w:fill="333333" w:val="clear"/>
                <w:rtl w:val="0"/>
              </w:rPr>
              <w:t xml:space="preserve"> denied on resource (or it may not exist).</w:t>
              <w:br w:type="textWrapping"/>
              <w:t xml:space="preserve">2025-02-03 08:12:17.991create_gcs_bucket2i78v7qCFw9Q7rKzR424iM</w:t>
              <w:br w:type="textWrapping"/>
              <w:t xml:space="preserve">403 Forbidden</w:t>
              <w:br w:type="textWrapping"/>
              <w:t xml:space="preserve"> GET https://storage.googleapis.com/storage/v1/b/kestra-de-zoomcamp-bucket?projection=full</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 403,</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 [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"forbidden"</w:t>
            </w:r>
            <w:r w:rsidDel="00000000" w:rsidR="00000000" w:rsidRPr="00000000">
              <w:rPr>
                <w:rFonts w:ascii="Consolas" w:cs="Consolas" w:eastAsia="Consolas" w:hAnsi="Consolas"/>
                <w:color w:val="ffffff"/>
                <w:shd w:fill="333333" w:val="clear"/>
                <w:rtl w:val="0"/>
              </w:rPr>
              <w:br w:type="textWrapping"/>
              <w:t xml:space="preserve"> }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I tried manually creating the bucket in the GCP console, but this showed me that the bucket already existed. So I came up with another name for the bucket and it worked. </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The GCP bucket name has to be unique globally across all buckets, even if those are not your buckets, because the bucket will be accessible by URL.</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pStyle w:val="Heading2"/>
        <w:rPr/>
      </w:pPr>
      <w:bookmarkStart w:colFirst="0" w:colLast="0" w:name="_acmq0j2vp44p" w:id="206"/>
      <w:bookmarkEnd w:id="206"/>
      <w:r w:rsidDel="00000000" w:rsidR="00000000" w:rsidRPr="00000000">
        <w:rPr>
          <w:rtl w:val="0"/>
        </w:rPr>
        <w:t xml:space="preserve">Invalid dataset ID Error </w:t>
      </w:r>
      <w:r w:rsidDel="00000000" w:rsidR="00000000" w:rsidRPr="00000000">
        <w:rPr>
          <w:sz w:val="32"/>
          <w:szCs w:val="32"/>
          <w:rtl w:val="0"/>
        </w:rPr>
        <w:t xml:space="preserve">Error when running the gcp_setup flow</w:t>
      </w:r>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When following the </w:t>
      </w:r>
      <w:hyperlink r:id="rId153">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4">
        <w:r w:rsidDel="00000000" w:rsidR="00000000" w:rsidRPr="00000000">
          <w:rPr>
            <w:color w:val="1155cc"/>
            <w:u w:val="single"/>
            <w:rtl w:val="0"/>
          </w:rPr>
          <w:t xml:space="preserve">gcp_setup flow</w:t>
        </w:r>
      </w:hyperlink>
      <w:r w:rsidDel="00000000" w:rsidR="00000000" w:rsidRPr="00000000">
        <w:rPr>
          <w:rtl w:val="0"/>
        </w:rPr>
        <w:t xml:space="preserve">,  it works until the create_bq_dataset task, where I got the following error:</w:t>
      </w:r>
    </w:p>
    <w:tbl>
      <w:tblPr>
        <w:tblStyle w:val="Table4"/>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A3">
            <w:pPr>
              <w:widowControl w:val="0"/>
              <w:spacing w:after="0" w:lineRule="auto"/>
              <w:rPr/>
            </w:pPr>
            <w:r w:rsidDel="00000000" w:rsidR="00000000" w:rsidRPr="00000000">
              <w:rPr>
                <w:rFonts w:ascii="Consolas" w:cs="Consolas" w:eastAsia="Consolas" w:hAnsi="Consolas"/>
                <w:color w:val="ffffff"/>
                <w:shd w:fill="333333" w:val="clear"/>
                <w:rtl w:val="0"/>
              </w:rPr>
              <w:t xml:space="preserve">2025-02-03 08:44:12.162Invalid dataset ID </w:t>
            </w:r>
            <w:r w:rsidDel="00000000" w:rsidR="00000000" w:rsidRPr="00000000">
              <w:rPr>
                <w:rFonts w:ascii="Consolas" w:cs="Consolas" w:eastAsia="Consolas" w:hAnsi="Consolas"/>
                <w:color w:val="a2fca2"/>
                <w:shd w:fill="333333" w:val="clear"/>
                <w:rtl w:val="0"/>
              </w:rPr>
              <w:t xml:space="preserve">"de-zoomcamp"</w:t>
            </w:r>
            <w:r w:rsidDel="00000000" w:rsidR="00000000" w:rsidRPr="00000000">
              <w:rPr>
                <w:rFonts w:ascii="Consolas" w:cs="Consolas" w:eastAsia="Consolas" w:hAnsi="Consolas"/>
                <w:color w:val="ffffff"/>
                <w:shd w:fill="333333" w:val="clear"/>
                <w:rtl w:val="0"/>
              </w:rPr>
              <w:t xml:space="preserve">. Dataset IDs must be alphanumeric (plus underscores) and must be at most 1024 characters long.</w:t>
              <w:br w:type="textWrapping"/>
              <w:t xml:space="preserve">2025-02-03 08:44:12.162400 Bad Request</w:t>
              <w:br w:type="textWrapping"/>
              <w:t xml:space="preserve"> POST https://bigquery.googleapis.com/bigquery/v2/projects/kestra-sandbox-449806/datasets?prettyPrint=</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400,</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"status"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"INVALID_ARGUMENT"</w:t>
            </w:r>
            <w:r w:rsidDel="00000000" w:rsidR="00000000" w:rsidRPr="00000000">
              <w:rPr>
                <w:rtl w:val="0"/>
              </w:rPr>
            </w:r>
          </w:p>
        </w:tc>
      </w:tr>
    </w:tbl>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While not very apparent from the error message, we are not suppose to use a dash in the dataset name, so I changed the dataset name to “de_zoomcamp” and it worked.</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pStyle w:val="Heading2"/>
        <w:rPr/>
      </w:pPr>
      <w:bookmarkStart w:colFirst="0" w:colLast="0" w:name="_cgwpx31goy2l" w:id="207"/>
      <w:bookmarkEnd w:id="207"/>
      <w:r w:rsidDel="00000000" w:rsidR="00000000" w:rsidRPr="00000000">
        <w:rPr>
          <w:rtl w:val="0"/>
        </w:rPr>
        <w:t xml:space="preserve">How do I properly authenticate a Google Cloud Service Account in Kestra?</w:t>
      </w:r>
    </w:p>
    <w:p w:rsidR="00000000" w:rsidDel="00000000" w:rsidP="00000000" w:rsidRDefault="00000000" w:rsidRPr="00000000" w14:paraId="000007A8">
      <w:pPr>
        <w:shd w:fill="ffffff" w:val="clear"/>
        <w:spacing w:after="0" w:lineRule="auto"/>
        <w:rPr>
          <w:color w:val="1f1f1f"/>
        </w:rPr>
      </w:pPr>
      <w:r w:rsidDel="00000000" w:rsidR="00000000" w:rsidRPr="00000000">
        <w:rPr>
          <w:color w:val="1f1f1f"/>
          <w:rtl w:val="0"/>
        </w:rPr>
        <w:t xml:space="preserve">Several authentication methods are available;</w:t>
      </w:r>
    </w:p>
    <w:p w:rsidR="00000000" w:rsidDel="00000000" w:rsidP="00000000" w:rsidRDefault="00000000" w:rsidRPr="00000000" w14:paraId="000007A9">
      <w:pPr>
        <w:shd w:fill="ffffff" w:val="clear"/>
        <w:spacing w:after="0" w:lineRule="auto"/>
        <w:rPr>
          <w:color w:val="1f1f1f"/>
        </w:rPr>
      </w:pPr>
      <w:r w:rsidDel="00000000" w:rsidR="00000000" w:rsidRPr="00000000">
        <w:rPr>
          <w:color w:val="1f1f1f"/>
          <w:rtl w:val="0"/>
        </w:rPr>
        <w:t xml:space="preserve">These are some of the most straightforward approaches.</w:t>
      </w:r>
    </w:p>
    <w:p w:rsidR="00000000" w:rsidDel="00000000" w:rsidP="00000000" w:rsidRDefault="00000000" w:rsidRPr="00000000" w14:paraId="000007AA">
      <w:pPr>
        <w:pStyle w:val="Heading3"/>
        <w:shd w:fill="auto" w:val="clear"/>
        <w:rPr>
          <w:b w:val="1"/>
        </w:rPr>
      </w:pPr>
      <w:bookmarkStart w:colFirst="0" w:colLast="0" w:name="_a3pu11z3jfn2" w:id="208"/>
      <w:bookmarkEnd w:id="208"/>
      <w:r w:rsidDel="00000000" w:rsidR="00000000" w:rsidRPr="00000000">
        <w:rPr>
          <w:b w:val="1"/>
          <w:rtl w:val="0"/>
        </w:rPr>
        <w:t xml:space="preserve">Method 1:</w:t>
      </w:r>
    </w:p>
    <w:p w:rsidR="00000000" w:rsidDel="00000000" w:rsidP="00000000" w:rsidRDefault="00000000" w:rsidRPr="00000000" w14:paraId="000007AB">
      <w:pPr>
        <w:shd w:fill="ffffff" w:val="clear"/>
        <w:spacing w:after="0" w:lineRule="auto"/>
        <w:rPr>
          <w:color w:val="1f1f1f"/>
        </w:rPr>
      </w:pPr>
      <w:r w:rsidDel="00000000" w:rsidR="00000000" w:rsidRPr="00000000">
        <w:rPr>
          <w:color w:val="1f1f1f"/>
          <w:rtl w:val="0"/>
        </w:rPr>
        <w:t xml:space="preserve">Update your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file as follows:</w:t>
      </w:r>
    </w:p>
    <w:p w:rsidR="00000000" w:rsidDel="00000000" w:rsidP="00000000" w:rsidRDefault="00000000" w:rsidRPr="00000000" w14:paraId="000007AC">
      <w:pPr>
        <w:shd w:fill="ffffff" w:val="clear"/>
        <w:spacing w:after="0" w:lineRule="auto"/>
        <w:rPr>
          <w:color w:val="1f1f1f"/>
        </w:rPr>
      </w:pPr>
      <w:r w:rsidDel="00000000" w:rsidR="00000000" w:rsidRPr="00000000">
        <w:rPr>
          <w:rtl w:val="0"/>
        </w:rPr>
      </w:r>
    </w:p>
    <w:tbl>
      <w:tblPr>
        <w:tblStyle w:val="Table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D">
            <w:pPr>
              <w:widowControl w:val="0"/>
              <w:shd w:fill="auto" w:val="clear"/>
              <w:spacing w:after="0" w:lineRule="auto"/>
              <w:rPr>
                <w:rFonts w:ascii="Courier New" w:cs="Courier New" w:eastAsia="Courier New" w:hAnsi="Courier New"/>
                <w:color w:val="ce9178"/>
                <w:sz w:val="21"/>
                <w:szCs w:val="21"/>
              </w:rPr>
            </w:pPr>
            <w:r w:rsidDel="00000000" w:rsidR="00000000" w:rsidRPr="00000000">
              <w:rPr>
                <w:rFonts w:ascii="Consolas" w:cs="Consolas" w:eastAsia="Consolas" w:hAnsi="Consolas"/>
                <w:color w:val="d19a66"/>
                <w:sz w:val="21"/>
                <w:szCs w:val="21"/>
                <w:shd w:fill="282c34" w:val="clear"/>
                <w:rtl w:val="0"/>
              </w:rPr>
              <w:t xml:space="preserve">volumes:</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61aeee"/>
                <w:sz w:val="21"/>
                <w:szCs w:val="21"/>
                <w:shd w:fill="282c34" w:val="clear"/>
                <w:rtl w:val="0"/>
              </w:rPr>
              <w:t xml:space="preserve">     -</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~/.path-to/service-account.json:/.path-to/service-account.json</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environment:</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GOOGLE_APPLICATION_CREDENTIALS:</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w:t>
            </w:r>
            <w:r w:rsidDel="00000000" w:rsidR="00000000" w:rsidRPr="00000000">
              <w:rPr>
                <w:rtl w:val="0"/>
              </w:rPr>
            </w:r>
          </w:p>
        </w:tc>
      </w:tr>
    </w:tbl>
    <w:p w:rsidR="00000000" w:rsidDel="00000000" w:rsidP="00000000" w:rsidRDefault="00000000" w:rsidRPr="00000000" w14:paraId="000007AE">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AF">
      <w:pPr>
        <w:pStyle w:val="Heading3"/>
        <w:shd w:fill="auto" w:val="clear"/>
        <w:rPr>
          <w:b w:val="1"/>
        </w:rPr>
      </w:pPr>
      <w:bookmarkStart w:colFirst="0" w:colLast="0" w:name="_cei4lobbuvrd" w:id="209"/>
      <w:bookmarkEnd w:id="209"/>
      <w:r w:rsidDel="00000000" w:rsidR="00000000" w:rsidRPr="00000000">
        <w:rPr>
          <w:b w:val="1"/>
          <w:rtl w:val="0"/>
        </w:rPr>
        <w:t xml:space="preserve">Method 2:</w:t>
      </w:r>
    </w:p>
    <w:p w:rsidR="00000000" w:rsidDel="00000000" w:rsidP="00000000" w:rsidRDefault="00000000" w:rsidRPr="00000000" w14:paraId="000007B0">
      <w:pPr>
        <w:pStyle w:val="Heading4"/>
        <w:rPr>
          <w:b w:val="1"/>
          <w:color w:val="434343"/>
        </w:rPr>
      </w:pPr>
      <w:bookmarkStart w:colFirst="0" w:colLast="0" w:name="_xltmby5173yi" w:id="210"/>
      <w:bookmarkEnd w:id="210"/>
      <w:r w:rsidDel="00000000" w:rsidR="00000000" w:rsidRPr="00000000">
        <w:rPr>
          <w:b w:val="1"/>
          <w:color w:val="434343"/>
          <w:rtl w:val="0"/>
        </w:rPr>
        <w:t xml:space="preserve">Step 1: Store the Service Account as a Secret</w:t>
      </w:r>
    </w:p>
    <w:p w:rsidR="00000000" w:rsidDel="00000000" w:rsidP="00000000" w:rsidRDefault="00000000" w:rsidRPr="00000000" w14:paraId="000007B1">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Run this command, specifying the </w:t>
      </w:r>
      <w:r w:rsidDel="00000000" w:rsidR="00000000" w:rsidRPr="00000000">
        <w:rPr>
          <w:b w:val="1"/>
          <w:color w:val="1f1f1f"/>
          <w:rtl w:val="0"/>
        </w:rPr>
        <w:t xml:space="preserve">correct path</w:t>
      </w:r>
      <w:r w:rsidDel="00000000" w:rsidR="00000000" w:rsidRPr="00000000">
        <w:rPr>
          <w:color w:val="1f1f1f"/>
          <w:rtl w:val="0"/>
        </w:rPr>
        <w:t xml:space="preserve"> to your </w:t>
      </w:r>
      <w:r w:rsidDel="00000000" w:rsidR="00000000" w:rsidRPr="00000000">
        <w:rPr>
          <w:rFonts w:ascii="Consolas" w:cs="Consolas" w:eastAsia="Consolas" w:hAnsi="Consolas"/>
          <w:color w:val="abb2bf"/>
          <w:shd w:fill="282c34" w:val="clear"/>
          <w:rtl w:val="0"/>
        </w:rPr>
        <w:t xml:space="preserve">service-account.json</w:t>
      </w:r>
      <w:r w:rsidDel="00000000" w:rsidR="00000000" w:rsidRPr="00000000">
        <w:rPr>
          <w:color w:val="1f1f1f"/>
          <w:rtl w:val="0"/>
        </w:rPr>
        <w:t xml:space="preserve"> file and </w:t>
      </w:r>
      <w:r w:rsidDel="00000000" w:rsidR="00000000" w:rsidRPr="00000000">
        <w:rPr>
          <w:rFonts w:ascii="Consolas" w:cs="Consolas" w:eastAsia="Consolas" w:hAnsi="Consolas"/>
          <w:color w:val="abb2bf"/>
          <w:shd w:fill="282c34" w:val="clear"/>
          <w:rtl w:val="0"/>
        </w:rPr>
        <w:t xml:space="preserve">.env_encoded</w:t>
      </w:r>
      <w:r w:rsidDel="00000000" w:rsidR="00000000" w:rsidRPr="00000000">
        <w:rPr>
          <w:color w:val="1f1f1f"/>
          <w:rtl w:val="0"/>
        </w:rPr>
        <w:t xml:space="preserve">:  </w:t>
      </w:r>
    </w:p>
    <w:p w:rsidR="00000000" w:rsidDel="00000000" w:rsidP="00000000" w:rsidRDefault="00000000" w:rsidRPr="00000000" w14:paraId="000007B2">
      <w:pPr>
        <w:shd w:fill="ffffff" w:val="clear"/>
        <w:spacing w:after="0" w:lineRule="auto"/>
        <w:rPr>
          <w:color w:val="1f1f1f"/>
        </w:rPr>
      </w:pPr>
      <w:r w:rsidDel="00000000" w:rsidR="00000000" w:rsidRPr="00000000">
        <w:rPr>
          <w:rtl w:val="0"/>
        </w:rPr>
      </w:r>
    </w:p>
    <w:tbl>
      <w:tblPr>
        <w:tblStyle w:val="Table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3">
            <w:pPr>
              <w:widowControl w:val="0"/>
              <w:spacing w:after="0" w:lineRule="auto"/>
              <w:rPr>
                <w:color w:val="1f1f1f"/>
              </w:rPr>
            </w:pP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SECRET_GCP_SERVICE_ACCOUNT=$(cat /path/to/service-account.json | base64 -w 0) &gt;&gt; /path/to/.env_encoded  </w:t>
            </w:r>
            <w:r w:rsidDel="00000000" w:rsidR="00000000" w:rsidRPr="00000000">
              <w:rPr>
                <w:rtl w:val="0"/>
              </w:rPr>
            </w:r>
          </w:p>
        </w:tc>
      </w:tr>
    </w:tbl>
    <w:p w:rsidR="00000000" w:rsidDel="00000000" w:rsidP="00000000" w:rsidRDefault="00000000" w:rsidRPr="00000000" w14:paraId="000007B4">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B5">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Modify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to include the encoded secrets:  </w:t>
      </w:r>
    </w:p>
    <w:p w:rsidR="00000000" w:rsidDel="00000000" w:rsidP="00000000" w:rsidRDefault="00000000" w:rsidRPr="00000000" w14:paraId="000007B6">
      <w:pPr>
        <w:shd w:fill="ffffff" w:val="clear"/>
        <w:spacing w:after="0" w:lineRule="auto"/>
        <w:rPr>
          <w:color w:val="1f1f1f"/>
        </w:rPr>
      </w:pPr>
      <w:r w:rsidDel="00000000" w:rsidR="00000000" w:rsidRPr="00000000">
        <w:rPr>
          <w:rtl w:val="0"/>
        </w:rPr>
      </w:r>
    </w:p>
    <w:tbl>
      <w:tblPr>
        <w:tblStyle w:val="Table7"/>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7">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kestra:</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env_file: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/path/to/.env_encoded</w:t>
            </w:r>
            <w:r w:rsidDel="00000000" w:rsidR="00000000" w:rsidRPr="00000000">
              <w:rPr>
                <w:rFonts w:ascii="Consolas" w:cs="Consolas" w:eastAsia="Consolas" w:hAnsi="Consolas"/>
                <w:color w:val="abb2bf"/>
                <w:shd w:fill="282c34" w:val="clear"/>
                <w:rtl w:val="0"/>
              </w:rPr>
              <w:t xml:space="preserve"> </w:t>
            </w:r>
            <w:r w:rsidDel="00000000" w:rsidR="00000000" w:rsidRPr="00000000">
              <w:rPr>
                <w:rtl w:val="0"/>
              </w:rPr>
            </w:r>
          </w:p>
        </w:tc>
      </w:tr>
    </w:tbl>
    <w:p w:rsidR="00000000" w:rsidDel="00000000" w:rsidP="00000000" w:rsidRDefault="00000000" w:rsidRPr="00000000" w14:paraId="000007B8">
      <w:pPr>
        <w:pStyle w:val="Heading4"/>
        <w:rPr>
          <w:b w:val="1"/>
          <w:color w:val="434343"/>
        </w:rPr>
      </w:pPr>
      <w:bookmarkStart w:colFirst="0" w:colLast="0" w:name="_j2sqt219mm7t" w:id="211"/>
      <w:bookmarkEnd w:id="211"/>
      <w:r w:rsidDel="00000000" w:rsidR="00000000" w:rsidRPr="00000000">
        <w:rPr>
          <w:b w:val="1"/>
          <w:color w:val="434343"/>
          <w:rtl w:val="0"/>
        </w:rPr>
        <w:t xml:space="preserve">Step 2: Configure Kestra Plugin Defaults</w:t>
      </w:r>
    </w:p>
    <w:p w:rsidR="00000000" w:rsidDel="00000000" w:rsidP="00000000" w:rsidRDefault="00000000" w:rsidRPr="00000000" w14:paraId="000007B9">
      <w:pPr>
        <w:rPr/>
      </w:pPr>
      <w:r w:rsidDel="00000000" w:rsidR="00000000" w:rsidRPr="00000000">
        <w:rPr>
          <w:rtl w:val="0"/>
        </w:rPr>
        <w:t xml:space="preserve">This ensures all GCP tasks use the secret automatically:  </w:t>
      </w:r>
    </w:p>
    <w:p w:rsidR="00000000" w:rsidDel="00000000" w:rsidP="00000000" w:rsidRDefault="00000000" w:rsidRPr="00000000" w14:paraId="000007BA">
      <w:pPr>
        <w:shd w:fill="ffffff" w:val="clear"/>
        <w:spacing w:after="0" w:lineRule="auto"/>
        <w:rPr>
          <w:color w:val="1f1f1f"/>
        </w:rPr>
      </w:pPr>
      <w:r w:rsidDel="00000000" w:rsidR="00000000" w:rsidRPr="00000000">
        <w:rPr>
          <w:rtl w:val="0"/>
        </w:rPr>
      </w:r>
    </w:p>
    <w:tbl>
      <w:tblPr>
        <w:tblStyle w:val="Table8"/>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B">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pluginDefaults: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values: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serviceAccount: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secret('GCP_SERVICE_ACCOUNT')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C">
      <w:pPr>
        <w:pStyle w:val="Heading4"/>
        <w:rPr>
          <w:b w:val="1"/>
          <w:color w:val="434343"/>
        </w:rPr>
      </w:pPr>
      <w:bookmarkStart w:colFirst="0" w:colLast="0" w:name="_t1tw8x9kcf0c" w:id="212"/>
      <w:bookmarkEnd w:id="212"/>
      <w:r w:rsidDel="00000000" w:rsidR="00000000" w:rsidRPr="00000000">
        <w:rPr>
          <w:b w:val="1"/>
          <w:color w:val="434343"/>
          <w:rtl w:val="0"/>
        </w:rPr>
        <w:t xml:space="preserve">Step 3: Verify it’s working in a testing GCP workflow </w:t>
      </w:r>
    </w:p>
    <w:tbl>
      <w:tblPr>
        <w:tblStyle w:val="Table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D">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namespace: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testing-credentials</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d19a66"/>
                <w:shd w:fill="282c34" w:val="clear"/>
                <w:rtl w:val="0"/>
              </w:rPr>
              <w:t xml:space="preserve">tasks: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create_gcs_bucket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io.kestra.plugin.gcp.gcs.CreateBucket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ifExists: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SKIP</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98c379"/>
                <w:shd w:fill="282c34" w:val="clear"/>
                <w:rtl w:val="0"/>
              </w:rPr>
              <w:t xml:space="preserve">storage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REGIONAL</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name:</w:t>
            </w:r>
            <w:r w:rsidDel="00000000" w:rsidR="00000000" w:rsidRPr="00000000">
              <w:rPr>
                <w:rFonts w:ascii="Consolas" w:cs="Consolas" w:eastAsia="Consolas" w:hAnsi="Consolas"/>
                <w:color w:val="abb2bf"/>
                <w:shd w:fill="282c34" w:val="clear"/>
                <w:rtl w:val="0"/>
              </w:rPr>
              <w:t xml:space="preserve"> “testing-cred-bucket” #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kv('GCP_BUCKET_NAME')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E">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BF">
      <w:pPr>
        <w:pStyle w:val="Heading3"/>
        <w:rPr>
          <w:b w:val="1"/>
        </w:rPr>
      </w:pPr>
      <w:bookmarkStart w:colFirst="0" w:colLast="0" w:name="_wq9s5itces22" w:id="213"/>
      <w:bookmarkEnd w:id="213"/>
      <w:r w:rsidDel="00000000" w:rsidR="00000000" w:rsidRPr="00000000">
        <w:rPr>
          <w:b w:val="1"/>
          <w:rtl w:val="0"/>
        </w:rPr>
        <w:t xml:space="preserve">Additional - QA</w:t>
      </w:r>
    </w:p>
    <w:p w:rsidR="00000000" w:rsidDel="00000000" w:rsidP="00000000" w:rsidRDefault="00000000" w:rsidRPr="00000000" w14:paraId="000007C0">
      <w:pPr>
        <w:rPr/>
      </w:pPr>
      <w:r w:rsidDel="00000000" w:rsidR="00000000" w:rsidRPr="00000000">
        <w:rPr>
          <w:rtl w:val="0"/>
        </w:rPr>
        <w:br w:type="textWrapping"/>
        <w:tab/>
      </w:r>
      <w:r w:rsidDel="00000000" w:rsidR="00000000" w:rsidRPr="00000000">
        <w:rPr>
          <w:b w:val="1"/>
          <w:rtl w:val="0"/>
        </w:rPr>
        <w:t xml:space="preserve">Question:</w:t>
      </w:r>
      <w:r w:rsidDel="00000000" w:rsidR="00000000" w:rsidRPr="00000000">
        <w:rPr>
          <w:rtl w:val="0"/>
        </w:rPr>
        <w:t xml:space="preserve"> How do I update the Service Account key?  </w:t>
      </w:r>
    </w:p>
    <w:p w:rsidR="00000000" w:rsidDel="00000000" w:rsidP="00000000" w:rsidRDefault="00000000" w:rsidRPr="00000000" w14:paraId="000007C1">
      <w:pPr>
        <w:ind w:firstLine="720"/>
        <w:rPr/>
      </w:pPr>
      <w:r w:rsidDel="00000000" w:rsidR="00000000" w:rsidRPr="00000000">
        <w:rPr>
          <w:b w:val="1"/>
          <w:rtl w:val="0"/>
        </w:rPr>
        <w:t xml:space="preserve">Answer:</w:t>
      </w:r>
      <w:r w:rsidDel="00000000" w:rsidR="00000000" w:rsidRPr="00000000">
        <w:rPr>
          <w:rtl w:val="0"/>
        </w:rPr>
        <w:t xml:space="preserve"> Generate a new key, re-run the Base64 command, and restart Kestra.  </w:t>
      </w:r>
    </w:p>
    <w:p w:rsidR="00000000" w:rsidDel="00000000" w:rsidP="00000000" w:rsidRDefault="00000000" w:rsidRPr="00000000" w14:paraId="000007C2">
      <w:pPr>
        <w:ind w:firstLine="720"/>
        <w:rPr/>
      </w:pPr>
      <w:r w:rsidDel="00000000" w:rsidR="00000000" w:rsidRPr="00000000">
        <w:rPr>
          <w:rtl w:val="0"/>
        </w:rPr>
      </w:r>
    </w:p>
    <w:p w:rsidR="00000000" w:rsidDel="00000000" w:rsidP="00000000" w:rsidRDefault="00000000" w:rsidRPr="00000000" w14:paraId="000007C3">
      <w:pPr>
        <w:ind w:firstLine="720"/>
        <w:rPr/>
      </w:pPr>
      <w:r w:rsidDel="00000000" w:rsidR="00000000" w:rsidRPr="00000000">
        <w:rPr>
          <w:b w:val="1"/>
          <w:rtl w:val="0"/>
        </w:rPr>
        <w:t xml:space="preserve">Question:</w:t>
      </w:r>
      <w:r w:rsidDel="00000000" w:rsidR="00000000" w:rsidRPr="00000000">
        <w:rPr>
          <w:rtl w:val="0"/>
        </w:rPr>
        <w:t xml:space="preserve"> Why use secrets instead of embedding the JSON key in the task?  </w:t>
      </w:r>
    </w:p>
    <w:p w:rsidR="00000000" w:rsidDel="00000000" w:rsidP="00000000" w:rsidRDefault="00000000" w:rsidRPr="00000000" w14:paraId="000007C4">
      <w:pPr>
        <w:ind w:firstLine="720"/>
        <w:rPr/>
      </w:pPr>
      <w:r w:rsidDel="00000000" w:rsidR="00000000" w:rsidRPr="00000000">
        <w:rPr>
          <w:b w:val="1"/>
          <w:rtl w:val="0"/>
        </w:rPr>
        <w:t xml:space="preserve">Answer</w:t>
      </w:r>
      <w:r w:rsidDel="00000000" w:rsidR="00000000" w:rsidRPr="00000000">
        <w:rPr>
          <w:rtl w:val="0"/>
        </w:rPr>
        <w:t xml:space="preserve">: Secrets prevent credential exposure and make workflows easier to manage.  </w:t>
      </w:r>
    </w:p>
    <w:p w:rsidR="00000000" w:rsidDel="00000000" w:rsidP="00000000" w:rsidRDefault="00000000" w:rsidRPr="00000000" w14:paraId="000007C5">
      <w:pPr>
        <w:ind w:firstLine="720"/>
        <w:rPr/>
      </w:pPr>
      <w:r w:rsidDel="00000000" w:rsidR="00000000" w:rsidRPr="00000000">
        <w:rPr>
          <w:rtl w:val="0"/>
        </w:rPr>
      </w:r>
    </w:p>
    <w:p w:rsidR="00000000" w:rsidDel="00000000" w:rsidP="00000000" w:rsidRDefault="00000000" w:rsidRPr="00000000" w14:paraId="000007C6">
      <w:pPr>
        <w:ind w:firstLine="720"/>
        <w:rPr/>
      </w:pPr>
      <w:r w:rsidDel="00000000" w:rsidR="00000000" w:rsidRPr="00000000">
        <w:rPr>
          <w:b w:val="1"/>
          <w:rtl w:val="0"/>
        </w:rPr>
        <w:t xml:space="preserve">Question</w:t>
      </w:r>
      <w:r w:rsidDel="00000000" w:rsidR="00000000" w:rsidRPr="00000000">
        <w:rPr>
          <w:rtl w:val="0"/>
        </w:rPr>
        <w:t xml:space="preserve">: Can I apply this method to other GCP tasks?  </w:t>
      </w:r>
    </w:p>
    <w:p w:rsidR="00000000" w:rsidDel="00000000" w:rsidP="00000000" w:rsidRDefault="00000000" w:rsidRPr="00000000" w14:paraId="000007C7">
      <w:pPr>
        <w:ind w:firstLine="720"/>
        <w:rPr/>
      </w:pPr>
      <w:r w:rsidDel="00000000" w:rsidR="00000000" w:rsidRPr="00000000">
        <w:rPr>
          <w:b w:val="1"/>
          <w:rtl w:val="0"/>
        </w:rPr>
        <w:t xml:space="preserve">Answer</w:t>
      </w:r>
      <w:r w:rsidDel="00000000" w:rsidR="00000000" w:rsidRPr="00000000">
        <w:rPr>
          <w:rtl w:val="0"/>
        </w:rPr>
        <w:t xml:space="preserve">: Yes, all GCP plugins will automatically inherit the secret.  </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pStyle w:val="Heading2"/>
        <w:rPr/>
      </w:pPr>
      <w:bookmarkStart w:colFirst="0" w:colLast="0" w:name="_rf7kreq9rh32" w:id="214"/>
      <w:bookmarkEnd w:id="214"/>
      <w:r w:rsidDel="00000000" w:rsidR="00000000" w:rsidRPr="00000000">
        <w:rPr>
          <w:rtl w:val="0"/>
        </w:rPr>
        <w:t xml:space="preserve">Should I include my .env_encoded file in my .gitignore?</w:t>
      </w:r>
    </w:p>
    <w:p w:rsidR="00000000" w:rsidDel="00000000" w:rsidP="00000000" w:rsidRDefault="00000000" w:rsidRPr="00000000" w14:paraId="000007CA">
      <w:pPr>
        <w:rPr/>
      </w:pPr>
      <w:r w:rsidDel="00000000" w:rsidR="00000000" w:rsidRPr="00000000">
        <w:rPr>
          <w:color w:val="ff0000"/>
          <w:sz w:val="32"/>
          <w:szCs w:val="32"/>
          <w:rtl w:val="0"/>
        </w:rPr>
        <w:t xml:space="preserve">⚠️ </w:t>
      </w:r>
      <w:r w:rsidDel="00000000" w:rsidR="00000000" w:rsidRPr="00000000">
        <w:rPr>
          <w:rtl w:val="0"/>
        </w:rPr>
        <w:t xml:space="preserve">Yes, you should definitely include the .env_encoded file in your .gitignore file. Here's why:</w:t>
      </w:r>
    </w:p>
    <w:p w:rsidR="00000000" w:rsidDel="00000000" w:rsidP="00000000" w:rsidRDefault="00000000" w:rsidRPr="00000000" w14:paraId="000007CB">
      <w:pPr>
        <w:numPr>
          <w:ilvl w:val="0"/>
          <w:numId w:val="32"/>
        </w:numPr>
        <w:spacing w:after="0" w:afterAutospacing="0"/>
        <w:ind w:left="720" w:hanging="360"/>
      </w:pPr>
      <w:r w:rsidDel="00000000" w:rsidR="00000000" w:rsidRPr="00000000">
        <w:rPr>
          <w:rtl w:val="0"/>
        </w:rPr>
        <w:t xml:space="preserve">Security: The .env_encoded file contains sensitive information, namely the base64 encoded version of your GCP Service Account key. Even though it's encoded, it's not secure to share this in a public repository as anyone can decode it back to the original JSON.</w:t>
      </w:r>
    </w:p>
    <w:p w:rsidR="00000000" w:rsidDel="00000000" w:rsidP="00000000" w:rsidRDefault="00000000" w:rsidRPr="00000000" w14:paraId="000007CC">
      <w:pPr>
        <w:numPr>
          <w:ilvl w:val="0"/>
          <w:numId w:val="32"/>
        </w:numPr>
        <w:ind w:left="720" w:hanging="360"/>
      </w:pPr>
      <w:r w:rsidDel="00000000" w:rsidR="00000000" w:rsidRPr="00000000">
        <w:rPr>
          <w:rtl w:val="0"/>
        </w:rPr>
        <w:t xml:space="preserve">Best Practices: It's a common practice to not commit environment files or any files containing secrets to version control systems like Git. This prevents accidental exposure of sensitive data.</w:t>
      </w:r>
    </w:p>
    <w:p w:rsidR="00000000" w:rsidDel="00000000" w:rsidP="00000000" w:rsidRDefault="00000000" w:rsidRPr="00000000" w14:paraId="000007CD">
      <w:pPr>
        <w:rPr/>
      </w:pPr>
      <w:r w:rsidDel="00000000" w:rsidR="00000000" w:rsidRPr="00000000">
        <w:rPr>
          <w:b w:val="1"/>
          <w:i w:val="1"/>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How to do it:</w:t>
      </w:r>
      <w:r w:rsidDel="00000000" w:rsidR="00000000" w:rsidRPr="00000000">
        <w:rPr>
          <w:rtl w:val="0"/>
        </w:rPr>
        <w:br w:type="textWrapping"/>
      </w:r>
      <w:r w:rsidDel="00000000" w:rsidR="00000000" w:rsidRPr="00000000">
        <w:rPr>
          <w:color w:val="999999"/>
          <w:rtl w:val="0"/>
        </w:rPr>
        <w:t xml:space="preserve"># Add this line to your .gitignore file</w:t>
      </w:r>
      <w:r w:rsidDel="00000000" w:rsidR="00000000" w:rsidRPr="00000000">
        <w:rPr>
          <w:rtl w:val="0"/>
        </w:rPr>
        <w:br w:type="textWrapping"/>
        <w:t xml:space="preserve">.env_encoded</w:t>
      </w:r>
    </w:p>
    <w:p w:rsidR="00000000" w:rsidDel="00000000" w:rsidP="00000000" w:rsidRDefault="00000000" w:rsidRPr="00000000" w14:paraId="000007CE">
      <w:pPr>
        <w:rPr/>
      </w:pPr>
      <w:r w:rsidDel="00000000" w:rsidR="00000000" w:rsidRPr="00000000">
        <w:rPr>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More on Security:</w:t>
      </w:r>
      <w:r w:rsidDel="00000000" w:rsidR="00000000" w:rsidRPr="00000000">
        <w:rPr>
          <w:rtl w:val="0"/>
        </w:rPr>
        <w:br w:type="textWrapping"/>
        <w:t xml:space="preserve">Base64 encoding is easily reversible. Base64 is an encoding scheme, not an encryption method. It's designed to encode binary data into ASCII characters that can be safely transmitted over systems that are designed to deal with text. Here's why it's not secure for protecting sensitive information:</w:t>
      </w:r>
    </w:p>
    <w:p w:rsidR="00000000" w:rsidDel="00000000" w:rsidP="00000000" w:rsidRDefault="00000000" w:rsidRPr="00000000" w14:paraId="000007CF">
      <w:pPr>
        <w:numPr>
          <w:ilvl w:val="0"/>
          <w:numId w:val="67"/>
        </w:numPr>
        <w:spacing w:after="0" w:afterAutospacing="0"/>
        <w:ind w:left="720" w:hanging="360"/>
      </w:pPr>
      <w:r w:rsidDel="00000000" w:rsidR="00000000" w:rsidRPr="00000000">
        <w:rPr>
          <w:b w:val="1"/>
          <w:rtl w:val="0"/>
        </w:rPr>
        <w:t xml:space="preserve">Reversibility:</w:t>
      </w:r>
      <w:r w:rsidDel="00000000" w:rsidR="00000000" w:rsidRPr="00000000">
        <w:rPr>
          <w:rtl w:val="0"/>
        </w:rPr>
        <w:t xml:space="preserve"> Base64 encoding simply translates binary data into a text string using a specific set of 64 characters. Decoding it back to the original data is straightforward and doesn't require any secret key or password.</w:t>
      </w:r>
    </w:p>
    <w:p w:rsidR="00000000" w:rsidDel="00000000" w:rsidP="00000000" w:rsidRDefault="00000000" w:rsidRPr="00000000" w14:paraId="000007D0">
      <w:pPr>
        <w:numPr>
          <w:ilvl w:val="0"/>
          <w:numId w:val="67"/>
        </w:numPr>
        <w:spacing w:after="0" w:afterAutospacing="0"/>
        <w:ind w:left="720" w:hanging="360"/>
      </w:pPr>
      <w:r w:rsidDel="00000000" w:rsidR="00000000" w:rsidRPr="00000000">
        <w:rPr>
          <w:b w:val="1"/>
          <w:rtl w:val="0"/>
        </w:rPr>
        <w:t xml:space="preserve">Public Availability of Tools:</w:t>
      </w:r>
      <w:r w:rsidDel="00000000" w:rsidR="00000000" w:rsidRPr="00000000">
        <w:rPr>
          <w:rtl w:val="0"/>
        </w:rPr>
        <w:t xml:space="preserve"> Numerous online tools, software libraries, and command-line utilities exist that can decode base64 with just a few clicks or commands.</w:t>
      </w:r>
    </w:p>
    <w:p w:rsidR="00000000" w:rsidDel="00000000" w:rsidP="00000000" w:rsidRDefault="00000000" w:rsidRPr="00000000" w14:paraId="000007D1">
      <w:pPr>
        <w:numPr>
          <w:ilvl w:val="0"/>
          <w:numId w:val="67"/>
        </w:numPr>
        <w:ind w:left="720" w:hanging="360"/>
      </w:pPr>
      <w:r w:rsidDel="00000000" w:rsidR="00000000" w:rsidRPr="00000000">
        <w:rPr>
          <w:b w:val="1"/>
          <w:rtl w:val="0"/>
        </w:rPr>
        <w:t xml:space="preserve">No Security:</w:t>
      </w:r>
      <w:r w:rsidDel="00000000" w:rsidR="00000000" w:rsidRPr="00000000">
        <w:rPr>
          <w:rtl w:val="0"/>
        </w:rPr>
        <w:t xml:space="preserve"> Since base64 encoding does not change or hide the actual content of the data, anyone with access to the encoded string can decode it back to the original data.</w:t>
        <w:br w:type="textWrapping"/>
      </w:r>
    </w:p>
    <w:p w:rsidR="00000000" w:rsidDel="00000000" w:rsidP="00000000" w:rsidRDefault="00000000" w:rsidRPr="00000000" w14:paraId="000007D2">
      <w:pPr>
        <w:pStyle w:val="Heading2"/>
        <w:rPr>
          <w:sz w:val="32"/>
          <w:szCs w:val="32"/>
        </w:rPr>
      </w:pPr>
      <w:bookmarkStart w:colFirst="0" w:colLast="0" w:name="_d5mgzp3r302n" w:id="215"/>
      <w:bookmarkEnd w:id="215"/>
      <w:r w:rsidDel="00000000" w:rsidR="00000000" w:rsidRPr="00000000">
        <w:rPr>
          <w:rtl w:val="0"/>
        </w:rPr>
        <w:t xml:space="preserve">Question: Getting SIGILL in JRE when running latest kestra image on Mac M4 MacOS 15.2/3</w:t>
      </w: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7296283" cy="5559073"/>
            <wp:effectExtent b="0" l="0" r="0" t="0"/>
            <wp:docPr id="38" name="image33.png"/>
            <a:graphic>
              <a:graphicData uri="http://schemas.openxmlformats.org/drawingml/2006/picture">
                <pic:pic>
                  <pic:nvPicPr>
                    <pic:cNvPr id="0" name="image33.png"/>
                    <pic:cNvPicPr preferRelativeResize="0"/>
                  </pic:nvPicPr>
                  <pic:blipFill>
                    <a:blip r:embed="rId155"/>
                    <a:srcRect b="0" l="0" r="0" t="0"/>
                    <a:stretch>
                      <a:fillRect/>
                    </a:stretch>
                  </pic:blipFill>
                  <pic:spPr>
                    <a:xfrm>
                      <a:off x="0" y="0"/>
                      <a:ext cx="7296283" cy="5559073"/>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rPr>
          <w:sz w:val="32"/>
          <w:szCs w:val="32"/>
        </w:rPr>
      </w:pPr>
      <w:r w:rsidDel="00000000" w:rsidR="00000000" w:rsidRPr="00000000">
        <w:rPr>
          <w:rtl w:val="0"/>
        </w:rPr>
      </w:r>
    </w:p>
    <w:p w:rsidR="00000000" w:rsidDel="00000000" w:rsidP="00000000" w:rsidRDefault="00000000" w:rsidRPr="00000000" w14:paraId="000007D4">
      <w:pPr>
        <w:pStyle w:val="Heading2"/>
        <w:rPr/>
      </w:pPr>
      <w:bookmarkStart w:colFirst="0" w:colLast="0" w:name="_gb2p2ozgffz" w:id="216"/>
      <w:bookmarkEnd w:id="216"/>
      <w:r w:rsidDel="00000000" w:rsidR="00000000" w:rsidRPr="00000000">
        <w:rPr>
          <w:rtl w:val="0"/>
        </w:rPr>
        <w:t xml:space="preserve">taskid: yellow_create_table The connection attempt failed. Host.docker.internal</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If you're using Linux, you might encounter Connection Refused errors when connecting to the Postgres DB from within Kestra. This is because host.docker.internal works differently on Linux.</w:t>
      </w:r>
    </w:p>
    <w:p w:rsidR="00000000" w:rsidDel="00000000" w:rsidP="00000000" w:rsidRDefault="00000000" w:rsidRPr="00000000" w14:paraId="000007D7">
      <w:pPr>
        <w:rPr/>
      </w:pPr>
      <w:r w:rsidDel="00000000" w:rsidR="00000000" w:rsidRPr="00000000">
        <w:rPr>
          <w:rtl w:val="0"/>
        </w:rPr>
        <w:t xml:space="preserve">Using the modified Docker Compose file in 02-workflow-orchestration readme troubleshooting tips </w:t>
      </w:r>
      <w:r w:rsidDel="00000000" w:rsidR="00000000" w:rsidRPr="00000000">
        <w:rPr>
          <w:b w:val="1"/>
          <w:color w:val="1f2328"/>
          <w:highlight w:val="white"/>
          <w:rtl w:val="0"/>
        </w:rPr>
        <w:t xml:space="preserve">Docker Compose Example</w:t>
      </w:r>
      <w:r w:rsidDel="00000000" w:rsidR="00000000" w:rsidRPr="00000000">
        <w:rPr>
          <w:rtl w:val="0"/>
        </w:rPr>
        <w:t xml:space="preserve">, you can run both Kestra and its dedicated Postgres DB, as well as the Postgres DB for the exercises all together. You can access it within Kestra by referring to the container name postgres_zoomcamp instead of host.docker.internal in pluginDefaults. </w:t>
      </w:r>
    </w:p>
    <w:p w:rsidR="00000000" w:rsidDel="00000000" w:rsidP="00000000" w:rsidRDefault="00000000" w:rsidRPr="00000000" w14:paraId="000007D8">
      <w:pPr>
        <w:rPr>
          <w:b w:val="1"/>
        </w:rPr>
      </w:pPr>
      <w:r w:rsidDel="00000000" w:rsidR="00000000" w:rsidRPr="00000000">
        <w:rPr>
          <w:b w:val="1"/>
          <w:rtl w:val="0"/>
        </w:rPr>
        <w:t xml:space="preserve">The pluginDefaults exist in both 2_postgres_taxi_scheduled.yaml, 02_postgres_taxi.yaml, please modify as shown below. </w:t>
      </w:r>
    </w:p>
    <w:p w:rsidR="00000000" w:rsidDel="00000000" w:rsidP="00000000" w:rsidRDefault="00000000" w:rsidRPr="00000000" w14:paraId="000007D9">
      <w:pPr>
        <w:rPr>
          <w:sz w:val="32"/>
          <w:szCs w:val="32"/>
        </w:rPr>
      </w:pPr>
      <w:r w:rsidDel="00000000" w:rsidR="00000000" w:rsidRPr="00000000">
        <w:rPr/>
        <w:drawing>
          <wp:inline distB="114300" distT="114300" distL="114300" distR="114300">
            <wp:extent cx="6977063" cy="1837860"/>
            <wp:effectExtent b="0" l="0" r="0" t="0"/>
            <wp:docPr id="24" name="image43.png"/>
            <a:graphic>
              <a:graphicData uri="http://schemas.openxmlformats.org/drawingml/2006/picture">
                <pic:pic>
                  <pic:nvPicPr>
                    <pic:cNvPr id="0" name="image43.png"/>
                    <pic:cNvPicPr preferRelativeResize="0"/>
                  </pic:nvPicPr>
                  <pic:blipFill>
                    <a:blip r:embed="rId156"/>
                    <a:srcRect b="0" l="0" r="0" t="0"/>
                    <a:stretch>
                      <a:fillRect/>
                    </a:stretch>
                  </pic:blipFill>
                  <pic:spPr>
                    <a:xfrm>
                      <a:off x="0" y="0"/>
                      <a:ext cx="6977063" cy="183786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pStyle w:val="Heading2"/>
        <w:rPr/>
      </w:pPr>
      <w:bookmarkStart w:colFirst="0" w:colLast="0" w:name="_proxbpipl5qk" w:id="217"/>
      <w:bookmarkEnd w:id="217"/>
      <w:r w:rsidDel="00000000" w:rsidR="00000000" w:rsidRPr="00000000">
        <w:rPr>
          <w:rtl w:val="0"/>
        </w:rPr>
        <w:t xml:space="preserve">Fix: Add extra_hosts for host.docker.internal on Linux</w:t>
      </w:r>
    </w:p>
    <w:p w:rsidR="00000000" w:rsidDel="00000000" w:rsidP="00000000" w:rsidRDefault="00000000" w:rsidRPr="00000000" w14:paraId="000007D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This update corrects the Docker Compose configuration to resolve the error when using the alias `host.docker.internal` on Linux systems. Since this alias does not resolve natively on Linux, the following entry was added to the affected container:</w:t>
      </w:r>
    </w:p>
    <w:p w:rsidR="00000000" w:rsidDel="00000000" w:rsidP="00000000" w:rsidRDefault="00000000" w:rsidRPr="00000000" w14:paraId="000007DD">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D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kestra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DF">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image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kestra/kestra:latest</w:t>
      </w:r>
    </w:p>
    <w:p w:rsidR="00000000" w:rsidDel="00000000" w:rsidP="00000000" w:rsidRDefault="00000000" w:rsidRPr="00000000" w14:paraId="000007E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pull_policy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always</w:t>
      </w:r>
      <w:r w:rsidDel="00000000" w:rsidR="00000000" w:rsidRPr="00000000">
        <w:rPr>
          <w:rtl w:val="0"/>
        </w:rPr>
      </w:r>
    </w:p>
    <w:p w:rsidR="00000000" w:rsidDel="00000000" w:rsidP="00000000" w:rsidRDefault="00000000" w:rsidRPr="00000000" w14:paraId="000007E1">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user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"root"</w:t>
      </w:r>
    </w:p>
    <w:p w:rsidR="00000000" w:rsidDel="00000000" w:rsidP="00000000" w:rsidRDefault="00000000" w:rsidRPr="00000000" w14:paraId="000007E2">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command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server standalone</w:t>
      </w:r>
    </w:p>
    <w:p w:rsidR="00000000" w:rsidDel="00000000" w:rsidP="00000000" w:rsidRDefault="00000000" w:rsidRPr="00000000" w14:paraId="000007E3">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volumes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E4">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environment</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E5">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ports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E6">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depends_on</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E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extra_hosts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E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r w:rsidDel="00000000" w:rsidR="00000000" w:rsidRPr="00000000">
        <w:rPr>
          <w:rtl w:val="0"/>
        </w:rPr>
      </w:r>
    </w:p>
    <w:p w:rsidR="00000000" w:rsidDel="00000000" w:rsidP="00000000" w:rsidRDefault="00000000" w:rsidRPr="00000000" w14:paraId="000007E9">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extra_hosts:</w:t>
      </w:r>
    </w:p>
    <w:p w:rsidR="00000000" w:rsidDel="00000000" w:rsidP="00000000" w:rsidRDefault="00000000" w:rsidRPr="00000000" w14:paraId="000007E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"host.docker.internal:host-gateway"</w:t>
      </w:r>
    </w:p>
    <w:p w:rsidR="00000000" w:rsidDel="00000000" w:rsidP="00000000" w:rsidRDefault="00000000" w:rsidRPr="00000000" w14:paraId="000007EC">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D">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With this change, containers that need to access host services via `host.docker.internal` will be able to do so correctly. For inter-container communication within the same network, it is recommended to use the service name directly.</w:t>
      </w:r>
    </w:p>
    <w:p w:rsidR="00000000" w:rsidDel="00000000" w:rsidP="00000000" w:rsidRDefault="00000000" w:rsidRPr="00000000" w14:paraId="000007EE">
      <w:pPr>
        <w:spacing w:after="0" w:lineRule="auto"/>
        <w:rPr>
          <w:color w:val="1f2328"/>
          <w:sz w:val="21"/>
          <w:szCs w:val="21"/>
        </w:rPr>
      </w:pPr>
      <w:r w:rsidDel="00000000" w:rsidR="00000000" w:rsidRPr="00000000">
        <w:rPr>
          <w:rtl w:val="0"/>
        </w:rPr>
      </w:r>
    </w:p>
    <w:p w:rsidR="00000000" w:rsidDel="00000000" w:rsidP="00000000" w:rsidRDefault="00000000" w:rsidRPr="00000000" w14:paraId="000007EF">
      <w:pPr>
        <w:pStyle w:val="Heading2"/>
        <w:rPr/>
      </w:pPr>
      <w:bookmarkStart w:colFirst="0" w:colLast="0" w:name="_kezei7h0y6q8" w:id="218"/>
      <w:bookmarkEnd w:id="218"/>
      <w:r w:rsidDel="00000000" w:rsidR="00000000" w:rsidRPr="00000000">
        <w:rPr>
          <w:rtl w:val="0"/>
        </w:rPr>
        <w:t xml:space="preserve">Fix: Add extra_hosts for taskRunner in the dbt-build</w:t>
      </w:r>
    </w:p>
    <w:p w:rsidR="00000000" w:rsidDel="00000000" w:rsidP="00000000" w:rsidRDefault="00000000" w:rsidRPr="00000000" w14:paraId="000007F0">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Adds the extraHosts configuration to the taskRunner in the dbt-build task to resolve the issue with host.docker.internal not being recognized on Linux.</w:t>
      </w:r>
    </w:p>
    <w:p w:rsidR="00000000" w:rsidDel="00000000" w:rsidP="00000000" w:rsidRDefault="00000000" w:rsidRPr="00000000" w14:paraId="000007F1">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F2">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taskRunner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F3">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io.kestra.plugin.scripts.runner.docker.Docker</w:t>
      </w:r>
    </w:p>
    <w:p w:rsidR="00000000" w:rsidDel="00000000" w:rsidP="00000000" w:rsidRDefault="00000000" w:rsidRPr="00000000" w14:paraId="000007F4">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F5">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pStyle w:val="Heading2"/>
        <w:rPr/>
      </w:pPr>
      <w:bookmarkStart w:colFirst="0" w:colLast="0" w:name="_j2rjl8uvprsu" w:id="219"/>
      <w:bookmarkEnd w:id="219"/>
      <w:r w:rsidDel="00000000" w:rsidR="00000000" w:rsidRPr="00000000">
        <w:rPr>
          <w:rtl w:val="0"/>
        </w:rPr>
        <w:t xml:space="preserve">Kestra: Don’t forget to set GCP_CREDS variable</w:t>
      </w:r>
    </w:p>
    <w:p w:rsidR="00000000" w:rsidDel="00000000" w:rsidP="00000000" w:rsidRDefault="00000000" w:rsidRPr="00000000" w14:paraId="000007F8">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If you plan on using Kestra with Google Cloud Platform, make sure you setup the GCP_CREDS that’s gonna be used in the flows that has “gcp” on its name.</w:t>
      </w:r>
    </w:p>
    <w:p w:rsidR="00000000" w:rsidDel="00000000" w:rsidP="00000000" w:rsidRDefault="00000000" w:rsidRPr="00000000" w14:paraId="000007F9">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FA">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To set it, go to Namespaces, and then select “zoomcamp” if you are using the same examples used in the lessons. Then in the “KV Store” tab create the new key as GCP_CREDS and set the type to JSON and paste the content of the .json file with credentials for the service account created.</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pStyle w:val="Heading2"/>
        <w:rPr/>
      </w:pPr>
      <w:bookmarkStart w:colFirst="0" w:colLast="0" w:name="_vuqz23enj8cv" w:id="220"/>
      <w:bookmarkEnd w:id="220"/>
      <w:r w:rsidDel="00000000" w:rsidR="00000000" w:rsidRPr="00000000">
        <w:rPr>
          <w:rtl w:val="0"/>
        </w:rPr>
        <w:t xml:space="preserve">Kestra: Backfill showing getting executed but not getting results or showing up in executions:</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It seems to be a bug. Current fix is to remove the timezone from triggers in the script. More on this bug is </w:t>
      </w:r>
      <w:hyperlink r:id="rId15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800">
      <w:pPr>
        <w:pStyle w:val="Heading1"/>
        <w:rPr>
          <w:sz w:val="42"/>
          <w:szCs w:val="42"/>
        </w:rPr>
      </w:pPr>
      <w:bookmarkStart w:colFirst="0" w:colLast="0" w:name="_cgfcq3na75s2" w:id="221"/>
      <w:bookmarkEnd w:id="221"/>
      <w:r w:rsidDel="00000000" w:rsidR="00000000" w:rsidRPr="00000000">
        <w:rPr>
          <w:sz w:val="42"/>
          <w:szCs w:val="42"/>
          <w:rtl w:val="0"/>
        </w:rPr>
        <w:t xml:space="preserve">Module 3: Data Warehousing</w:t>
      </w:r>
    </w:p>
    <w:p w:rsidR="00000000" w:rsidDel="00000000" w:rsidP="00000000" w:rsidRDefault="00000000" w:rsidRPr="00000000" w14:paraId="00000801">
      <w:pPr>
        <w:rPr>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2">
      <w:pPr>
        <w:pStyle w:val="Heading2"/>
        <w:spacing w:after="200" w:lineRule="auto"/>
        <w:rPr>
          <w:sz w:val="34"/>
          <w:szCs w:val="34"/>
        </w:rPr>
      </w:pPr>
      <w:bookmarkStart w:colFirst="0" w:colLast="0" w:name="_2hc3mxtbzb0y" w:id="222"/>
      <w:bookmarkEnd w:id="222"/>
      <w:r w:rsidDel="00000000" w:rsidR="00000000" w:rsidRPr="00000000">
        <w:rPr>
          <w:sz w:val="34"/>
          <w:szCs w:val="34"/>
          <w:rtl w:val="0"/>
        </w:rPr>
        <w:t xml:space="preserve">Docker-compose takes infinitely long to install zip unzip packages for linux, which are required to unpack datasets</w:t>
      </w:r>
    </w:p>
    <w:p w:rsidR="00000000" w:rsidDel="00000000" w:rsidP="00000000" w:rsidRDefault="00000000" w:rsidRPr="00000000" w14:paraId="00000803">
      <w:pPr>
        <w:rPr/>
      </w:pPr>
      <w:r w:rsidDel="00000000" w:rsidR="00000000" w:rsidRPr="00000000">
        <w:rPr>
          <w:rtl w:val="0"/>
        </w:rPr>
        <w:t xml:space="preserve">A:</w:t>
      </w:r>
    </w:p>
    <w:p w:rsidR="00000000" w:rsidDel="00000000" w:rsidP="00000000" w:rsidRDefault="00000000" w:rsidRPr="00000000" w14:paraId="00000804">
      <w:pPr>
        <w:rPr/>
      </w:pPr>
      <w:r w:rsidDel="00000000" w:rsidR="00000000" w:rsidRPr="00000000">
        <w:rPr>
          <w:rtl w:val="0"/>
        </w:rPr>
        <w:t xml:space="preserve">1 solution) Add </w:t>
      </w:r>
      <w:r w:rsidDel="00000000" w:rsidR="00000000" w:rsidRPr="00000000">
        <w:rPr>
          <w:rFonts w:ascii="Roboto Mono" w:cs="Roboto Mono" w:eastAsia="Roboto Mono" w:hAnsi="Roboto Mono"/>
          <w:shd w:fill="f3f3f3" w:val="clear"/>
          <w:rtl w:val="0"/>
        </w:rPr>
        <w:t xml:space="preserve">-Y</w:t>
      </w:r>
      <w:r w:rsidDel="00000000" w:rsidR="00000000" w:rsidRPr="00000000">
        <w:rPr>
          <w:rtl w:val="0"/>
        </w:rPr>
        <w:t xml:space="preserve"> flag, so that apt-get automatically agrees to install additional packages</w:t>
      </w:r>
    </w:p>
    <w:p w:rsidR="00000000" w:rsidDel="00000000" w:rsidP="00000000" w:rsidRDefault="00000000" w:rsidRPr="00000000" w14:paraId="00000805">
      <w:pPr>
        <w:rPr/>
      </w:pPr>
      <w:r w:rsidDel="00000000" w:rsidR="00000000" w:rsidRPr="00000000">
        <w:rPr>
          <w:rtl w:val="0"/>
        </w:rPr>
        <w:t xml:space="preserve">2) Use python ZipFile package, which is included in all modern python distributions</w:t>
      </w:r>
    </w:p>
    <w:p w:rsidR="00000000" w:rsidDel="00000000" w:rsidP="00000000" w:rsidRDefault="00000000" w:rsidRPr="00000000" w14:paraId="00000806">
      <w:pPr>
        <w:pStyle w:val="Heading2"/>
        <w:rPr>
          <w:sz w:val="34"/>
          <w:szCs w:val="34"/>
        </w:rPr>
      </w:pPr>
      <w:bookmarkStart w:colFirst="0" w:colLast="0" w:name="_qd3f3ravjwn1" w:id="223"/>
      <w:bookmarkEnd w:id="223"/>
      <w:r w:rsidDel="00000000" w:rsidR="00000000" w:rsidRPr="00000000">
        <w:rPr>
          <w:sz w:val="34"/>
          <w:szCs w:val="34"/>
          <w:rtl w:val="0"/>
        </w:rPr>
        <w:t xml:space="preserve">GCS Bucket - error when writing data from web to GCS:</w:t>
      </w:r>
    </w:p>
    <w:p w:rsidR="00000000" w:rsidDel="00000000" w:rsidP="00000000" w:rsidRDefault="00000000" w:rsidRPr="00000000" w14:paraId="00000807">
      <w:pPr>
        <w:rPr/>
      </w:pPr>
      <w:r w:rsidDel="00000000" w:rsidR="00000000" w:rsidRPr="00000000">
        <w:rPr>
          <w:rtl w:val="0"/>
        </w:rPr>
        <w:t xml:space="preserve">Make sure to use </w:t>
      </w:r>
      <w:r w:rsidDel="00000000" w:rsidR="00000000" w:rsidRPr="00000000">
        <w:rPr>
          <w:b w:val="1"/>
          <w:rtl w:val="0"/>
        </w:rPr>
        <w:t xml:space="preserve">Nullable </w:t>
      </w:r>
      <w:r w:rsidDel="00000000" w:rsidR="00000000" w:rsidRPr="00000000">
        <w:rPr>
          <w:rtl w:val="0"/>
        </w:rPr>
        <w:t xml:space="preserve">dataTypes, such as </w:t>
      </w:r>
      <w:hyperlink r:id="rId158">
        <w:r w:rsidDel="00000000" w:rsidR="00000000" w:rsidRPr="00000000">
          <w:rPr>
            <w:b w:val="1"/>
            <w:u w:val="single"/>
            <w:rtl w:val="0"/>
          </w:rPr>
          <w:t xml:space="preserve">Int64</w:t>
        </w:r>
      </w:hyperlink>
      <w:r w:rsidDel="00000000" w:rsidR="00000000" w:rsidRPr="00000000">
        <w:rPr>
          <w:rtl w:val="0"/>
        </w:rPr>
        <w:t xml:space="preserve"> when </w:t>
      </w:r>
      <w:r w:rsidDel="00000000" w:rsidR="00000000" w:rsidRPr="00000000">
        <w:rPr>
          <w:rtl w:val="0"/>
        </w:rPr>
        <w:t xml:space="preserve">appliable</w:t>
      </w:r>
      <w:r w:rsidDel="00000000" w:rsidR="00000000" w:rsidRPr="00000000">
        <w:rPr>
          <w:rtl w:val="0"/>
        </w:rPr>
        <w:t xml:space="preserve">.</w:t>
      </w:r>
    </w:p>
    <w:p w:rsidR="00000000" w:rsidDel="00000000" w:rsidP="00000000" w:rsidRDefault="00000000" w:rsidRPr="00000000" w14:paraId="00000808">
      <w:pPr>
        <w:pStyle w:val="Heading2"/>
        <w:spacing w:after="200" w:lineRule="auto"/>
        <w:rPr/>
      </w:pPr>
      <w:bookmarkStart w:colFirst="0" w:colLast="0" w:name="_v3keelz9e793" w:id="224"/>
      <w:bookmarkEnd w:id="224"/>
      <w:r w:rsidDel="00000000" w:rsidR="00000000" w:rsidRPr="00000000">
        <w:rPr>
          <w:sz w:val="34"/>
          <w:szCs w:val="34"/>
          <w:rtl w:val="0"/>
        </w:rPr>
        <w:t xml:space="preserve">GCS Bucket - te table: Error while reading data, error message: Parquet column 'XYZ' has type INT which does not match the target cpp_type DOUBLE. File: gs://path/to/some/blob.parquet</w:t>
      </w:r>
      <w:r w:rsidDel="00000000" w:rsidR="00000000" w:rsidRPr="00000000">
        <w:rPr>
          <w:rtl w:val="0"/>
        </w:rPr>
      </w:r>
    </w:p>
    <w:p w:rsidR="00000000" w:rsidDel="00000000" w:rsidP="00000000" w:rsidRDefault="00000000" w:rsidRPr="00000000" w14:paraId="00000809">
      <w:pPr>
        <w:rPr/>
      </w:pPr>
      <w:r w:rsidDel="00000000" w:rsidR="00000000" w:rsidRPr="00000000">
        <w:rPr>
          <w:rtl w:val="0"/>
        </w:rPr>
        <w:t xml:space="preserve">Ultimately, when trying to ingest data into a BigQuery table, all files within a given directory must have the same schema. </w:t>
      </w:r>
    </w:p>
    <w:p w:rsidR="00000000" w:rsidDel="00000000" w:rsidP="00000000" w:rsidRDefault="00000000" w:rsidRPr="00000000" w14:paraId="0000080A">
      <w:pPr>
        <w:rPr/>
      </w:pPr>
      <w:r w:rsidDel="00000000" w:rsidR="00000000" w:rsidRPr="00000000">
        <w:rPr>
          <w:rtl w:val="0"/>
        </w:rPr>
        <w:t xml:space="preserve">When dealing for example with the FHV Datasets from 2019, however (see image below), one can see that the files for '2019-05', and 2019-06, have the columns "PUlocationID" and "DOlocationID" as Integers, while for the period of '2019-01' through '2019-04', the same column is defined as FLOAT.parquet</w:t>
      </w:r>
    </w:p>
    <w:p w:rsidR="00000000" w:rsidDel="00000000" w:rsidP="00000000" w:rsidRDefault="00000000" w:rsidRPr="00000000" w14:paraId="0000080B">
      <w:pPr>
        <w:rPr/>
      </w:pPr>
      <w:r w:rsidDel="00000000" w:rsidR="00000000" w:rsidRPr="00000000">
        <w:rPr>
          <w:rtl w:val="0"/>
        </w:rPr>
        <w:t xml:space="preserve">So while importing these files as parquet to BigQuery, the first one will be used to define the schema of the table, while all files following that will be used to append data on the existing table. Which means, they must all follow the very same schema of the file that created the table. </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sz w:val="34"/>
          <w:szCs w:val="34"/>
        </w:rPr>
      </w:pPr>
      <w:r w:rsidDel="00000000" w:rsidR="00000000" w:rsidRPr="00000000">
        <w:rPr/>
        <w:drawing>
          <wp:inline distB="114300" distT="114300" distL="114300" distR="114300">
            <wp:extent cx="4738688" cy="5649076"/>
            <wp:effectExtent b="0" l="0" r="0" t="0"/>
            <wp:docPr id="62" name="image74.png"/>
            <a:graphic>
              <a:graphicData uri="http://schemas.openxmlformats.org/drawingml/2006/picture">
                <pic:pic>
                  <pic:nvPicPr>
                    <pic:cNvPr id="0" name="image74.png"/>
                    <pic:cNvPicPr preferRelativeResize="0"/>
                  </pic:nvPicPr>
                  <pic:blipFill>
                    <a:blip r:embed="rId159"/>
                    <a:srcRect b="0" l="0" r="0" t="0"/>
                    <a:stretch>
                      <a:fillRect/>
                    </a:stretch>
                  </pic:blipFill>
                  <pic:spPr>
                    <a:xfrm>
                      <a:off x="0" y="0"/>
                      <a:ext cx="4738688" cy="5649076"/>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So, in order to prevent errors like that, make sure to enforce the data types for the columns on the DataFrame before you serialize/upload them to BigQuery. Like this:</w:t>
      </w:r>
    </w:p>
    <w:p w:rsidR="00000000" w:rsidDel="00000000" w:rsidP="00000000" w:rsidRDefault="00000000" w:rsidRPr="00000000" w14:paraId="0000080F">
      <w:pPr>
        <w:spacing w:line="240" w:lineRule="auto"/>
        <w:rPr/>
      </w:pPr>
      <w:r w:rsidDel="00000000" w:rsidR="00000000" w:rsidRPr="00000000">
        <w:rPr>
          <w:rFonts w:ascii="Courier New" w:cs="Courier New" w:eastAsia="Courier New" w:hAnsi="Courier New"/>
          <w:shd w:fill="f3f3f3" w:val="clear"/>
          <w:rtl w:val="0"/>
        </w:rPr>
        <w:t xml:space="preserve">pd.read_csv("path_or_url").astype({</w:t>
        <w:br w:type="textWrapping"/>
        <w:tab/>
        <w:t xml:space="preserve">"col1_name": "datatype",</w:t>
        <w:tab/>
        <w:br w:type="textWrapping"/>
        <w:tab/>
        <w:t xml:space="preserve">"col2_name": "datatype",</w:t>
        <w:tab/>
        <w:br w:type="textWrapping"/>
        <w:tab/>
        <w:t xml:space="preserve">...</w:t>
        <w:tab/>
        <w:tab/>
        <w:tab/>
        <w:tab/>
        <w:tab/>
        <w:br w:type="textWrapping"/>
        <w:tab/>
        <w:t xml:space="preserve">"colN_name": "datatype" </w:t>
        <w:tab/>
        <w:br w:type="textWrapping"/>
        <w:t xml:space="preserve">})</w:t>
      </w:r>
      <w:r w:rsidDel="00000000" w:rsidR="00000000" w:rsidRPr="00000000">
        <w:rPr>
          <w:rtl w:val="0"/>
        </w:rPr>
      </w:r>
    </w:p>
    <w:p w:rsidR="00000000" w:rsidDel="00000000" w:rsidP="00000000" w:rsidRDefault="00000000" w:rsidRPr="00000000" w14:paraId="00000810">
      <w:pPr>
        <w:pStyle w:val="Heading2"/>
        <w:spacing w:after="200" w:lineRule="auto"/>
        <w:rPr>
          <w:sz w:val="34"/>
          <w:szCs w:val="34"/>
        </w:rPr>
      </w:pPr>
      <w:bookmarkStart w:colFirst="0" w:colLast="0" w:name="_yxw5036p89r9" w:id="225"/>
      <w:bookmarkEnd w:id="225"/>
      <w:r w:rsidDel="00000000" w:rsidR="00000000" w:rsidRPr="00000000">
        <w:rPr>
          <w:rtl w:val="0"/>
        </w:rPr>
        <w:t xml:space="preserve">GCS Bucket - </w:t>
      </w:r>
      <w:r w:rsidDel="00000000" w:rsidR="00000000" w:rsidRPr="00000000">
        <w:rPr>
          <w:sz w:val="34"/>
          <w:szCs w:val="34"/>
          <w:rtl w:val="0"/>
        </w:rPr>
        <w:t xml:space="preserve">Fix Error when importing FHV data to GCS</w:t>
      </w:r>
    </w:p>
    <w:p w:rsidR="00000000" w:rsidDel="00000000" w:rsidP="00000000" w:rsidRDefault="00000000" w:rsidRPr="00000000" w14:paraId="00000811">
      <w:pPr>
        <w:rPr/>
      </w:pPr>
      <w:r w:rsidDel="00000000" w:rsidR="00000000" w:rsidRPr="00000000">
        <w:rPr>
          <w:rtl w:val="0"/>
        </w:rPr>
        <w:t xml:space="preserve">If you receive the error gzip.BadGzipFile: Not a gzipped file (b'\n\n'), this is because you have specified the wrong URL to the FHV dataset. Make sure to use </w:t>
      </w:r>
      <w:hyperlink r:id="rId160">
        <w:r w:rsidDel="00000000" w:rsidR="00000000" w:rsidRPr="00000000">
          <w:rPr>
            <w:u w:val="single"/>
            <w:rtl w:val="0"/>
          </w:rPr>
          <w:t xml:space="preserve">https://github.com/DataTalksClub/nyc-tlc-data/releases/download/fhv/{dataset_file}.csv.gz</w:t>
        </w:r>
      </w:hyperlink>
      <w:r w:rsidDel="00000000" w:rsidR="00000000" w:rsidRPr="00000000">
        <w:rPr>
          <w:rtl w:val="0"/>
        </w:rPr>
        <w:br w:type="textWrapping"/>
        <w:t xml:space="preserve">Emphasising the ‘/releases/download’ part of the URL.</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pStyle w:val="Heading2"/>
        <w:rPr/>
      </w:pPr>
      <w:bookmarkStart w:colFirst="0" w:colLast="0" w:name="_7koi3gevjo6j" w:id="226"/>
      <w:bookmarkEnd w:id="226"/>
      <w:r w:rsidDel="00000000" w:rsidR="00000000" w:rsidRPr="00000000">
        <w:rPr>
          <w:rtl w:val="0"/>
        </w:rPr>
        <w:t xml:space="preserve">GCS Bucket - Load Data From URL list in to GCP Bucket</w:t>
      </w:r>
    </w:p>
    <w:p w:rsidR="00000000" w:rsidDel="00000000" w:rsidP="00000000" w:rsidRDefault="00000000" w:rsidRPr="00000000" w14:paraId="00000814">
      <w:pPr>
        <w:rPr/>
      </w:pPr>
      <w:r w:rsidDel="00000000" w:rsidR="00000000" w:rsidRPr="00000000">
        <w:rPr/>
        <w:drawing>
          <wp:inline distB="114300" distT="114300" distL="114300" distR="114300">
            <wp:extent cx="6238875" cy="2714625"/>
            <wp:effectExtent b="0" l="0" r="0" t="0"/>
            <wp:docPr id="6" name="image29.png"/>
            <a:graphic>
              <a:graphicData uri="http://schemas.openxmlformats.org/drawingml/2006/picture">
                <pic:pic>
                  <pic:nvPicPr>
                    <pic:cNvPr id="0" name="image29.png"/>
                    <pic:cNvPicPr preferRelativeResize="0"/>
                  </pic:nvPicPr>
                  <pic:blipFill>
                    <a:blip r:embed="rId161"/>
                    <a:srcRect b="0" l="0" r="0" t="0"/>
                    <a:stretch>
                      <a:fillRect/>
                    </a:stretch>
                  </pic:blipFill>
                  <pic:spPr>
                    <a:xfrm>
                      <a:off x="0" y="0"/>
                      <a:ext cx="6238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jc w:val="right"/>
        <w:rPr>
          <w:sz w:val="34"/>
          <w:szCs w:val="34"/>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816">
      <w:pPr>
        <w:pStyle w:val="Heading2"/>
        <w:rPr>
          <w:sz w:val="34"/>
          <w:szCs w:val="34"/>
        </w:rPr>
      </w:pPr>
      <w:bookmarkStart w:colFirst="0" w:colLast="0" w:name="_r4xeaq50696j" w:id="227"/>
      <w:bookmarkEnd w:id="227"/>
      <w:r w:rsidDel="00000000" w:rsidR="00000000" w:rsidRPr="00000000">
        <w:rPr>
          <w:rtl w:val="0"/>
        </w:rPr>
        <w:t xml:space="preserve">GCS Bucket - </w:t>
      </w:r>
      <w:r w:rsidDel="00000000" w:rsidR="00000000" w:rsidRPr="00000000">
        <w:rPr>
          <w:sz w:val="34"/>
          <w:szCs w:val="34"/>
          <w:rtl w:val="0"/>
        </w:rPr>
        <w:t xml:space="preserve">I query my dataset and get a Bad character (ASCII 0) error?</w:t>
      </w:r>
    </w:p>
    <w:p w:rsidR="00000000" w:rsidDel="00000000" w:rsidP="00000000" w:rsidRDefault="00000000" w:rsidRPr="00000000" w14:paraId="00000817">
      <w:pPr>
        <w:numPr>
          <w:ilvl w:val="0"/>
          <w:numId w:val="102"/>
        </w:numPr>
        <w:ind w:left="720" w:hanging="360"/>
      </w:pPr>
      <w:r w:rsidDel="00000000" w:rsidR="00000000" w:rsidRPr="00000000">
        <w:rPr>
          <w:rtl w:val="0"/>
        </w:rPr>
        <w:t xml:space="preserve">Check the Schema</w:t>
      </w:r>
    </w:p>
    <w:p w:rsidR="00000000" w:rsidDel="00000000" w:rsidP="00000000" w:rsidRDefault="00000000" w:rsidRPr="00000000" w14:paraId="00000818">
      <w:pPr>
        <w:numPr>
          <w:ilvl w:val="0"/>
          <w:numId w:val="102"/>
        </w:numPr>
        <w:ind w:left="720" w:hanging="360"/>
      </w:pPr>
      <w:r w:rsidDel="00000000" w:rsidR="00000000" w:rsidRPr="00000000">
        <w:rPr>
          <w:rtl w:val="0"/>
        </w:rPr>
        <w:t xml:space="preserve">You might have a wrong formatting</w:t>
      </w:r>
    </w:p>
    <w:p w:rsidR="00000000" w:rsidDel="00000000" w:rsidP="00000000" w:rsidRDefault="00000000" w:rsidRPr="00000000" w14:paraId="00000819">
      <w:pPr>
        <w:numPr>
          <w:ilvl w:val="0"/>
          <w:numId w:val="102"/>
        </w:numPr>
        <w:ind w:left="720" w:hanging="360"/>
      </w:pPr>
      <w:r w:rsidDel="00000000" w:rsidR="00000000" w:rsidRPr="00000000">
        <w:rPr>
          <w:rtl w:val="0"/>
        </w:rPr>
        <w:t xml:space="preserve">Try to upload the CSV.GZ files without formatting or going through pandas via wget</w:t>
      </w:r>
    </w:p>
    <w:p w:rsidR="00000000" w:rsidDel="00000000" w:rsidP="00000000" w:rsidRDefault="00000000" w:rsidRPr="00000000" w14:paraId="0000081A">
      <w:pPr>
        <w:numPr>
          <w:ilvl w:val="0"/>
          <w:numId w:val="102"/>
        </w:numPr>
        <w:ind w:left="720" w:hanging="360"/>
      </w:pPr>
      <w:hyperlink r:id="rId162">
        <w:r w:rsidDel="00000000" w:rsidR="00000000" w:rsidRPr="00000000">
          <w:rPr>
            <w:u w:val="single"/>
            <w:rtl w:val="0"/>
          </w:rPr>
          <w:t xml:space="preserve">See this Slack conversation for helpful tips</w:t>
        </w:r>
      </w:hyperlink>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2"/>
        <w:spacing w:after="200" w:lineRule="auto"/>
        <w:rPr>
          <w:sz w:val="34"/>
          <w:szCs w:val="34"/>
        </w:rPr>
      </w:pPr>
      <w:bookmarkStart w:colFirst="0" w:colLast="0" w:name="_i3i3uiq4z7y" w:id="228"/>
      <w:bookmarkEnd w:id="228"/>
      <w:r w:rsidDel="00000000" w:rsidR="00000000" w:rsidRPr="00000000">
        <w:rPr>
          <w:rtl w:val="0"/>
        </w:rPr>
        <w:t xml:space="preserve">GCP BQ - </w:t>
      </w:r>
      <w:r w:rsidDel="00000000" w:rsidR="00000000" w:rsidRPr="00000000">
        <w:rPr>
          <w:sz w:val="34"/>
          <w:szCs w:val="34"/>
          <w:rtl w:val="0"/>
        </w:rPr>
        <w:t xml:space="preserve">“bq: command not found” </w:t>
      </w:r>
    </w:p>
    <w:p w:rsidR="00000000" w:rsidDel="00000000" w:rsidP="00000000" w:rsidRDefault="00000000" w:rsidRPr="00000000" w14:paraId="0000081D">
      <w:pPr>
        <w:rPr>
          <w:rFonts w:ascii="Roboto Mono" w:cs="Roboto Mono" w:eastAsia="Roboto Mono" w:hAnsi="Roboto Mono"/>
          <w:shd w:fill="f3f3f3" w:val="clear"/>
        </w:rPr>
      </w:pPr>
      <w:r w:rsidDel="00000000" w:rsidR="00000000" w:rsidRPr="00000000">
        <w:rPr>
          <w:rtl w:val="0"/>
        </w:rPr>
        <w:t xml:space="preserve">Run the following command to check if “BigQuery Command Line Tool” is installed or not: </w:t>
      </w:r>
      <w:r w:rsidDel="00000000" w:rsidR="00000000" w:rsidRPr="00000000">
        <w:rPr>
          <w:rFonts w:ascii="Roboto Mono" w:cs="Roboto Mono" w:eastAsia="Roboto Mono" w:hAnsi="Roboto Mono"/>
          <w:shd w:fill="f3f3f3" w:val="clear"/>
          <w:rtl w:val="0"/>
        </w:rPr>
        <w:t xml:space="preserve">gcloud components list</w:t>
      </w:r>
    </w:p>
    <w:p w:rsidR="00000000" w:rsidDel="00000000" w:rsidP="00000000" w:rsidRDefault="00000000" w:rsidRPr="00000000" w14:paraId="0000081E">
      <w:pPr>
        <w:rPr/>
      </w:pPr>
      <w:r w:rsidDel="00000000" w:rsidR="00000000" w:rsidRPr="00000000">
        <w:rPr>
          <w:rtl w:val="0"/>
        </w:rPr>
        <w:t xml:space="preserve">You can also use </w:t>
      </w:r>
      <w:r w:rsidDel="00000000" w:rsidR="00000000" w:rsidRPr="00000000">
        <w:rPr>
          <w:rFonts w:ascii="Roboto Mono" w:cs="Roboto Mono" w:eastAsia="Roboto Mono" w:hAnsi="Roboto Mono"/>
          <w:shd w:fill="f3f3f3" w:val="clear"/>
          <w:rtl w:val="0"/>
        </w:rPr>
        <w:t xml:space="preserve">bq.cmd</w:t>
      </w:r>
      <w:r w:rsidDel="00000000" w:rsidR="00000000" w:rsidRPr="00000000">
        <w:rPr>
          <w:rtl w:val="0"/>
        </w:rPr>
        <w:t xml:space="preserve"> instead of </w:t>
      </w:r>
      <w:r w:rsidDel="00000000" w:rsidR="00000000" w:rsidRPr="00000000">
        <w:rPr>
          <w:rFonts w:ascii="Roboto Mono" w:cs="Roboto Mono" w:eastAsia="Roboto Mono" w:hAnsi="Roboto Mono"/>
          <w:shd w:fill="f3f3f3" w:val="clear"/>
          <w:rtl w:val="0"/>
        </w:rPr>
        <w:t xml:space="preserve">bq</w:t>
      </w:r>
      <w:r w:rsidDel="00000000" w:rsidR="00000000" w:rsidRPr="00000000">
        <w:rPr>
          <w:rtl w:val="0"/>
        </w:rPr>
        <w:t xml:space="preserve"> to make it work.</w:t>
      </w:r>
    </w:p>
    <w:p w:rsidR="00000000" w:rsidDel="00000000" w:rsidP="00000000" w:rsidRDefault="00000000" w:rsidRPr="00000000" w14:paraId="0000081F">
      <w:pPr>
        <w:rPr>
          <w:sz w:val="25"/>
          <w:szCs w:val="25"/>
          <w:highlight w:val="white"/>
        </w:rPr>
      </w:pPr>
      <w:r w:rsidDel="00000000" w:rsidR="00000000" w:rsidRPr="00000000">
        <w:rPr>
          <w:rtl w:val="0"/>
        </w:rPr>
      </w:r>
    </w:p>
    <w:p w:rsidR="00000000" w:rsidDel="00000000" w:rsidP="00000000" w:rsidRDefault="00000000" w:rsidRPr="00000000" w14:paraId="00000820">
      <w:pPr>
        <w:pStyle w:val="Heading2"/>
        <w:rPr/>
      </w:pPr>
      <w:bookmarkStart w:colFirst="0" w:colLast="0" w:name="_wqrdhv9ghkx5" w:id="229"/>
      <w:bookmarkEnd w:id="229"/>
      <w:r w:rsidDel="00000000" w:rsidR="00000000" w:rsidRPr="00000000">
        <w:rPr>
          <w:rtl w:val="0"/>
        </w:rPr>
        <w:t xml:space="preserve">GCP BQ - Caution in using bigquery:no </w:t>
      </w:r>
    </w:p>
    <w:p w:rsidR="00000000" w:rsidDel="00000000" w:rsidP="00000000" w:rsidRDefault="00000000" w:rsidRPr="00000000" w14:paraId="00000821">
      <w:pPr>
        <w:rPr/>
      </w:pPr>
      <w:r w:rsidDel="00000000" w:rsidR="00000000" w:rsidRPr="00000000">
        <w:rPr>
          <w:rtl w:val="0"/>
        </w:rPr>
        <w:t xml:space="preserve">Use big queries carefully,</w:t>
      </w:r>
    </w:p>
    <w:p w:rsidR="00000000" w:rsidDel="00000000" w:rsidP="00000000" w:rsidRDefault="00000000" w:rsidRPr="00000000" w14:paraId="00000822">
      <w:pPr>
        <w:rPr/>
      </w:pPr>
      <w:r w:rsidDel="00000000" w:rsidR="00000000" w:rsidRPr="00000000">
        <w:rPr>
          <w:rtl w:val="0"/>
        </w:rPr>
        <w:t xml:space="preserve">I created by bigquery dataset on an account where my free trial was exhausted, and got a bill of $80.</w:t>
      </w:r>
    </w:p>
    <w:p w:rsidR="00000000" w:rsidDel="00000000" w:rsidP="00000000" w:rsidRDefault="00000000" w:rsidRPr="00000000" w14:paraId="00000823">
      <w:pPr>
        <w:rPr/>
      </w:pPr>
      <w:r w:rsidDel="00000000" w:rsidR="00000000" w:rsidRPr="00000000">
        <w:rPr>
          <w:rtl w:val="0"/>
        </w:rPr>
        <w:t xml:space="preserve">Use big query in free credits and destroy all the datasets after creation.</w:t>
      </w:r>
    </w:p>
    <w:p w:rsidR="00000000" w:rsidDel="00000000" w:rsidP="00000000" w:rsidRDefault="00000000" w:rsidRPr="00000000" w14:paraId="00000824">
      <w:pPr>
        <w:rPr/>
      </w:pPr>
      <w:r w:rsidDel="00000000" w:rsidR="00000000" w:rsidRPr="00000000">
        <w:rPr>
          <w:rtl w:val="0"/>
        </w:rPr>
        <w:t xml:space="preserve">Check your Billing daily! Especially if you’ve spinned up a VM.</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pStyle w:val="Heading2"/>
        <w:spacing w:after="200" w:before="0" w:lineRule="auto"/>
        <w:rPr>
          <w:sz w:val="22"/>
          <w:szCs w:val="22"/>
        </w:rPr>
      </w:pPr>
      <w:bookmarkStart w:colFirst="0" w:colLast="0" w:name="_xs6o0th0trw7" w:id="230"/>
      <w:bookmarkEnd w:id="230"/>
      <w:r w:rsidDel="00000000" w:rsidR="00000000" w:rsidRPr="00000000">
        <w:rPr>
          <w:sz w:val="34"/>
          <w:szCs w:val="34"/>
          <w:rtl w:val="0"/>
        </w:rPr>
        <w:t xml:space="preserve">GCP BQ - Cannot read and write in different locations: source: EU, destination: US - Loading data from GCS into BigQuery (different Region):</w:t>
      </w: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Be careful when you create your resources on GCP, all of them have to share the same Region in order to allow load data from GCS Bucket to BigQuery. If you forgot it when you created them, you can create a new dataset on BigQuery using the same Region which you used on your GCS Bucket.</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drawing>
          <wp:inline distB="114300" distT="114300" distL="114300" distR="114300">
            <wp:extent cx="3910013" cy="2732804"/>
            <wp:effectExtent b="0" l="0" r="0" t="0"/>
            <wp:docPr id="4" name="image21.png"/>
            <a:graphic>
              <a:graphicData uri="http://schemas.openxmlformats.org/drawingml/2006/picture">
                <pic:pic>
                  <pic:nvPicPr>
                    <pic:cNvPr id="0" name="image21.png"/>
                    <pic:cNvPicPr preferRelativeResize="0"/>
                  </pic:nvPicPr>
                  <pic:blipFill>
                    <a:blip r:embed="rId163"/>
                    <a:srcRect b="0" l="0" r="0" t="0"/>
                    <a:stretch>
                      <a:fillRect/>
                    </a:stretch>
                  </pic:blipFill>
                  <pic:spPr>
                    <a:xfrm>
                      <a:off x="0" y="0"/>
                      <a:ext cx="3910013" cy="2732804"/>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drawing>
          <wp:inline distB="114300" distT="114300" distL="114300" distR="114300">
            <wp:extent cx="5084873" cy="3509709"/>
            <wp:effectExtent b="0" l="0" r="0" t="0"/>
            <wp:docPr id="57" name="image70.png"/>
            <a:graphic>
              <a:graphicData uri="http://schemas.openxmlformats.org/drawingml/2006/picture">
                <pic:pic>
                  <pic:nvPicPr>
                    <pic:cNvPr id="0" name="image70.png"/>
                    <pic:cNvPicPr preferRelativeResize="0"/>
                  </pic:nvPicPr>
                  <pic:blipFill>
                    <a:blip r:embed="rId164"/>
                    <a:srcRect b="0" l="0" r="0" t="0"/>
                    <a:stretch>
                      <a:fillRect/>
                    </a:stretch>
                  </pic:blipFill>
                  <pic:spPr>
                    <a:xfrm>
                      <a:off x="0" y="0"/>
                      <a:ext cx="5084873" cy="3509709"/>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This means that your GCS Bucket and the BigQuery dataset are placed in different regions. You have to create a new dataset inside BigQuery in the same region with your GCS bucket and store the data in the newly created dataset.</w:t>
      </w:r>
    </w:p>
    <w:p w:rsidR="00000000" w:rsidDel="00000000" w:rsidP="00000000" w:rsidRDefault="00000000" w:rsidRPr="00000000" w14:paraId="0000082E">
      <w:pPr>
        <w:rPr>
          <w:sz w:val="23"/>
          <w:szCs w:val="23"/>
          <w:highlight w:val="white"/>
        </w:rPr>
      </w:pPr>
      <w:r w:rsidDel="00000000" w:rsidR="00000000" w:rsidRPr="00000000">
        <w:rPr>
          <w:rtl w:val="0"/>
        </w:rPr>
      </w:r>
    </w:p>
    <w:p w:rsidR="00000000" w:rsidDel="00000000" w:rsidP="00000000" w:rsidRDefault="00000000" w:rsidRPr="00000000" w14:paraId="0000082F">
      <w:pPr>
        <w:pStyle w:val="Heading2"/>
        <w:spacing w:after="200" w:lineRule="auto"/>
        <w:rPr>
          <w:sz w:val="34"/>
          <w:szCs w:val="34"/>
        </w:rPr>
      </w:pPr>
      <w:bookmarkStart w:colFirst="0" w:colLast="0" w:name="_ac3n1bf69k" w:id="231"/>
      <w:bookmarkEnd w:id="231"/>
      <w:r w:rsidDel="00000000" w:rsidR="00000000" w:rsidRPr="00000000">
        <w:rPr>
          <w:sz w:val="34"/>
          <w:szCs w:val="34"/>
          <w:rtl w:val="0"/>
        </w:rPr>
        <w:t xml:space="preserve">GCP BQ - Cannot read and write in different locations: source: &lt;REGION_HERE&gt;, destination: &lt;ANOTHER_REGION_HERE&gt;</w:t>
      </w:r>
    </w:p>
    <w:p w:rsidR="00000000" w:rsidDel="00000000" w:rsidP="00000000" w:rsidRDefault="00000000" w:rsidRPr="00000000" w14:paraId="00000830">
      <w:pPr>
        <w:rPr/>
      </w:pPr>
      <w:r w:rsidDel="00000000" w:rsidR="00000000" w:rsidRPr="00000000">
        <w:rPr>
          <w:rtl w:val="0"/>
        </w:rPr>
        <w:t xml:space="preserve">Make sure to create the BigQuery dataset in the very same location that you've created the GCS Bucket. For instance, </w:t>
      </w:r>
      <w:r w:rsidDel="00000000" w:rsidR="00000000" w:rsidRPr="00000000">
        <w:rPr>
          <w:b w:val="1"/>
          <w:rtl w:val="0"/>
        </w:rPr>
        <w:t xml:space="preserve">if your GCS Bucket was created in `</w:t>
      </w:r>
      <w:r w:rsidDel="00000000" w:rsidR="00000000" w:rsidRPr="00000000">
        <w:rPr>
          <w:rtl w:val="0"/>
        </w:rPr>
        <w:t xml:space="preserve">us-central1</w:t>
      </w:r>
      <w:r w:rsidDel="00000000" w:rsidR="00000000" w:rsidRPr="00000000">
        <w:rPr>
          <w:b w:val="1"/>
          <w:rtl w:val="0"/>
        </w:rPr>
        <w:t xml:space="preserve">`, then BigQuery dataset</w:t>
      </w:r>
      <w:r w:rsidDel="00000000" w:rsidR="00000000" w:rsidRPr="00000000">
        <w:rPr>
          <w:rtl w:val="0"/>
        </w:rPr>
        <w:t xml:space="preserve"> </w:t>
      </w:r>
      <w:r w:rsidDel="00000000" w:rsidR="00000000" w:rsidRPr="00000000">
        <w:rPr>
          <w:b w:val="1"/>
          <w:rtl w:val="0"/>
        </w:rPr>
        <w:t xml:space="preserve">must be created in the same region </w:t>
      </w:r>
      <w:r w:rsidDel="00000000" w:rsidR="00000000" w:rsidRPr="00000000">
        <w:rPr>
          <w:rtl w:val="0"/>
        </w:rPr>
        <w:t xml:space="preserve">(us-central1, in this example)</w:t>
      </w:r>
    </w:p>
    <w:p w:rsidR="00000000" w:rsidDel="00000000" w:rsidP="00000000" w:rsidRDefault="00000000" w:rsidRPr="00000000" w14:paraId="00000831">
      <w:pPr>
        <w:rPr/>
      </w:pPr>
      <w:r w:rsidDel="00000000" w:rsidR="00000000" w:rsidRPr="00000000">
        <w:rPr/>
        <w:drawing>
          <wp:inline distB="114300" distT="114300" distL="114300" distR="114300">
            <wp:extent cx="8389953" cy="3555898"/>
            <wp:effectExtent b="0" l="0" r="0" t="0"/>
            <wp:docPr id="42" name="image34.png"/>
            <a:graphic>
              <a:graphicData uri="http://schemas.openxmlformats.org/drawingml/2006/picture">
                <pic:pic>
                  <pic:nvPicPr>
                    <pic:cNvPr id="0" name="image34.png"/>
                    <pic:cNvPicPr preferRelativeResize="0"/>
                  </pic:nvPicPr>
                  <pic:blipFill>
                    <a:blip r:embed="rId165"/>
                    <a:srcRect b="0" l="0" r="0" t="0"/>
                    <a:stretch>
                      <a:fillRect/>
                    </a:stretch>
                  </pic:blipFill>
                  <pic:spPr>
                    <a:xfrm>
                      <a:off x="0" y="0"/>
                      <a:ext cx="8389953" cy="3555898"/>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rPr>
          <w:rFonts w:ascii="Courier New" w:cs="Courier New" w:eastAsia="Courier New" w:hAnsi="Courier New"/>
        </w:rPr>
      </w:pPr>
      <w:r w:rsidDel="00000000" w:rsidR="00000000" w:rsidRPr="00000000">
        <w:rPr/>
        <w:drawing>
          <wp:inline distB="114300" distT="114300" distL="114300" distR="114300">
            <wp:extent cx="5768759" cy="7186560"/>
            <wp:effectExtent b="0" l="0" r="0" t="0"/>
            <wp:docPr id="40" name="image73.png"/>
            <a:graphic>
              <a:graphicData uri="http://schemas.openxmlformats.org/drawingml/2006/picture">
                <pic:pic>
                  <pic:nvPicPr>
                    <pic:cNvPr id="0" name="image73.png"/>
                    <pic:cNvPicPr preferRelativeResize="0"/>
                  </pic:nvPicPr>
                  <pic:blipFill>
                    <a:blip r:embed="rId166"/>
                    <a:srcRect b="0" l="0" r="0" t="0"/>
                    <a:stretch>
                      <a:fillRect/>
                    </a:stretch>
                  </pic:blipFill>
                  <pic:spPr>
                    <a:xfrm>
                      <a:off x="0" y="0"/>
                      <a:ext cx="5768759" cy="7186560"/>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2"/>
        <w:spacing w:after="200" w:lineRule="auto"/>
        <w:rPr>
          <w:sz w:val="34"/>
          <w:szCs w:val="34"/>
        </w:rPr>
      </w:pPr>
      <w:bookmarkStart w:colFirst="0" w:colLast="0" w:name="_j6s6l8okf80w" w:id="232"/>
      <w:bookmarkEnd w:id="232"/>
      <w:r w:rsidDel="00000000" w:rsidR="00000000" w:rsidRPr="00000000">
        <w:rPr>
          <w:rtl w:val="0"/>
        </w:rPr>
        <w:t xml:space="preserve">GCP BQ - </w:t>
      </w:r>
      <w:r w:rsidDel="00000000" w:rsidR="00000000" w:rsidRPr="00000000">
        <w:rPr>
          <w:sz w:val="34"/>
          <w:szCs w:val="34"/>
          <w:rtl w:val="0"/>
        </w:rPr>
        <w:t xml:space="preserve">Remember to save your queries</w:t>
      </w:r>
    </w:p>
    <w:p w:rsidR="00000000" w:rsidDel="00000000" w:rsidP="00000000" w:rsidRDefault="00000000" w:rsidRPr="00000000" w14:paraId="00000835">
      <w:pPr>
        <w:rPr/>
      </w:pPr>
      <w:r w:rsidDel="00000000" w:rsidR="00000000" w:rsidRPr="00000000">
        <w:rPr>
          <w:rtl w:val="0"/>
        </w:rPr>
        <w:t xml:space="preserve">By the way, this isn’t a problem/solution, but a useful hint:</w:t>
      </w:r>
    </w:p>
    <w:p w:rsidR="00000000" w:rsidDel="00000000" w:rsidP="00000000" w:rsidRDefault="00000000" w:rsidRPr="00000000" w14:paraId="00000836">
      <w:pPr>
        <w:numPr>
          <w:ilvl w:val="0"/>
          <w:numId w:val="92"/>
        </w:numPr>
        <w:ind w:left="720" w:hanging="360"/>
      </w:pPr>
      <w:r w:rsidDel="00000000" w:rsidR="00000000" w:rsidRPr="00000000">
        <w:rPr>
          <w:rtl w:val="0"/>
        </w:rPr>
        <w:t xml:space="preserve">Please, remember to save your progress in BigQuery SQL Editor.</w:t>
      </w:r>
    </w:p>
    <w:p w:rsidR="00000000" w:rsidDel="00000000" w:rsidP="00000000" w:rsidRDefault="00000000" w:rsidRPr="00000000" w14:paraId="00000837">
      <w:pPr>
        <w:numPr>
          <w:ilvl w:val="0"/>
          <w:numId w:val="92"/>
        </w:numPr>
        <w:ind w:left="720" w:hanging="360"/>
      </w:pPr>
      <w:r w:rsidDel="00000000" w:rsidR="00000000" w:rsidRPr="00000000">
        <w:rPr>
          <w:rtl w:val="0"/>
        </w:rPr>
        <w:t xml:space="preserve">I was almost finishing the homework, when my Chrome Tab froze and I had to reload it. Then I lost my entire SQL script.</w:t>
      </w:r>
    </w:p>
    <w:p w:rsidR="00000000" w:rsidDel="00000000" w:rsidP="00000000" w:rsidRDefault="00000000" w:rsidRPr="00000000" w14:paraId="00000838">
      <w:pPr>
        <w:numPr>
          <w:ilvl w:val="0"/>
          <w:numId w:val="92"/>
        </w:numPr>
        <w:ind w:left="720" w:hanging="360"/>
      </w:pPr>
      <w:r w:rsidDel="00000000" w:rsidR="00000000" w:rsidRPr="00000000">
        <w:rPr>
          <w:rtl w:val="0"/>
        </w:rPr>
        <w:t xml:space="preserve">Save your script from time to time. Just click on the button at the top bar. Your saved file will be available on the left panel.</w:t>
      </w:r>
    </w:p>
    <w:p w:rsidR="00000000" w:rsidDel="00000000" w:rsidP="00000000" w:rsidRDefault="00000000" w:rsidRPr="00000000" w14:paraId="00000839">
      <w:pPr>
        <w:rPr/>
      </w:pPr>
      <w:r w:rsidDel="00000000" w:rsidR="00000000" w:rsidRPr="00000000">
        <w:rPr/>
        <w:drawing>
          <wp:inline distB="114300" distT="114300" distL="114300" distR="114300">
            <wp:extent cx="6900863" cy="2621499"/>
            <wp:effectExtent b="0" l="0" r="0" t="0"/>
            <wp:docPr id="47" name="image65.png"/>
            <a:graphic>
              <a:graphicData uri="http://schemas.openxmlformats.org/drawingml/2006/picture">
                <pic:pic>
                  <pic:nvPicPr>
                    <pic:cNvPr id="0" name="image65.png"/>
                    <pic:cNvPicPr preferRelativeResize="0"/>
                  </pic:nvPicPr>
                  <pic:blipFill>
                    <a:blip r:embed="rId167"/>
                    <a:srcRect b="0" l="0" r="0" t="0"/>
                    <a:stretch>
                      <a:fillRect/>
                    </a:stretch>
                  </pic:blipFill>
                  <pic:spPr>
                    <a:xfrm>
                      <a:off x="0" y="0"/>
                      <a:ext cx="6900863" cy="2621499"/>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Alternatively, you can copy paste your queries into an .sql file in your preferred editor (Notepad++, VS Code, etc.). Using the .sql extension will provide convenient color formatting.</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pStyle w:val="Heading2"/>
        <w:spacing w:after="200" w:lineRule="auto"/>
        <w:rPr>
          <w:sz w:val="34"/>
          <w:szCs w:val="34"/>
        </w:rPr>
      </w:pPr>
      <w:bookmarkStart w:colFirst="0" w:colLast="0" w:name="_h8bv1c7pspc0" w:id="233"/>
      <w:bookmarkEnd w:id="233"/>
      <w:r w:rsidDel="00000000" w:rsidR="00000000" w:rsidRPr="00000000">
        <w:rPr>
          <w:rtl w:val="0"/>
        </w:rPr>
        <w:t xml:space="preserve">GCP BQ - </w:t>
      </w:r>
      <w:r w:rsidDel="00000000" w:rsidR="00000000" w:rsidRPr="00000000">
        <w:rPr>
          <w:sz w:val="34"/>
          <w:szCs w:val="34"/>
          <w:rtl w:val="0"/>
        </w:rPr>
        <w:t xml:space="preserve">Can I use BigQuery for real-time analytics in this project?</w:t>
      </w:r>
    </w:p>
    <w:p w:rsidR="00000000" w:rsidDel="00000000" w:rsidP="00000000" w:rsidRDefault="00000000" w:rsidRPr="00000000" w14:paraId="0000083D">
      <w:pPr>
        <w:rPr/>
      </w:pPr>
      <w:r w:rsidDel="00000000" w:rsidR="00000000" w:rsidRPr="00000000">
        <w:rPr>
          <w:rtl w:val="0"/>
        </w:rPr>
        <w:t xml:space="preserve">Ans :  While real-time analytics might not be explicitly mentioned, BigQuery has real-time data streaming capabilities, allowing for potential integration in future project iterations.</w:t>
      </w:r>
    </w:p>
    <w:p w:rsidR="00000000" w:rsidDel="00000000" w:rsidP="00000000" w:rsidRDefault="00000000" w:rsidRPr="00000000" w14:paraId="0000083E">
      <w:pPr>
        <w:pStyle w:val="Heading2"/>
        <w:rPr>
          <w:sz w:val="24"/>
          <w:szCs w:val="24"/>
        </w:rPr>
      </w:pPr>
      <w:bookmarkStart w:colFirst="0" w:colLast="0" w:name="_bd9r86lu5ne1" w:id="234"/>
      <w:bookmarkEnd w:id="234"/>
      <w:r w:rsidDel="00000000" w:rsidR="00000000" w:rsidRPr="00000000">
        <w:rPr>
          <w:rtl w:val="0"/>
        </w:rPr>
        <w:t xml:space="preserve">GCP BQ - </w:t>
      </w:r>
      <w:r w:rsidDel="00000000" w:rsidR="00000000" w:rsidRPr="00000000">
        <w:rPr>
          <w:sz w:val="34"/>
          <w:szCs w:val="34"/>
          <w:rtl w:val="0"/>
        </w:rPr>
        <w:t xml:space="preserve">Unable to load data from external tables into a materialized table in BigQuery due to an invalid timestamp error that are added while appending data to the file in Google Cloud Storage</w:t>
      </w:r>
      <w:r w:rsidDel="00000000" w:rsidR="00000000" w:rsidRPr="00000000">
        <w:rPr>
          <w:rtl w:val="0"/>
        </w:rPr>
      </w:r>
    </w:p>
    <w:p w:rsidR="00000000" w:rsidDel="00000000" w:rsidP="00000000" w:rsidRDefault="00000000" w:rsidRPr="00000000" w14:paraId="0000083F">
      <w:pPr>
        <w:rPr/>
      </w:pPr>
      <w:r w:rsidDel="00000000" w:rsidR="00000000" w:rsidRPr="00000000">
        <w:rPr>
          <w:rFonts w:ascii="Courier New" w:cs="Courier New" w:eastAsia="Courier New" w:hAnsi="Courier New"/>
          <w:rtl w:val="0"/>
        </w:rPr>
        <w:t xml:space="preserve">could not parse 'pickup_datetime' as timestamp for field pickup_datetime (position 2)</w:t>
      </w: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This error is caused by invalid data in the timestamp column. A way to identify the problem is to define the schema from the external table using string datatype. This enables the queries to work at which point we can filter out the invalid rows from the import to the materialised table and insert the fields with the timestamp data type.</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pStyle w:val="Heading2"/>
        <w:rPr/>
      </w:pPr>
      <w:bookmarkStart w:colFirst="0" w:colLast="0" w:name="_iebmmf5s6jff" w:id="235"/>
      <w:bookmarkEnd w:id="235"/>
      <w:r w:rsidDel="00000000" w:rsidR="00000000" w:rsidRPr="00000000">
        <w:rPr>
          <w:rtl w:val="0"/>
        </w:rPr>
        <w:t xml:space="preserve">GCP BQ - Error Message in BigQuery: annotated as a valid Timestamp, please annotate it as TimestampType(MICROS) or TimestampType(MILLIS) </w:t>
      </w:r>
    </w:p>
    <w:p w:rsidR="00000000" w:rsidDel="00000000" w:rsidP="00000000" w:rsidRDefault="00000000" w:rsidRPr="00000000" w14:paraId="00000843">
      <w:pPr>
        <w:rPr/>
      </w:pPr>
      <w:r w:rsidDel="00000000" w:rsidR="00000000" w:rsidRPr="00000000">
        <w:rPr>
          <w:b w:val="1"/>
          <w:rtl w:val="0"/>
        </w:rPr>
        <w:t xml:space="preserve">Background</w:t>
      </w:r>
      <w:r w:rsidDel="00000000" w:rsidR="00000000" w:rsidRPr="00000000">
        <w:rPr>
          <w:rtl w:val="0"/>
        </w:rPr>
        <w:t xml:space="preserve">:</w:t>
      </w:r>
    </w:p>
    <w:p w:rsidR="00000000" w:rsidDel="00000000" w:rsidP="00000000" w:rsidRDefault="00000000" w:rsidRPr="00000000" w14:paraId="00000844">
      <w:pPr>
        <w:numPr>
          <w:ilvl w:val="0"/>
          <w:numId w:val="16"/>
        </w:numPr>
        <w:spacing w:after="0" w:afterAutospacing="0"/>
        <w:ind w:left="720" w:hanging="360"/>
      </w:pPr>
      <w:r w:rsidDel="00000000" w:rsidR="00000000" w:rsidRPr="00000000">
        <w:rPr>
          <w:rtl w:val="0"/>
        </w:rPr>
        <w:t xml:space="preserve">`pd.read_parquet`</w:t>
      </w:r>
    </w:p>
    <w:p w:rsidR="00000000" w:rsidDel="00000000" w:rsidP="00000000" w:rsidRDefault="00000000" w:rsidRPr="00000000" w14:paraId="00000845">
      <w:pPr>
        <w:numPr>
          <w:ilvl w:val="0"/>
          <w:numId w:val="16"/>
        </w:numPr>
        <w:spacing w:after="0" w:afterAutospacing="0"/>
        <w:ind w:left="720" w:hanging="360"/>
      </w:pPr>
      <w:r w:rsidDel="00000000" w:rsidR="00000000" w:rsidRPr="00000000">
        <w:rPr>
          <w:rtl w:val="0"/>
        </w:rPr>
        <w:t xml:space="preserve">`pd.to_datetime`</w:t>
      </w:r>
    </w:p>
    <w:p w:rsidR="00000000" w:rsidDel="00000000" w:rsidP="00000000" w:rsidRDefault="00000000" w:rsidRPr="00000000" w14:paraId="00000846">
      <w:pPr>
        <w:numPr>
          <w:ilvl w:val="0"/>
          <w:numId w:val="16"/>
        </w:numPr>
        <w:ind w:left="720" w:hanging="360"/>
      </w:pPr>
      <w:r w:rsidDel="00000000" w:rsidR="00000000" w:rsidRPr="00000000">
        <w:rPr>
          <w:rtl w:val="0"/>
        </w:rPr>
        <w:t xml:space="preserve">`pq.write_to_dataset`</w:t>
      </w:r>
    </w:p>
    <w:p w:rsidR="00000000" w:rsidDel="00000000" w:rsidP="00000000" w:rsidRDefault="00000000" w:rsidRPr="00000000" w14:paraId="00000847">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48">
      <w:pPr>
        <w:numPr>
          <w:ilvl w:val="0"/>
          <w:numId w:val="118"/>
        </w:numPr>
        <w:spacing w:after="0" w:afterAutospacing="0"/>
        <w:ind w:left="720" w:hanging="360"/>
      </w:pPr>
      <w:hyperlink r:id="rId168">
        <w:r w:rsidDel="00000000" w:rsidR="00000000" w:rsidRPr="00000000">
          <w:rPr>
            <w:u w:val="single"/>
            <w:rtl w:val="0"/>
          </w:rPr>
          <w:t xml:space="preserve">https://stackoverflow.com/questions/48314880/are-parquet-file-created-with-pyarrow-vs-pyspark-compatible</w:t>
        </w:r>
      </w:hyperlink>
      <w:r w:rsidDel="00000000" w:rsidR="00000000" w:rsidRPr="00000000">
        <w:rPr>
          <w:rtl w:val="0"/>
        </w:rPr>
      </w:r>
    </w:p>
    <w:p w:rsidR="00000000" w:rsidDel="00000000" w:rsidP="00000000" w:rsidRDefault="00000000" w:rsidRPr="00000000" w14:paraId="00000849">
      <w:pPr>
        <w:numPr>
          <w:ilvl w:val="0"/>
          <w:numId w:val="118"/>
        </w:numPr>
        <w:spacing w:after="0" w:afterAutospacing="0"/>
        <w:ind w:left="720" w:hanging="360"/>
      </w:pPr>
      <w:hyperlink r:id="rId169">
        <w:r w:rsidDel="00000000" w:rsidR="00000000" w:rsidRPr="00000000">
          <w:rPr>
            <w:u w:val="single"/>
            <w:rtl w:val="0"/>
          </w:rPr>
          <w:t xml:space="preserve">https://stackoverflow.com/questions/57798479/editing-parquet-files-with-python-causes-errors-to-datetime-format</w:t>
        </w:r>
      </w:hyperlink>
      <w:r w:rsidDel="00000000" w:rsidR="00000000" w:rsidRPr="00000000">
        <w:rPr>
          <w:rtl w:val="0"/>
        </w:rPr>
      </w:r>
    </w:p>
    <w:p w:rsidR="00000000" w:rsidDel="00000000" w:rsidP="00000000" w:rsidRDefault="00000000" w:rsidRPr="00000000" w14:paraId="0000084A">
      <w:pPr>
        <w:numPr>
          <w:ilvl w:val="0"/>
          <w:numId w:val="118"/>
        </w:numPr>
        <w:ind w:left="720" w:hanging="360"/>
      </w:pPr>
      <w:hyperlink r:id="rId170">
        <w:r w:rsidDel="00000000" w:rsidR="00000000" w:rsidRPr="00000000">
          <w:rPr>
            <w:u w:val="single"/>
            <w:rtl w:val="0"/>
          </w:rPr>
          <w:t xml:space="preserve">https://www.reddit.com/r/bigquery/comments/16aoq0u/parquet_timestamp_to_bq_coming_across_as_int/?share_id=YXqCs5Jl6hQcw-kg6-VgF&amp;utm_content=1&amp;utm_medium=ios_app&amp;utm_name=ioscss&amp;utm_source=share&amp;utm_term=1</w:t>
        </w:r>
      </w:hyperlink>
      <w:r w:rsidDel="00000000" w:rsidR="00000000" w:rsidRPr="00000000">
        <w:rPr>
          <w:rtl w:val="0"/>
        </w:rPr>
      </w:r>
    </w:p>
    <w:p w:rsidR="00000000" w:rsidDel="00000000" w:rsidP="00000000" w:rsidRDefault="00000000" w:rsidRPr="00000000" w14:paraId="0000084B">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84C">
      <w:pPr>
        <w:rPr/>
      </w:pPr>
      <w:r w:rsidDel="00000000" w:rsidR="00000000" w:rsidRPr="00000000">
        <w:rPr>
          <w:rtl w:val="0"/>
        </w:rPr>
        <w:t xml:space="preserve">Add `use_deprecated_int96_timestamps=True` to `pq.write_to_dataset` function, like below</w:t>
      </w:r>
    </w:p>
    <w:p w:rsidR="00000000" w:rsidDel="00000000" w:rsidP="00000000" w:rsidRDefault="00000000" w:rsidRPr="00000000" w14:paraId="0000084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pq.write_to_dataset(</w:t>
      </w:r>
    </w:p>
    <w:p w:rsidR="00000000" w:rsidDel="00000000" w:rsidP="00000000" w:rsidRDefault="00000000" w:rsidRPr="00000000" w14:paraId="0000084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w:t>
      </w:r>
    </w:p>
    <w:p w:rsidR="00000000" w:rsidDel="00000000" w:rsidP="00000000" w:rsidRDefault="00000000" w:rsidRPr="00000000" w14:paraId="0000084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root_path=root_path,</w:t>
      </w:r>
    </w:p>
    <w:p w:rsidR="00000000" w:rsidDel="00000000" w:rsidP="00000000" w:rsidRDefault="00000000" w:rsidRPr="00000000" w14:paraId="0000085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filesystem=gcs,</w:t>
      </w:r>
    </w:p>
    <w:p w:rsidR="00000000" w:rsidDel="00000000" w:rsidP="00000000" w:rsidRDefault="00000000" w:rsidRPr="00000000" w14:paraId="0000085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use_deprecated_int96_timestamps=True  </w:t>
      </w:r>
    </w:p>
    <w:p w:rsidR="00000000" w:rsidDel="00000000" w:rsidP="00000000" w:rsidRDefault="00000000" w:rsidRPr="00000000" w14:paraId="0000085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 timestamps to INT96 Parquet format</w:t>
      </w:r>
    </w:p>
    <w:p w:rsidR="00000000" w:rsidDel="00000000" w:rsidP="00000000" w:rsidRDefault="00000000" w:rsidRPr="00000000" w14:paraId="0000085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pStyle w:val="Heading2"/>
        <w:rPr/>
      </w:pPr>
      <w:bookmarkStart w:colFirst="0" w:colLast="0" w:name="_j9wrvd5lsux2" w:id="236"/>
      <w:bookmarkEnd w:id="236"/>
      <w:r w:rsidDel="00000000" w:rsidR="00000000" w:rsidRPr="00000000">
        <w:rPr>
          <w:rtl w:val="0"/>
        </w:rPr>
        <w:t xml:space="preserve">GCP BQ - </w:t>
      </w:r>
      <w:r w:rsidDel="00000000" w:rsidR="00000000" w:rsidRPr="00000000">
        <w:rPr>
          <w:sz w:val="34"/>
          <w:szCs w:val="34"/>
          <w:rtl w:val="0"/>
        </w:rPr>
        <w:t xml:space="preserve">Datetime columns in Parquet files created from Pandas show up as integer columns in BigQuery</w:t>
      </w:r>
      <w:r w:rsidDel="00000000" w:rsidR="00000000" w:rsidRPr="00000000">
        <w:rPr>
          <w:rtl w:val="0"/>
        </w:rPr>
      </w:r>
    </w:p>
    <w:p w:rsidR="00000000" w:rsidDel="00000000" w:rsidP="00000000" w:rsidRDefault="00000000" w:rsidRPr="00000000" w14:paraId="00000856">
      <w:pPr>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857">
      <w:pPr>
        <w:rPr/>
      </w:pPr>
      <w:r w:rsidDel="00000000" w:rsidR="00000000" w:rsidRPr="00000000">
        <w:rPr>
          <w:rtl w:val="0"/>
        </w:rPr>
        <w:t xml:space="preserve">If you’re using Mage, in the last Data Exporter that writes to Google Cloud Storage use PyArrow to generate the Parquet file with the correct logical type for the datetime columns, otherwise they won't be converted to timestamp when loaded by BigQuery later on.</w:t>
      </w:r>
    </w:p>
    <w:p w:rsidR="00000000" w:rsidDel="00000000" w:rsidP="00000000" w:rsidRDefault="00000000" w:rsidRPr="00000000" w14:paraId="0000085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 as pa</w:t>
      </w:r>
    </w:p>
    <w:p w:rsidR="00000000" w:rsidDel="00000000" w:rsidP="00000000" w:rsidRDefault="00000000" w:rsidRPr="00000000" w14:paraId="0000085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pyarrow.parquet as pq</w:t>
      </w:r>
    </w:p>
    <w:p w:rsidR="00000000" w:rsidDel="00000000" w:rsidP="00000000" w:rsidRDefault="00000000" w:rsidRPr="00000000" w14:paraId="0000085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85B">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if 'data_exporter' not in globals():</w:t>
      </w:r>
    </w:p>
    <w:p w:rsidR="00000000" w:rsidDel="00000000" w:rsidP="00000000" w:rsidRDefault="00000000" w:rsidRPr="00000000" w14:paraId="0000085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from mage_ai.data_preparation.decorators import data_exporter</w:t>
      </w:r>
    </w:p>
    <w:p w:rsidR="00000000" w:rsidDel="00000000" w:rsidP="00000000" w:rsidRDefault="00000000" w:rsidRPr="00000000" w14:paraId="0000085E">
      <w:pPr>
        <w:spacing w:after="0" w:lineRule="auto"/>
        <w:rPr>
          <w:rFonts w:ascii="Consolas" w:cs="Consolas" w:eastAsia="Consolas" w:hAnsi="Consolas"/>
        </w:rPr>
      </w:pPr>
      <w:r w:rsidDel="00000000" w:rsidR="00000000" w:rsidRPr="00000000">
        <w:rPr>
          <w:rFonts w:ascii="Consolas" w:cs="Consolas" w:eastAsia="Consolas" w:hAnsi="Consolas"/>
          <w:rtl w:val="0"/>
        </w:rPr>
        <w:br w:type="textWrapping"/>
        <w:t xml:space="preserve"># Replace with the location of your service account key JSON file.</w:t>
      </w:r>
    </w:p>
    <w:p w:rsidR="00000000" w:rsidDel="00000000" w:rsidP="00000000" w:rsidRDefault="00000000" w:rsidRPr="00000000" w14:paraId="0000085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os.environ['GOOGLE_APPLICATION_CREDENTIALS'] = '/home/src/personal-gcp.json' </w:t>
      </w:r>
    </w:p>
    <w:p w:rsidR="00000000" w:rsidDel="00000000" w:rsidP="00000000" w:rsidRDefault="00000000" w:rsidRPr="00000000" w14:paraId="00000860">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bucket_name = "&lt;YOUR_BUCKET_NAME&gt;"</w:t>
      </w:r>
    </w:p>
    <w:p w:rsidR="00000000" w:rsidDel="00000000" w:rsidP="00000000" w:rsidRDefault="00000000" w:rsidRPr="00000000" w14:paraId="0000086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object_key = 'nyc_taxi_data_2022.parquet'</w:t>
      </w:r>
    </w:p>
    <w:p w:rsidR="00000000" w:rsidDel="00000000" w:rsidP="00000000" w:rsidRDefault="00000000" w:rsidRPr="00000000" w14:paraId="0000086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where = f'{bucket_name}/{object_key}'</w:t>
      </w:r>
    </w:p>
    <w:p w:rsidR="00000000" w:rsidDel="00000000" w:rsidP="00000000" w:rsidRDefault="00000000" w:rsidRPr="00000000" w14:paraId="00000864">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@data_exporter</w:t>
      </w:r>
    </w:p>
    <w:p w:rsidR="00000000" w:rsidDel="00000000" w:rsidP="00000000" w:rsidRDefault="00000000" w:rsidRPr="00000000" w14:paraId="0000086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def export_data(data, *args, **kwargs):</w:t>
      </w:r>
    </w:p>
    <w:p w:rsidR="00000000" w:rsidDel="00000000" w:rsidP="00000000" w:rsidRDefault="00000000" w:rsidRPr="00000000" w14:paraId="0000086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 = pa.Table.from_pandas(data, preserve_index=False)</w:t>
      </w:r>
    </w:p>
    <w:p w:rsidR="00000000" w:rsidDel="00000000" w:rsidP="00000000" w:rsidRDefault="00000000" w:rsidRPr="00000000" w14:paraId="0000086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gcs = pa.fs.GcsFileSystem()</w:t>
      </w:r>
    </w:p>
    <w:p w:rsidR="00000000" w:rsidDel="00000000" w:rsidP="00000000" w:rsidRDefault="00000000" w:rsidRPr="00000000" w14:paraId="00000869">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pq.write_table(</w:t>
      </w:r>
    </w:p>
    <w:p w:rsidR="00000000" w:rsidDel="00000000" w:rsidP="00000000" w:rsidRDefault="00000000" w:rsidRPr="00000000" w14:paraId="0000086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w:t>
      </w:r>
    </w:p>
    <w:p w:rsidR="00000000" w:rsidDel="00000000" w:rsidP="00000000" w:rsidRDefault="00000000" w:rsidRPr="00000000" w14:paraId="0000086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where,</w:t>
      </w:r>
    </w:p>
    <w:p w:rsidR="00000000" w:rsidDel="00000000" w:rsidP="00000000" w:rsidRDefault="00000000" w:rsidRPr="00000000" w14:paraId="0000086D">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Convert integer columns in Epoch milliseconds</w:t>
      </w:r>
    </w:p>
    <w:p w:rsidR="00000000" w:rsidDel="00000000" w:rsidP="00000000" w:rsidRDefault="00000000" w:rsidRPr="00000000" w14:paraId="0000086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to Timestamp columns in microseconds ('us') so</w:t>
      </w:r>
    </w:p>
    <w:p w:rsidR="00000000" w:rsidDel="00000000" w:rsidP="00000000" w:rsidRDefault="00000000" w:rsidRPr="00000000" w14:paraId="0000087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they can be loaded into BigQuery with the right</w:t>
      </w:r>
    </w:p>
    <w:p w:rsidR="00000000" w:rsidDel="00000000" w:rsidP="00000000" w:rsidRDefault="00000000" w:rsidRPr="00000000" w14:paraId="0000087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data type</w:t>
      </w:r>
    </w:p>
    <w:p w:rsidR="00000000" w:rsidDel="00000000" w:rsidP="00000000" w:rsidRDefault="00000000" w:rsidRPr="00000000" w14:paraId="0000087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coerce_timestamps='us',</w:t>
      </w:r>
    </w:p>
    <w:p w:rsidR="00000000" w:rsidDel="00000000" w:rsidP="00000000" w:rsidRDefault="00000000" w:rsidRPr="00000000" w14:paraId="00000873">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7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filesystem=gcs</w:t>
      </w:r>
    </w:p>
    <w:p w:rsidR="00000000" w:rsidDel="00000000" w:rsidP="00000000" w:rsidRDefault="00000000" w:rsidRPr="00000000" w14:paraId="00000875">
      <w:pPr>
        <w:spacing w:after="0" w:lineRule="auto"/>
        <w:rPr>
          <w:rFonts w:ascii="Consolas" w:cs="Consolas" w:eastAsia="Consolas" w:hAnsi="Consolas"/>
          <w:sz w:val="21"/>
          <w:szCs w:val="21"/>
        </w:rPr>
      </w:pPr>
      <w:r w:rsidDel="00000000" w:rsidR="00000000" w:rsidRPr="00000000">
        <w:rPr>
          <w:rFonts w:ascii="Consolas" w:cs="Consolas" w:eastAsia="Consolas" w:hAnsi="Consolas"/>
          <w:rtl w:val="0"/>
        </w:rPr>
        <w:t xml:space="preserve">    )</w:t>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If you’re using Mage, in the last Data Exporter that writes to Google Cloud Storage, provide PyArrow with explicit schema to generate the Parquet file with the correct logical type for the datetime columns, otherwise they won't be converted to timestamp when loaded by BigQuery later on.</w:t>
      </w:r>
    </w:p>
    <w:p w:rsidR="00000000" w:rsidDel="00000000" w:rsidP="00000000" w:rsidRDefault="00000000" w:rsidRPr="00000000" w14:paraId="0000087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schema = pa.schema([</w:t>
      </w:r>
    </w:p>
    <w:p w:rsidR="00000000" w:rsidDel="00000000" w:rsidP="00000000" w:rsidRDefault="00000000" w:rsidRPr="00000000" w14:paraId="0000087A">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('vendor_id', pa.int64()),</w:t>
      </w:r>
    </w:p>
    <w:p w:rsidR="00000000" w:rsidDel="00000000" w:rsidP="00000000" w:rsidRDefault="00000000" w:rsidRPr="00000000" w14:paraId="0000087B">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('lpep_pickup_datetime', pa.timestamp('ns')),</w:t>
      </w:r>
    </w:p>
    <w:p w:rsidR="00000000" w:rsidDel="00000000" w:rsidP="00000000" w:rsidRDefault="00000000" w:rsidRPr="00000000" w14:paraId="0000087C">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('lpep_dropoff_datetime', pa.timestamp('ns')),</w:t>
      </w:r>
    </w:p>
    <w:p w:rsidR="00000000" w:rsidDel="00000000" w:rsidP="00000000" w:rsidRDefault="00000000" w:rsidRPr="00000000" w14:paraId="0000087D">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('store_and_fwd_flag', pa.string()),</w:t>
      </w:r>
    </w:p>
    <w:p w:rsidR="00000000" w:rsidDel="00000000" w:rsidP="00000000" w:rsidRDefault="00000000" w:rsidRPr="00000000" w14:paraId="0000087E">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('ratecode_id', pa.int64()),</w:t>
      </w:r>
    </w:p>
    <w:p w:rsidR="00000000" w:rsidDel="00000000" w:rsidP="00000000" w:rsidRDefault="00000000" w:rsidRPr="00000000" w14:paraId="0000087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('pu_location_id', pa.int64()),</w:t>
      </w:r>
    </w:p>
    <w:p w:rsidR="00000000" w:rsidDel="00000000" w:rsidP="00000000" w:rsidRDefault="00000000" w:rsidRPr="00000000" w14:paraId="00000880">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('do_location_id', pa.int64()),</w:t>
      </w:r>
    </w:p>
    <w:p w:rsidR="00000000" w:rsidDel="00000000" w:rsidP="00000000" w:rsidRDefault="00000000" w:rsidRPr="00000000" w14:paraId="00000881">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('passenger_count', pa.int64()),</w:t>
      </w:r>
    </w:p>
    <w:p w:rsidR="00000000" w:rsidDel="00000000" w:rsidP="00000000" w:rsidRDefault="00000000" w:rsidRPr="00000000" w14:paraId="0000088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('trip_distance', pa.float64()),</w:t>
      </w:r>
    </w:p>
    <w:p w:rsidR="00000000" w:rsidDel="00000000" w:rsidP="00000000" w:rsidRDefault="00000000" w:rsidRPr="00000000" w14:paraId="0000088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('fare_amount', pa.float64()),</w:t>
      </w:r>
    </w:p>
    <w:p w:rsidR="00000000" w:rsidDel="00000000" w:rsidP="00000000" w:rsidRDefault="00000000" w:rsidRPr="00000000" w14:paraId="0000088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('extra', pa.float64()),</w:t>
      </w:r>
    </w:p>
    <w:p w:rsidR="00000000" w:rsidDel="00000000" w:rsidP="00000000" w:rsidRDefault="00000000" w:rsidRPr="00000000" w14:paraId="0000088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('mta_tax', pa.float64()),</w:t>
      </w:r>
    </w:p>
    <w:p w:rsidR="00000000" w:rsidDel="00000000" w:rsidP="00000000" w:rsidRDefault="00000000" w:rsidRPr="00000000" w14:paraId="00000886">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('tip_amount', pa.float64()),</w:t>
      </w:r>
    </w:p>
    <w:p w:rsidR="00000000" w:rsidDel="00000000" w:rsidP="00000000" w:rsidRDefault="00000000" w:rsidRPr="00000000" w14:paraId="0000088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('tolls_amount', pa.float64()),</w:t>
      </w:r>
    </w:p>
    <w:p w:rsidR="00000000" w:rsidDel="00000000" w:rsidP="00000000" w:rsidRDefault="00000000" w:rsidRPr="00000000" w14:paraId="00000888">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('improvement_surcharge', pa.float64()),</w:t>
      </w:r>
    </w:p>
    <w:p w:rsidR="00000000" w:rsidDel="00000000" w:rsidP="00000000" w:rsidRDefault="00000000" w:rsidRPr="00000000" w14:paraId="0000088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('total_amount', pa.float64()),</w:t>
      </w:r>
    </w:p>
    <w:p w:rsidR="00000000" w:rsidDel="00000000" w:rsidP="00000000" w:rsidRDefault="00000000" w:rsidRPr="00000000" w14:paraId="0000088A">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('payment_type', pa.int64()),</w:t>
      </w:r>
    </w:p>
    <w:p w:rsidR="00000000" w:rsidDel="00000000" w:rsidP="00000000" w:rsidRDefault="00000000" w:rsidRPr="00000000" w14:paraId="0000088B">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('trip_type', pa.int64()),</w:t>
      </w:r>
    </w:p>
    <w:p w:rsidR="00000000" w:rsidDel="00000000" w:rsidP="00000000" w:rsidRDefault="00000000" w:rsidRPr="00000000" w14:paraId="0000088C">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('congestion_surcharge', pa.float64()),</w:t>
      </w:r>
    </w:p>
    <w:p w:rsidR="00000000" w:rsidDel="00000000" w:rsidP="00000000" w:rsidRDefault="00000000" w:rsidRPr="00000000" w14:paraId="0000088D">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('lpep_pickup_month', pa.int64())</w:t>
      </w:r>
    </w:p>
    <w:p w:rsidR="00000000" w:rsidDel="00000000" w:rsidP="00000000" w:rsidRDefault="00000000" w:rsidRPr="00000000" w14:paraId="0000088E">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90">
      <w:pPr>
        <w:spacing w:after="0" w:lineRule="auto"/>
        <w:rPr>
          <w:rFonts w:ascii="Consolas" w:cs="Consolas" w:eastAsia="Consolas" w:hAnsi="Consolas"/>
          <w:sz w:val="19"/>
          <w:szCs w:val="19"/>
        </w:rPr>
      </w:pPr>
      <w:r w:rsidDel="00000000" w:rsidR="00000000" w:rsidRPr="00000000">
        <w:rPr>
          <w:rFonts w:ascii="Consolas" w:cs="Consolas" w:eastAsia="Consolas" w:hAnsi="Consolas"/>
          <w:sz w:val="22"/>
          <w:szCs w:val="22"/>
          <w:rtl w:val="0"/>
        </w:rPr>
        <w:t xml:space="preserve">   table = pa.Table.from_pandas(data, schema=schema)</w:t>
      </w:r>
      <w:r w:rsidDel="00000000" w:rsidR="00000000" w:rsidRPr="00000000">
        <w:rPr>
          <w:rtl w:val="0"/>
        </w:rPr>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pStyle w:val="Heading2"/>
        <w:rPr/>
      </w:pPr>
      <w:bookmarkStart w:colFirst="0" w:colLast="0" w:name="_ubge9egvas1a" w:id="237"/>
      <w:bookmarkEnd w:id="237"/>
      <w:r w:rsidDel="00000000" w:rsidR="00000000" w:rsidRPr="00000000">
        <w:rPr>
          <w:rtl w:val="0"/>
        </w:rPr>
        <w:t xml:space="preserve">GCP BQ - Create External Table using Python</w:t>
      </w:r>
    </w:p>
    <w:p w:rsidR="00000000" w:rsidDel="00000000" w:rsidP="00000000" w:rsidRDefault="00000000" w:rsidRPr="00000000" w14:paraId="00000893">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94">
      <w:pPr>
        <w:rPr/>
      </w:pPr>
      <w:hyperlink r:id="rId171">
        <w:r w:rsidDel="00000000" w:rsidR="00000000" w:rsidRPr="00000000">
          <w:rPr>
            <w:u w:val="single"/>
            <w:rtl w:val="0"/>
          </w:rPr>
          <w:t xml:space="preserve">https://cloud.google.com/bigquery/docs/external-data-cloud-storage</w:t>
        </w:r>
      </w:hyperlink>
      <w:r w:rsidDel="00000000" w:rsidR="00000000" w:rsidRPr="00000000">
        <w:rPr>
          <w:rtl w:val="0"/>
        </w:rPr>
      </w:r>
    </w:p>
    <w:p w:rsidR="00000000" w:rsidDel="00000000" w:rsidP="00000000" w:rsidRDefault="00000000" w:rsidRPr="00000000" w14:paraId="00000895">
      <w:pPr>
        <w:rPr>
          <w:b w:val="1"/>
        </w:rPr>
      </w:pPr>
      <w:r w:rsidDel="00000000" w:rsidR="00000000" w:rsidRPr="00000000">
        <w:rPr>
          <w:b w:val="1"/>
          <w:rtl w:val="0"/>
        </w:rPr>
        <w:t xml:space="preserve">Solution:</w:t>
      </w:r>
    </w:p>
    <w:p w:rsidR="00000000" w:rsidDel="00000000" w:rsidP="00000000" w:rsidRDefault="00000000" w:rsidRPr="00000000" w14:paraId="0000089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97">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table_id to the ID of the table to create</w:t>
      </w:r>
    </w:p>
    <w:p w:rsidR="00000000" w:rsidDel="00000000" w:rsidP="00000000" w:rsidRDefault="00000000" w:rsidRPr="00000000" w14:paraId="0000089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f"{project_id}.{dataset_name}.{table_name}"</w:t>
      </w:r>
    </w:p>
    <w:p w:rsidR="00000000" w:rsidDel="00000000" w:rsidP="00000000" w:rsidRDefault="00000000" w:rsidRPr="00000000" w14:paraId="0000089A">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Construct a BigQuery client object</w:t>
      </w:r>
    </w:p>
    <w:p w:rsidR="00000000" w:rsidDel="00000000" w:rsidP="00000000" w:rsidRDefault="00000000" w:rsidRPr="00000000" w14:paraId="0000089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9D">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source format of your table</w:t>
      </w:r>
    </w:p>
    <w:p w:rsidR="00000000" w:rsidDel="00000000" w:rsidP="00000000" w:rsidRDefault="00000000" w:rsidRPr="00000000" w14:paraId="0000089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external_source_format = "PARQUET"</w:t>
      </w:r>
    </w:p>
    <w:p w:rsidR="00000000" w:rsidDel="00000000" w:rsidP="00000000" w:rsidRDefault="00000000" w:rsidRPr="00000000" w14:paraId="000008A0">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source_uris to point to your data in Google Cloud</w:t>
      </w:r>
    </w:p>
    <w:p w:rsidR="00000000" w:rsidDel="00000000" w:rsidP="00000000" w:rsidRDefault="00000000" w:rsidRPr="00000000" w14:paraId="000008A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source_uris = [ f'gs://{bucket_name}/{object_key}/*']</w:t>
      </w:r>
    </w:p>
    <w:p w:rsidR="00000000" w:rsidDel="00000000" w:rsidP="00000000" w:rsidRDefault="00000000" w:rsidRPr="00000000" w14:paraId="000008A3">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ExternalConfig object with external source format</w:t>
      </w:r>
    </w:p>
    <w:p w:rsidR="00000000" w:rsidDel="00000000" w:rsidP="00000000" w:rsidRDefault="00000000" w:rsidRPr="00000000" w14:paraId="000008A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 = bigquery.ExternalConfig(external_source_format)</w:t>
      </w:r>
    </w:p>
    <w:p w:rsidR="00000000" w:rsidDel="00000000" w:rsidP="00000000" w:rsidRDefault="00000000" w:rsidRPr="00000000" w14:paraId="000008A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source_uris that point to your data in Google Cloud</w:t>
      </w:r>
    </w:p>
    <w:p w:rsidR="00000000" w:rsidDel="00000000" w:rsidP="00000000" w:rsidRDefault="00000000" w:rsidRPr="00000000" w14:paraId="000008A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external_config.source_uris = source_uris</w:t>
      </w:r>
    </w:p>
    <w:p w:rsidR="00000000" w:rsidDel="00000000" w:rsidP="00000000" w:rsidRDefault="00000000" w:rsidRPr="00000000" w14:paraId="000008A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external_config.autodetect = True</w:t>
      </w:r>
    </w:p>
    <w:p w:rsidR="00000000" w:rsidDel="00000000" w:rsidP="00000000" w:rsidRDefault="00000000" w:rsidRPr="00000000" w14:paraId="000008A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bigquery.Table(table_id)</w:t>
      </w:r>
    </w:p>
    <w:p w:rsidR="00000000" w:rsidDel="00000000" w:rsidP="00000000" w:rsidRDefault="00000000" w:rsidRPr="00000000" w14:paraId="000008A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data configuration of the table</w:t>
      </w:r>
    </w:p>
    <w:p w:rsidR="00000000" w:rsidDel="00000000" w:rsidP="00000000" w:rsidRDefault="00000000" w:rsidRPr="00000000" w14:paraId="000008A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table.external_data_configuration = external_config</w:t>
      </w:r>
    </w:p>
    <w:p w:rsidR="00000000" w:rsidDel="00000000" w:rsidP="00000000" w:rsidRDefault="00000000" w:rsidRPr="00000000" w14:paraId="000008AD">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client.create_table(table)  # Make an API request.</w:t>
      </w:r>
    </w:p>
    <w:p w:rsidR="00000000" w:rsidDel="00000000" w:rsidP="00000000" w:rsidRDefault="00000000" w:rsidRPr="00000000" w14:paraId="000008AF">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print(f'Created table with external source: {table_id}')</w:t>
      </w:r>
    </w:p>
    <w:p w:rsidR="00000000" w:rsidDel="00000000" w:rsidP="00000000" w:rsidRDefault="00000000" w:rsidRPr="00000000" w14:paraId="000008B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print(f'Format: {table.external_data_configuration.source_format}')</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pStyle w:val="Heading2"/>
        <w:rPr/>
      </w:pPr>
      <w:bookmarkStart w:colFirst="0" w:colLast="0" w:name="_d5yhb7sy92e9" w:id="238"/>
      <w:bookmarkEnd w:id="238"/>
      <w:r w:rsidDel="00000000" w:rsidR="00000000" w:rsidRPr="00000000">
        <w:rPr>
          <w:rtl w:val="0"/>
        </w:rPr>
        <w:t xml:space="preserve">GCP BQ - Check BigQuery Table Exist And Delete</w:t>
      </w:r>
    </w:p>
    <w:p w:rsidR="00000000" w:rsidDel="00000000" w:rsidP="00000000" w:rsidRDefault="00000000" w:rsidRPr="00000000" w14:paraId="000008B4">
      <w:pPr>
        <w:rPr>
          <w:b w:val="1"/>
        </w:rPr>
      </w:pPr>
      <w:r w:rsidDel="00000000" w:rsidR="00000000" w:rsidRPr="00000000">
        <w:rPr>
          <w:b w:val="1"/>
          <w:rtl w:val="0"/>
        </w:rPr>
        <w:t xml:space="preserve">Reference:</w:t>
      </w:r>
    </w:p>
    <w:p w:rsidR="00000000" w:rsidDel="00000000" w:rsidP="00000000" w:rsidRDefault="00000000" w:rsidRPr="00000000" w14:paraId="000008B5">
      <w:pPr>
        <w:rPr/>
      </w:pPr>
      <w:hyperlink r:id="rId172">
        <w:r w:rsidDel="00000000" w:rsidR="00000000" w:rsidRPr="00000000">
          <w:rPr>
            <w:u w:val="single"/>
            <w:rtl w:val="0"/>
          </w:rPr>
          <w:t xml:space="preserve">https://stackoverflow.com/questions/60941726/can-bigquery-api-overwrite-existing-table-view-with-create-table-tables-inser</w:t>
        </w:r>
      </w:hyperlink>
      <w:r w:rsidDel="00000000" w:rsidR="00000000" w:rsidRPr="00000000">
        <w:rPr>
          <w:rtl w:val="0"/>
        </w:rPr>
      </w:r>
    </w:p>
    <w:p w:rsidR="00000000" w:rsidDel="00000000" w:rsidP="00000000" w:rsidRDefault="00000000" w:rsidRPr="00000000" w14:paraId="000008B6">
      <w:pPr>
        <w:rPr>
          <w:b w:val="1"/>
        </w:rPr>
      </w:pPr>
      <w:r w:rsidDel="00000000" w:rsidR="00000000" w:rsidRPr="00000000">
        <w:rPr>
          <w:b w:val="1"/>
          <w:rtl w:val="0"/>
        </w:rPr>
        <w:t xml:space="preserve">Solution:</w:t>
      </w:r>
    </w:p>
    <w:p w:rsidR="00000000" w:rsidDel="00000000" w:rsidP="00000000" w:rsidRDefault="00000000" w:rsidRPr="00000000" w14:paraId="000008B7">
      <w:pPr>
        <w:rPr/>
      </w:pPr>
      <w:r w:rsidDel="00000000" w:rsidR="00000000" w:rsidRPr="00000000">
        <w:rPr>
          <w:rtl w:val="0"/>
        </w:rPr>
        <w:t xml:space="preserve">Combine with “Create External Table using Python”, use it before “client.create_table” function.</w:t>
      </w:r>
    </w:p>
    <w:p w:rsidR="00000000" w:rsidDel="00000000" w:rsidP="00000000" w:rsidRDefault="00000000" w:rsidRPr="00000000" w14:paraId="000008B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tableExists(tableID, client):</w:t>
      </w:r>
    </w:p>
    <w:p w:rsidR="00000000" w:rsidDel="00000000" w:rsidP="00000000" w:rsidRDefault="00000000" w:rsidRPr="00000000" w14:paraId="000008B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Check if a table already exists using the tableID.</w:t>
      </w:r>
    </w:p>
    <w:p w:rsidR="00000000" w:rsidDel="00000000" w:rsidP="00000000" w:rsidRDefault="00000000" w:rsidRPr="00000000" w14:paraId="000008B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 (Boolean)</w:t>
      </w:r>
    </w:p>
    <w:p w:rsidR="00000000" w:rsidDel="00000000" w:rsidP="00000000" w:rsidRDefault="00000000" w:rsidRPr="00000000" w14:paraId="000008B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try:</w:t>
      </w:r>
    </w:p>
    <w:p w:rsidR="00000000" w:rsidDel="00000000" w:rsidP="00000000" w:rsidRDefault="00000000" w:rsidRPr="00000000" w14:paraId="000008B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client.get_table(tableID)</w:t>
      </w:r>
    </w:p>
    <w:p w:rsidR="00000000" w:rsidDel="00000000" w:rsidP="00000000" w:rsidRDefault="00000000" w:rsidRPr="00000000" w14:paraId="000008B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8C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except Exception as e: # NotFound:</w:t>
      </w:r>
    </w:p>
    <w:p w:rsidR="00000000" w:rsidDel="00000000" w:rsidP="00000000" w:rsidRDefault="00000000" w:rsidRPr="00000000" w14:paraId="000008C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pStyle w:val="Heading2"/>
        <w:rPr>
          <w:sz w:val="34"/>
          <w:szCs w:val="34"/>
        </w:rPr>
      </w:pPr>
      <w:bookmarkStart w:colFirst="0" w:colLast="0" w:name="_fvg72jtwoxqf" w:id="239"/>
      <w:bookmarkEnd w:id="239"/>
      <w:r w:rsidDel="00000000" w:rsidR="00000000" w:rsidRPr="00000000">
        <w:rPr>
          <w:rtl w:val="0"/>
        </w:rPr>
        <w:t xml:space="preserve">GCP BQ - </w:t>
      </w:r>
      <w:r w:rsidDel="00000000" w:rsidR="00000000" w:rsidRPr="00000000">
        <w:rPr>
          <w:sz w:val="34"/>
          <w:szCs w:val="34"/>
          <w:rtl w:val="0"/>
        </w:rPr>
        <w:t xml:space="preserve">Error: Missing close double quote (") character</w:t>
      </w:r>
    </w:p>
    <w:p w:rsidR="00000000" w:rsidDel="00000000" w:rsidP="00000000" w:rsidRDefault="00000000" w:rsidRPr="00000000" w14:paraId="000008C4">
      <w:pPr>
        <w:rPr>
          <w:rFonts w:ascii="Roboto Mono" w:cs="Roboto Mono" w:eastAsia="Roboto Mono" w:hAnsi="Roboto Mono"/>
          <w:sz w:val="20"/>
          <w:szCs w:val="20"/>
        </w:rPr>
      </w:pPr>
      <w:r w:rsidDel="00000000" w:rsidR="00000000" w:rsidRPr="00000000">
        <w:rPr>
          <w:rtl w:val="0"/>
        </w:rPr>
        <w:t xml:space="preserve">To avoid this error you can upload data from Google Cloud Storage to BigQuery through BigQuery Cloud Shell using the command:</w:t>
      </w:r>
      <w:r w:rsidDel="00000000" w:rsidR="00000000" w:rsidRPr="00000000">
        <w:rPr>
          <w:rtl w:val="0"/>
        </w:rPr>
      </w:r>
    </w:p>
    <w:p w:rsidR="00000000" w:rsidDel="00000000" w:rsidP="00000000" w:rsidRDefault="00000000" w:rsidRPr="00000000" w14:paraId="000008C5">
      <w:pPr>
        <w:rPr/>
      </w:pPr>
      <w:r w:rsidDel="00000000" w:rsidR="00000000" w:rsidRPr="00000000">
        <w:rPr>
          <w:rFonts w:ascii="Roboto Mono" w:cs="Roboto Mono" w:eastAsia="Roboto Mono" w:hAnsi="Roboto Mono"/>
          <w:sz w:val="20"/>
          <w:szCs w:val="20"/>
          <w:rtl w:val="0"/>
        </w:rPr>
        <w:t xml:space="preserve">$ bq load  --autodetect --allow_quoted_newlines --source_format=CSV dataset_name.table_name "gs://dtc-data-lake-bucketname/fhv/fhv_tripdata_2019-*.csv.gz"</w:t>
      </w:r>
      <w:r w:rsidDel="00000000" w:rsidR="00000000" w:rsidRPr="00000000">
        <w:rPr>
          <w:rtl w:val="0"/>
        </w:rPr>
      </w:r>
    </w:p>
    <w:p w:rsidR="00000000" w:rsidDel="00000000" w:rsidP="00000000" w:rsidRDefault="00000000" w:rsidRPr="00000000" w14:paraId="000008C6">
      <w:pPr>
        <w:jc w:val="right"/>
        <w:rPr>
          <w:sz w:val="34"/>
          <w:szCs w:val="34"/>
        </w:rPr>
      </w:pPr>
      <w:r w:rsidDel="00000000" w:rsidR="00000000" w:rsidRPr="00000000">
        <w:rPr>
          <w:rtl w:val="0"/>
        </w:rPr>
      </w:r>
    </w:p>
    <w:p w:rsidR="00000000" w:rsidDel="00000000" w:rsidP="00000000" w:rsidRDefault="00000000" w:rsidRPr="00000000" w14:paraId="000008C7">
      <w:pPr>
        <w:pStyle w:val="Heading2"/>
        <w:rPr>
          <w:sz w:val="34"/>
          <w:szCs w:val="34"/>
        </w:rPr>
      </w:pPr>
      <w:bookmarkStart w:colFirst="0" w:colLast="0" w:name="_dk4khwvh2r8" w:id="240"/>
      <w:bookmarkEnd w:id="240"/>
      <w:r w:rsidDel="00000000" w:rsidR="00000000" w:rsidRPr="00000000">
        <w:rPr>
          <w:rtl w:val="0"/>
        </w:rPr>
        <w:t xml:space="preserve">GCP BQ</w:t>
      </w:r>
      <w:r w:rsidDel="00000000" w:rsidR="00000000" w:rsidRPr="00000000">
        <w:rPr>
          <w:sz w:val="34"/>
          <w:szCs w:val="34"/>
          <w:rtl w:val="0"/>
        </w:rPr>
        <w:t xml:space="preserve"> - Cannot read and write in different locations: source: asia-south2, destination: US</w:t>
      </w:r>
    </w:p>
    <w:p w:rsidR="00000000" w:rsidDel="00000000" w:rsidP="00000000" w:rsidRDefault="00000000" w:rsidRPr="00000000" w14:paraId="000008C8">
      <w:pPr>
        <w:rPr/>
      </w:pPr>
      <w:r w:rsidDel="00000000" w:rsidR="00000000" w:rsidRPr="00000000">
        <w:rPr>
          <w:rtl w:val="0"/>
        </w:rPr>
        <w:t xml:space="preserve">Solution: This problem arises if your gcs and bigquery storage is in different regions. </w:t>
      </w:r>
    </w:p>
    <w:p w:rsidR="00000000" w:rsidDel="00000000" w:rsidP="00000000" w:rsidRDefault="00000000" w:rsidRPr="00000000" w14:paraId="000008C9">
      <w:pPr>
        <w:rPr/>
      </w:pPr>
      <w:r w:rsidDel="00000000" w:rsidR="00000000" w:rsidRPr="00000000">
        <w:rPr>
          <w:rtl w:val="0"/>
        </w:rPr>
        <w:t xml:space="preserve">One potential way to solve it: </w:t>
      </w:r>
    </w:p>
    <w:p w:rsidR="00000000" w:rsidDel="00000000" w:rsidP="00000000" w:rsidRDefault="00000000" w:rsidRPr="00000000" w14:paraId="000008CA">
      <w:pPr>
        <w:numPr>
          <w:ilvl w:val="0"/>
          <w:numId w:val="43"/>
        </w:numPr>
        <w:ind w:left="720" w:hanging="360"/>
      </w:pPr>
      <w:r w:rsidDel="00000000" w:rsidR="00000000" w:rsidRPr="00000000">
        <w:rPr>
          <w:rtl w:val="0"/>
        </w:rPr>
        <w:t xml:space="preserve">Go to your google cloud bucket and check the region in field named “Location”</w:t>
      </w:r>
    </w:p>
    <w:p w:rsidR="00000000" w:rsidDel="00000000" w:rsidP="00000000" w:rsidRDefault="00000000" w:rsidRPr="00000000" w14:paraId="000008CB">
      <w:pPr>
        <w:ind w:left="720" w:firstLine="0"/>
        <w:rPr/>
      </w:pPr>
      <w:r w:rsidDel="00000000" w:rsidR="00000000" w:rsidRPr="00000000">
        <w:rPr/>
        <w:drawing>
          <wp:inline distB="114300" distT="114300" distL="114300" distR="114300">
            <wp:extent cx="19507200" cy="4124325"/>
            <wp:effectExtent b="0" l="0" r="0" t="0"/>
            <wp:docPr id="8" name="image13.jpg"/>
            <a:graphic>
              <a:graphicData uri="http://schemas.openxmlformats.org/drawingml/2006/picture">
                <pic:pic>
                  <pic:nvPicPr>
                    <pic:cNvPr id="0" name="image13.jpg"/>
                    <pic:cNvPicPr preferRelativeResize="0"/>
                  </pic:nvPicPr>
                  <pic:blipFill>
                    <a:blip r:embed="rId173"/>
                    <a:srcRect b="0" l="0" r="0" t="0"/>
                    <a:stretch>
                      <a:fillRect/>
                    </a:stretch>
                  </pic:blipFill>
                  <pic:spPr>
                    <a:xfrm>
                      <a:off x="0" y="0"/>
                      <a:ext cx="195072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numPr>
          <w:ilvl w:val="0"/>
          <w:numId w:val="43"/>
        </w:numPr>
        <w:ind w:left="720" w:hanging="360"/>
      </w:pPr>
      <w:r w:rsidDel="00000000" w:rsidR="00000000" w:rsidRPr="00000000">
        <w:rPr>
          <w:rtl w:val="0"/>
        </w:rPr>
        <w:t xml:space="preserve">Now in bigquery, click on three dot icon near your project name and select create dataset.</w:t>
      </w:r>
    </w:p>
    <w:p w:rsidR="00000000" w:rsidDel="00000000" w:rsidP="00000000" w:rsidRDefault="00000000" w:rsidRPr="00000000" w14:paraId="000008CD">
      <w:pPr>
        <w:ind w:left="720" w:firstLine="0"/>
        <w:rPr/>
      </w:pPr>
      <w:r w:rsidDel="00000000" w:rsidR="00000000" w:rsidRPr="00000000">
        <w:rPr/>
        <w:drawing>
          <wp:inline distB="114300" distT="114300" distL="114300" distR="114300">
            <wp:extent cx="10172700" cy="2628900"/>
            <wp:effectExtent b="0" l="0" r="0" t="0"/>
            <wp:docPr id="46" name="image46.jpg"/>
            <a:graphic>
              <a:graphicData uri="http://schemas.openxmlformats.org/drawingml/2006/picture">
                <pic:pic>
                  <pic:nvPicPr>
                    <pic:cNvPr id="0" name="image46.jpg"/>
                    <pic:cNvPicPr preferRelativeResize="0"/>
                  </pic:nvPicPr>
                  <pic:blipFill>
                    <a:blip r:embed="rId174"/>
                    <a:srcRect b="0" l="0" r="0" t="0"/>
                    <a:stretch>
                      <a:fillRect/>
                    </a:stretch>
                  </pic:blipFill>
                  <pic:spPr>
                    <a:xfrm>
                      <a:off x="0" y="0"/>
                      <a:ext cx="10172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numPr>
          <w:ilvl w:val="0"/>
          <w:numId w:val="43"/>
        </w:numPr>
        <w:ind w:left="720" w:hanging="360"/>
      </w:pPr>
      <w:r w:rsidDel="00000000" w:rsidR="00000000" w:rsidRPr="00000000">
        <w:rPr>
          <w:rtl w:val="0"/>
        </w:rPr>
        <w:t xml:space="preserve">In region filed choose the same regions as you saw in your google cloud bucket</w:t>
      </w:r>
    </w:p>
    <w:p w:rsidR="00000000" w:rsidDel="00000000" w:rsidP="00000000" w:rsidRDefault="00000000" w:rsidRPr="00000000" w14:paraId="000008CF">
      <w:pPr>
        <w:ind w:left="720" w:firstLine="0"/>
        <w:rPr/>
      </w:pPr>
      <w:r w:rsidDel="00000000" w:rsidR="00000000" w:rsidRPr="00000000">
        <w:rPr/>
        <w:drawing>
          <wp:inline distB="114300" distT="114300" distL="114300" distR="114300">
            <wp:extent cx="10668000" cy="11887200"/>
            <wp:effectExtent b="0" l="0" r="0" t="0"/>
            <wp:docPr id="9" name="image54.jpg"/>
            <a:graphic>
              <a:graphicData uri="http://schemas.openxmlformats.org/drawingml/2006/picture">
                <pic:pic>
                  <pic:nvPicPr>
                    <pic:cNvPr id="0" name="image54.jpg"/>
                    <pic:cNvPicPr preferRelativeResize="0"/>
                  </pic:nvPicPr>
                  <pic:blipFill>
                    <a:blip r:embed="rId175"/>
                    <a:srcRect b="0" l="0" r="0" t="0"/>
                    <a:stretch>
                      <a:fillRect/>
                    </a:stretch>
                  </pic:blipFill>
                  <pic:spPr>
                    <a:xfrm>
                      <a:off x="0" y="0"/>
                      <a:ext cx="1066800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pStyle w:val="Heading2"/>
        <w:rPr>
          <w:b w:val="1"/>
          <w:sz w:val="34"/>
          <w:szCs w:val="34"/>
        </w:rPr>
      </w:pPr>
      <w:bookmarkStart w:colFirst="0" w:colLast="0" w:name="_lgigz8lhwkso" w:id="241"/>
      <w:bookmarkEnd w:id="241"/>
      <w:r w:rsidDel="00000000" w:rsidR="00000000" w:rsidRPr="00000000">
        <w:rPr>
          <w:rtl w:val="0"/>
        </w:rPr>
        <w:t xml:space="preserve">GCP BQ - </w:t>
      </w:r>
      <w:r w:rsidDel="00000000" w:rsidR="00000000" w:rsidRPr="00000000">
        <w:rPr>
          <w:sz w:val="34"/>
          <w:szCs w:val="34"/>
          <w:rtl w:val="0"/>
        </w:rPr>
        <w:t xml:space="preserve">Tip: Using Cloud Function to read csv.gz files from github directly to BigQuery in Google Cloud:</w:t>
      </w:r>
      <w:r w:rsidDel="00000000" w:rsidR="00000000" w:rsidRPr="00000000">
        <w:rPr>
          <w:rtl w:val="0"/>
        </w:rPr>
      </w:r>
    </w:p>
    <w:p w:rsidR="00000000" w:rsidDel="00000000" w:rsidP="00000000" w:rsidRDefault="00000000" w:rsidRPr="00000000" w14:paraId="000008D3">
      <w:pPr>
        <w:spacing w:after="0" w:lineRule="auto"/>
        <w:rPr/>
      </w:pPr>
      <w:r w:rsidDel="00000000" w:rsidR="00000000" w:rsidRPr="00000000">
        <w:rPr>
          <w:rtl w:val="0"/>
        </w:rPr>
        <w:t xml:space="preserve">There are multiple benefits of using Cloud Functions to automate tasks in Google Cloud. </w:t>
      </w:r>
    </w:p>
    <w:p w:rsidR="00000000" w:rsidDel="00000000" w:rsidP="00000000" w:rsidRDefault="00000000" w:rsidRPr="00000000" w14:paraId="000008D4">
      <w:pPr>
        <w:spacing w:after="0" w:lineRule="auto"/>
        <w:rPr/>
      </w:pPr>
      <w:r w:rsidDel="00000000" w:rsidR="00000000" w:rsidRPr="00000000">
        <w:rPr>
          <w:rtl w:val="0"/>
        </w:rPr>
      </w:r>
    </w:p>
    <w:p w:rsidR="00000000" w:rsidDel="00000000" w:rsidP="00000000" w:rsidRDefault="00000000" w:rsidRPr="00000000" w14:paraId="000008D5">
      <w:pPr>
        <w:spacing w:after="0" w:lineRule="auto"/>
        <w:rPr/>
      </w:pPr>
      <w:r w:rsidDel="00000000" w:rsidR="00000000" w:rsidRPr="00000000">
        <w:rPr>
          <w:rtl w:val="0"/>
        </w:rPr>
        <w:t xml:space="preserve">Use below Cloud Function python script to load files directly to BigQuery. Use your project id, dataset id &amp; table id as defined by you.</w:t>
      </w:r>
    </w:p>
    <w:p w:rsidR="00000000" w:rsidDel="00000000" w:rsidP="00000000" w:rsidRDefault="00000000" w:rsidRPr="00000000" w14:paraId="000008D6">
      <w:pPr>
        <w:spacing w:after="0" w:lineRule="auto"/>
        <w:rPr/>
      </w:pPr>
      <w:r w:rsidDel="00000000" w:rsidR="00000000" w:rsidRPr="00000000">
        <w:rPr>
          <w:rtl w:val="0"/>
        </w:rPr>
      </w:r>
    </w:p>
    <w:p w:rsidR="00000000" w:rsidDel="00000000" w:rsidP="00000000" w:rsidRDefault="00000000" w:rsidRPr="00000000" w14:paraId="000008D7">
      <w:pPr>
        <w:shd w:fill="fffffe" w:val="clear"/>
        <w:spacing w:after="0" w:line="240" w:lineRule="auto"/>
        <w:rPr>
          <w:b w:val="1"/>
        </w:rPr>
      </w:pPr>
      <w:r w:rsidDel="00000000" w:rsidR="00000000" w:rsidRPr="00000000">
        <w:rPr>
          <w:rFonts w:ascii="Courier New" w:cs="Courier New" w:eastAsia="Courier New" w:hAnsi="Courier New"/>
          <w:rtl w:val="0"/>
        </w:rPr>
        <w:t xml:space="preserve">import tempfile</w:t>
      </w:r>
      <w:r w:rsidDel="00000000" w:rsidR="00000000" w:rsidRPr="00000000">
        <w:rPr>
          <w:rtl w:val="0"/>
        </w:rPr>
      </w:r>
    </w:p>
    <w:p w:rsidR="00000000" w:rsidDel="00000000" w:rsidP="00000000" w:rsidRDefault="00000000" w:rsidRPr="00000000" w14:paraId="000008D8">
      <w:pPr>
        <w:shd w:fill="fffffe" w:val="clear"/>
        <w:spacing w:after="0" w:line="240" w:lineRule="auto"/>
        <w:rPr>
          <w:b w:val="1"/>
        </w:rPr>
      </w:pPr>
      <w:r w:rsidDel="00000000" w:rsidR="00000000" w:rsidRPr="00000000">
        <w:rPr>
          <w:rFonts w:ascii="Courier New" w:cs="Courier New" w:eastAsia="Courier New" w:hAnsi="Courier New"/>
          <w:rtl w:val="0"/>
        </w:rPr>
        <w:t xml:space="preserve">import requests</w:t>
      </w:r>
      <w:r w:rsidDel="00000000" w:rsidR="00000000" w:rsidRPr="00000000">
        <w:rPr>
          <w:rtl w:val="0"/>
        </w:rPr>
      </w:r>
    </w:p>
    <w:p w:rsidR="00000000" w:rsidDel="00000000" w:rsidP="00000000" w:rsidRDefault="00000000" w:rsidRPr="00000000" w14:paraId="000008D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logging</w:t>
      </w:r>
    </w:p>
    <w:p w:rsidR="00000000" w:rsidDel="00000000" w:rsidP="00000000" w:rsidRDefault="00000000" w:rsidRPr="00000000" w14:paraId="000008D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DB">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hello_world(request):</w:t>
      </w:r>
    </w:p>
    <w:p w:rsidR="00000000" w:rsidDel="00000000" w:rsidP="00000000" w:rsidRDefault="00000000" w:rsidRPr="00000000" w14:paraId="000008DD">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table_id = &lt;project_id.dataset_id.table_id&gt;</w:t>
      </w:r>
    </w:p>
    <w:p w:rsidR="00000000" w:rsidDel="00000000" w:rsidP="00000000" w:rsidRDefault="00000000" w:rsidRPr="00000000" w14:paraId="000008D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'de-zoomcap-project.dezoomcamp.fhv-2019'</w:t>
      </w:r>
    </w:p>
    <w:p w:rsidR="00000000" w:rsidDel="00000000" w:rsidP="00000000" w:rsidRDefault="00000000" w:rsidRPr="00000000" w14:paraId="000008E0">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new BigQuery client</w:t>
      </w:r>
    </w:p>
    <w:p w:rsidR="00000000" w:rsidDel="00000000" w:rsidP="00000000" w:rsidRDefault="00000000" w:rsidRPr="00000000" w14:paraId="000008E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E3">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4">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month in range(4, 13):</w:t>
      </w:r>
    </w:p>
    <w:p w:rsidR="00000000" w:rsidDel="00000000" w:rsidP="00000000" w:rsidRDefault="00000000" w:rsidRPr="00000000" w14:paraId="000008E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Define the schema for the data in the CSV.gz files</w:t>
      </w:r>
    </w:p>
    <w:p w:rsidR="00000000" w:rsidDel="00000000" w:rsidP="00000000" w:rsidRDefault="00000000" w:rsidRPr="00000000" w14:paraId="000008E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url = 'https://github.com/DataTalksClub/nyc-tlc-data/releases/download/fhv/fhv_tripdata_2019-{:02d}.csv.gz'.format(month)</w:t>
      </w:r>
    </w:p>
    <w:p w:rsidR="00000000" w:rsidDel="00000000" w:rsidP="00000000" w:rsidRDefault="00000000" w:rsidRPr="00000000" w14:paraId="000008E8">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Download the CSV.gz file from Github</w:t>
      </w:r>
    </w:p>
    <w:p w:rsidR="00000000" w:rsidDel="00000000" w:rsidP="00000000" w:rsidRDefault="00000000" w:rsidRPr="00000000" w14:paraId="000008E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response = requests.get(url)</w:t>
      </w:r>
    </w:p>
    <w:p w:rsidR="00000000" w:rsidDel="00000000" w:rsidP="00000000" w:rsidRDefault="00000000" w:rsidRPr="00000000" w14:paraId="000008EB">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new table if loading first month data else append</w:t>
      </w:r>
    </w:p>
    <w:p w:rsidR="00000000" w:rsidDel="00000000" w:rsidP="00000000" w:rsidRDefault="00000000" w:rsidRPr="00000000" w14:paraId="000008E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write_disposition_string = "WRITE_APPEND" if month &gt; 1 else "WRITE_TRUNCATE"</w:t>
      </w:r>
    </w:p>
    <w:p w:rsidR="00000000" w:rsidDel="00000000" w:rsidP="00000000" w:rsidRDefault="00000000" w:rsidRPr="00000000" w14:paraId="000008EE">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Defining LoadJobConfig with schema of table to prevent it from changing with every table</w:t>
      </w:r>
    </w:p>
    <w:p w:rsidR="00000000" w:rsidDel="00000000" w:rsidP="00000000" w:rsidRDefault="00000000" w:rsidRPr="00000000" w14:paraId="000008F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 = bigquery.LoadJobConfig(</w:t>
      </w:r>
    </w:p>
    <w:p w:rsidR="00000000" w:rsidDel="00000000" w:rsidP="00000000" w:rsidRDefault="00000000" w:rsidRPr="00000000" w14:paraId="000008F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schema=[</w:t>
      </w:r>
    </w:p>
    <w:p w:rsidR="00000000" w:rsidDel="00000000" w:rsidP="00000000" w:rsidRDefault="00000000" w:rsidRPr="00000000" w14:paraId="000008F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bigquery.SchemaField("dispatching_base_num", "STRING"),</w:t>
      </w:r>
    </w:p>
    <w:p w:rsidR="00000000" w:rsidDel="00000000" w:rsidP="00000000" w:rsidRDefault="00000000" w:rsidRPr="00000000" w14:paraId="000008F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bigquery.SchemaField("pickup_datetime", "TIMESTAMP"),</w:t>
      </w:r>
    </w:p>
    <w:p w:rsidR="00000000" w:rsidDel="00000000" w:rsidP="00000000" w:rsidRDefault="00000000" w:rsidRPr="00000000" w14:paraId="000008F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bigquery.SchemaField("dropOff_datetime", "TIMESTAMP"),</w:t>
      </w:r>
    </w:p>
    <w:p w:rsidR="00000000" w:rsidDel="00000000" w:rsidP="00000000" w:rsidRDefault="00000000" w:rsidRPr="00000000" w14:paraId="000008F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bigquery.SchemaField("PUlocationID", "STRING"),</w:t>
      </w:r>
    </w:p>
    <w:p w:rsidR="00000000" w:rsidDel="00000000" w:rsidP="00000000" w:rsidRDefault="00000000" w:rsidRPr="00000000" w14:paraId="000008F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bigquery.SchemaField("DOlocationID", "STRING"),</w:t>
      </w:r>
    </w:p>
    <w:p w:rsidR="00000000" w:rsidDel="00000000" w:rsidP="00000000" w:rsidRDefault="00000000" w:rsidRPr="00000000" w14:paraId="000008F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bigquery.SchemaField("SR_Flag", "STRING"),</w:t>
      </w:r>
    </w:p>
    <w:p w:rsidR="00000000" w:rsidDel="00000000" w:rsidP="00000000" w:rsidRDefault="00000000" w:rsidRPr="00000000" w14:paraId="000008F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bigquery.SchemaField("Affiliated_base_number", "STRING"),</w:t>
      </w:r>
    </w:p>
    <w:p w:rsidR="00000000" w:rsidDel="00000000" w:rsidP="00000000" w:rsidRDefault="00000000" w:rsidRPr="00000000" w14:paraId="000008F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skip_leading_rows=1,</w:t>
      </w:r>
    </w:p>
    <w:p w:rsidR="00000000" w:rsidDel="00000000" w:rsidP="00000000" w:rsidRDefault="00000000" w:rsidRPr="00000000" w14:paraId="000008F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write_disposition=write_disposition_string,</w:t>
      </w:r>
    </w:p>
    <w:p w:rsidR="00000000" w:rsidDel="00000000" w:rsidP="00000000" w:rsidRDefault="00000000" w:rsidRPr="00000000" w14:paraId="000008F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autodetect=True,</w:t>
      </w:r>
    </w:p>
    <w:p w:rsidR="00000000" w:rsidDel="00000000" w:rsidP="00000000" w:rsidRDefault="00000000" w:rsidRPr="00000000" w14:paraId="000008F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source_format="CSV",</w:t>
      </w:r>
    </w:p>
    <w:p w:rsidR="00000000" w:rsidDel="00000000" w:rsidP="00000000" w:rsidRDefault="00000000" w:rsidRPr="00000000" w14:paraId="000008F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F">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Load the data into BigQuery </w:t>
      </w:r>
    </w:p>
    <w:p w:rsidR="00000000" w:rsidDel="00000000" w:rsidP="00000000" w:rsidRDefault="00000000" w:rsidRPr="00000000" w14:paraId="0000090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temporary file to prevent the exception- AttributeError: 'bytes' object has no attribute 'tell'"</w:t>
      </w:r>
    </w:p>
    <w:p w:rsidR="00000000" w:rsidDel="00000000" w:rsidP="00000000" w:rsidRDefault="00000000" w:rsidRPr="00000000" w14:paraId="0000090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with tempfile.NamedTemporaryFile() as f:</w:t>
      </w:r>
    </w:p>
    <w:p w:rsidR="00000000" w:rsidDel="00000000" w:rsidP="00000000" w:rsidRDefault="00000000" w:rsidRPr="00000000" w14:paraId="0000090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f.write(response.content)</w:t>
      </w:r>
    </w:p>
    <w:p w:rsidR="00000000" w:rsidDel="00000000" w:rsidP="00000000" w:rsidRDefault="00000000" w:rsidRPr="00000000" w14:paraId="0000090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f.seek(0)</w:t>
      </w:r>
    </w:p>
    <w:p w:rsidR="00000000" w:rsidDel="00000000" w:rsidP="00000000" w:rsidRDefault="00000000" w:rsidRPr="00000000" w14:paraId="0000090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 = client.load_table_from_file(</w:t>
      </w:r>
    </w:p>
    <w:p w:rsidR="00000000" w:rsidDel="00000000" w:rsidP="00000000" w:rsidRDefault="00000000" w:rsidRPr="00000000" w14:paraId="0000090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t>
      </w:r>
    </w:p>
    <w:p w:rsidR="00000000" w:rsidDel="00000000" w:rsidP="00000000" w:rsidRDefault="00000000" w:rsidRPr="00000000" w14:paraId="0000090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w:t>
      </w:r>
    </w:p>
    <w:p w:rsidR="00000000" w:rsidDel="00000000" w:rsidP="00000000" w:rsidRDefault="00000000" w:rsidRPr="00000000" w14:paraId="0000090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location="US",</w:t>
      </w:r>
    </w:p>
    <w:p w:rsidR="00000000" w:rsidDel="00000000" w:rsidP="00000000" w:rsidRDefault="00000000" w:rsidRPr="00000000" w14:paraId="0000090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job_config=job_config,</w:t>
      </w:r>
    </w:p>
    <w:p w:rsidR="00000000" w:rsidDel="00000000" w:rsidP="00000000" w:rsidRDefault="00000000" w:rsidRPr="00000000" w14:paraId="0000090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job.result()</w:t>
      </w:r>
    </w:p>
    <w:p w:rsidR="00000000" w:rsidDel="00000000" w:rsidP="00000000" w:rsidRDefault="00000000" w:rsidRPr="00000000" w14:paraId="0000090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logging.info("Data for month %d successfully loaded into table %s.", month, table_id)</w:t>
      </w:r>
    </w:p>
    <w:p w:rsidR="00000000" w:rsidDel="00000000" w:rsidP="00000000" w:rsidRDefault="00000000" w:rsidRPr="00000000" w14:paraId="0000090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'Data loaded into table {}.'.format(table_id)</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pStyle w:val="Heading2"/>
        <w:rPr>
          <w:sz w:val="34"/>
          <w:szCs w:val="34"/>
        </w:rPr>
      </w:pPr>
      <w:bookmarkStart w:colFirst="0" w:colLast="0" w:name="_6d6wa56v3wx7" w:id="242"/>
      <w:bookmarkEnd w:id="242"/>
      <w:r w:rsidDel="00000000" w:rsidR="00000000" w:rsidRPr="00000000">
        <w:rPr>
          <w:rtl w:val="0"/>
        </w:rPr>
        <w:t xml:space="preserve">GCP BQ - </w:t>
      </w:r>
      <w:r w:rsidDel="00000000" w:rsidR="00000000" w:rsidRPr="00000000">
        <w:rPr>
          <w:sz w:val="34"/>
          <w:szCs w:val="34"/>
          <w:rtl w:val="0"/>
        </w:rPr>
        <w:t xml:space="preserve">When querying two different tables external and materialized you get the same result when count(distinct(*))</w:t>
      </w:r>
    </w:p>
    <w:p w:rsidR="00000000" w:rsidDel="00000000" w:rsidP="00000000" w:rsidRDefault="00000000" w:rsidRPr="00000000" w14:paraId="00000910">
      <w:pPr>
        <w:rPr/>
      </w:pPr>
      <w:r w:rsidDel="00000000" w:rsidR="00000000" w:rsidRPr="00000000">
        <w:rPr>
          <w:rtl w:val="0"/>
        </w:rPr>
        <w:t xml:space="preserve">You need to uncheck cache preferences in query settings</w:t>
      </w:r>
    </w:p>
    <w:p w:rsidR="00000000" w:rsidDel="00000000" w:rsidP="00000000" w:rsidRDefault="00000000" w:rsidRPr="00000000" w14:paraId="00000911">
      <w:pPr>
        <w:rPr/>
      </w:pPr>
      <w:r w:rsidDel="00000000" w:rsidR="00000000" w:rsidRPr="00000000">
        <w:rPr/>
        <w:drawing>
          <wp:inline distB="114300" distT="114300" distL="114300" distR="114300">
            <wp:extent cx="6429375" cy="2076450"/>
            <wp:effectExtent b="0" l="0" r="0" t="0"/>
            <wp:docPr id="25" name="image16.png"/>
            <a:graphic>
              <a:graphicData uri="http://schemas.openxmlformats.org/drawingml/2006/picture">
                <pic:pic>
                  <pic:nvPicPr>
                    <pic:cNvPr id="0" name="image16.png"/>
                    <pic:cNvPicPr preferRelativeResize="0"/>
                  </pic:nvPicPr>
                  <pic:blipFill>
                    <a:blip r:embed="rId176"/>
                    <a:srcRect b="0" l="0" r="0" t="0"/>
                    <a:stretch>
                      <a:fillRect/>
                    </a:stretch>
                  </pic:blipFill>
                  <pic:spPr>
                    <a:xfrm>
                      <a:off x="0" y="0"/>
                      <a:ext cx="6429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pPr>
      <w:r w:rsidDel="00000000" w:rsidR="00000000" w:rsidRPr="00000000">
        <w:rPr/>
        <w:drawing>
          <wp:inline distB="114300" distT="114300" distL="114300" distR="114300">
            <wp:extent cx="1743075" cy="590550"/>
            <wp:effectExtent b="0" l="0" r="0" t="0"/>
            <wp:docPr id="3" name="image23.png"/>
            <a:graphic>
              <a:graphicData uri="http://schemas.openxmlformats.org/drawingml/2006/picture">
                <pic:pic>
                  <pic:nvPicPr>
                    <pic:cNvPr id="0" name="image23.png"/>
                    <pic:cNvPicPr preferRelativeResize="0"/>
                  </pic:nvPicPr>
                  <pic:blipFill>
                    <a:blip r:embed="rId177"/>
                    <a:srcRect b="0" l="0" r="0" t="0"/>
                    <a:stretch>
                      <a:fillRect/>
                    </a:stretch>
                  </pic:blipFill>
                  <pic:spPr>
                    <a:xfrm>
                      <a:off x="0" y="0"/>
                      <a:ext cx="1743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pStyle w:val="Heading2"/>
        <w:rPr>
          <w:sz w:val="34"/>
          <w:szCs w:val="34"/>
        </w:rPr>
      </w:pPr>
      <w:bookmarkStart w:colFirst="0" w:colLast="0" w:name="_nzv6djqiqinu" w:id="243"/>
      <w:bookmarkEnd w:id="243"/>
      <w:r w:rsidDel="00000000" w:rsidR="00000000" w:rsidRPr="00000000">
        <w:rPr>
          <w:rtl w:val="0"/>
        </w:rPr>
        <w:t xml:space="preserve">GCP BQ - </w:t>
      </w:r>
      <w:r w:rsidDel="00000000" w:rsidR="00000000" w:rsidRPr="00000000">
        <w:rPr>
          <w:sz w:val="34"/>
          <w:szCs w:val="34"/>
          <w:rtl w:val="0"/>
        </w:rPr>
        <w:t xml:space="preserve">How to handle type error from big query and parquet data?</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Problem: When you inject data into GCS using Pandas, there is a chance that some dataset has missing values on  DOlocationID and PUlocationID. Pandas by default will cast these columns as float data type, causing inconsistent data type between parquet in GCS and schema defined in big query. You will see something like this: </w:t>
      </w:r>
    </w:p>
    <w:p w:rsidR="00000000" w:rsidDel="00000000" w:rsidP="00000000" w:rsidRDefault="00000000" w:rsidRPr="00000000" w14:paraId="00000916">
      <w:pPr>
        <w:pStyle w:val="Heading1"/>
        <w:shd w:fill="fafafa" w:val="clear"/>
        <w:spacing w:after="200" w:line="313.04347826086956" w:lineRule="auto"/>
        <w:rPr>
          <w:rFonts w:ascii="Consolas" w:cs="Consolas" w:eastAsia="Consolas" w:hAnsi="Consolas"/>
          <w:i w:val="1"/>
          <w:sz w:val="25"/>
          <w:szCs w:val="25"/>
        </w:rPr>
      </w:pPr>
      <w:bookmarkStart w:colFirst="0" w:colLast="0" w:name="_fzqwylj3xsb1" w:id="244"/>
      <w:bookmarkEnd w:id="244"/>
      <w:r w:rsidDel="00000000" w:rsidR="00000000" w:rsidRPr="00000000">
        <w:rPr>
          <w:rFonts w:ascii="Consolas" w:cs="Consolas" w:eastAsia="Consolas" w:hAnsi="Consolas"/>
          <w:i w:val="1"/>
          <w:sz w:val="25"/>
          <w:szCs w:val="25"/>
          <w:rtl w:val="0"/>
        </w:rPr>
        <w:t xml:space="preserve">error: Error while reading table: trips_data_all.external_fhv_tripdata, error message: Parquet column 'DOlocationID' has type INT64 which does not match the target cpp_type DOUBLE. </w:t>
      </w:r>
    </w:p>
    <w:p w:rsidR="00000000" w:rsidDel="00000000" w:rsidP="00000000" w:rsidRDefault="00000000" w:rsidRPr="00000000" w14:paraId="00000917">
      <w:pPr>
        <w:rPr/>
      </w:pPr>
      <w:r w:rsidDel="00000000" w:rsidR="00000000" w:rsidRPr="00000000">
        <w:rPr>
          <w:rtl w:val="0"/>
        </w:rPr>
        <w:t xml:space="preserve">Solution: </w:t>
      </w:r>
    </w:p>
    <w:p w:rsidR="00000000" w:rsidDel="00000000" w:rsidP="00000000" w:rsidRDefault="00000000" w:rsidRPr="00000000" w14:paraId="00000918">
      <w:pPr>
        <w:numPr>
          <w:ilvl w:val="0"/>
          <w:numId w:val="37"/>
        </w:numPr>
        <w:ind w:left="720" w:hanging="360"/>
      </w:pPr>
      <w:r w:rsidDel="00000000" w:rsidR="00000000" w:rsidRPr="00000000">
        <w:rPr>
          <w:rtl w:val="0"/>
        </w:rPr>
        <w:t xml:space="preserve">Fix the data type issue in data pipeline </w:t>
      </w:r>
    </w:p>
    <w:p w:rsidR="00000000" w:rsidDel="00000000" w:rsidP="00000000" w:rsidRDefault="00000000" w:rsidRPr="00000000" w14:paraId="00000919">
      <w:pPr>
        <w:numPr>
          <w:ilvl w:val="0"/>
          <w:numId w:val="37"/>
        </w:numPr>
        <w:ind w:left="720" w:hanging="360"/>
      </w:pPr>
      <w:r w:rsidDel="00000000" w:rsidR="00000000" w:rsidRPr="00000000">
        <w:rPr>
          <w:rtl w:val="0"/>
        </w:rPr>
        <w:t xml:space="preserve">Before injecting data into GCS, use astype and Int64 (which is different from int64 and accept both missing value and integer exist in the column) to cast the columns.</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Something like:</w:t>
      </w:r>
    </w:p>
    <w:p w:rsidR="00000000" w:rsidDel="00000000" w:rsidP="00000000" w:rsidRDefault="00000000" w:rsidRPr="00000000" w14:paraId="0000091C">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df["PUlocationID"] = df.PUlocationID.astype("Int64")</w:t>
      </w:r>
    </w:p>
    <w:p w:rsidR="00000000" w:rsidDel="00000000" w:rsidP="00000000" w:rsidRDefault="00000000" w:rsidRPr="00000000" w14:paraId="0000091D">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df["DOlocationID"] = df.DOlocationID.astype("Int64")</w:t>
      </w:r>
    </w:p>
    <w:p w:rsidR="00000000" w:rsidDel="00000000" w:rsidP="00000000" w:rsidRDefault="00000000" w:rsidRPr="00000000" w14:paraId="0000091E">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NOTE: It is best to define the data type of all the columns in the Transformation section of the ETL pipeline before loading to BigQuery</w:t>
      </w:r>
    </w:p>
    <w:p w:rsidR="00000000" w:rsidDel="00000000" w:rsidP="00000000" w:rsidRDefault="00000000" w:rsidRPr="00000000" w14:paraId="0000091F">
      <w:pPr>
        <w:shd w:fill="fafafa" w:val="clear"/>
        <w:spacing w:line="313.04347826086956" w:lineRule="auto"/>
        <w:rPr>
          <w:rFonts w:ascii="Consolas" w:cs="Consolas" w:eastAsia="Consolas" w:hAnsi="Consolas"/>
          <w:sz w:val="25"/>
          <w:szCs w:val="25"/>
        </w:rPr>
      </w:pPr>
      <w:r w:rsidDel="00000000" w:rsidR="00000000" w:rsidRPr="00000000">
        <w:rPr>
          <w:rtl w:val="0"/>
        </w:rPr>
      </w:r>
    </w:p>
    <w:p w:rsidR="00000000" w:rsidDel="00000000" w:rsidP="00000000" w:rsidRDefault="00000000" w:rsidRPr="00000000" w14:paraId="00000920">
      <w:pPr>
        <w:pStyle w:val="Heading2"/>
        <w:rPr>
          <w:sz w:val="46"/>
          <w:szCs w:val="46"/>
        </w:rPr>
      </w:pPr>
      <w:bookmarkStart w:colFirst="0" w:colLast="0" w:name="_snvbsi2xmanx" w:id="245"/>
      <w:bookmarkEnd w:id="245"/>
      <w:r w:rsidDel="00000000" w:rsidR="00000000" w:rsidRPr="00000000">
        <w:rPr>
          <w:rtl w:val="0"/>
        </w:rPr>
        <w:t xml:space="preserve">GCP BQ - </w:t>
      </w:r>
      <w:r w:rsidDel="00000000" w:rsidR="00000000" w:rsidRPr="00000000">
        <w:rPr>
          <w:sz w:val="34"/>
          <w:szCs w:val="34"/>
          <w:shd w:fill="fafafa" w:val="clear"/>
          <w:rtl w:val="0"/>
        </w:rPr>
        <w:t xml:space="preserve">Invalid project ID . Project IDs must contain 6-63 lowercase letters, digits, or dashes. Some project</w:t>
      </w: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rFonts w:ascii="Consolas" w:cs="Consolas" w:eastAsia="Consolas" w:hAnsi="Consolas"/>
          <w:sz w:val="25"/>
          <w:szCs w:val="25"/>
        </w:rPr>
      </w:pPr>
      <w:r w:rsidDel="00000000" w:rsidR="00000000" w:rsidRPr="00000000">
        <w:rPr>
          <w:rtl w:val="0"/>
        </w:rPr>
        <w:t xml:space="preserve">Problem occurs when misplacing content after fro``m clause in BigQuery SQLs.</w:t>
        <w:br w:type="textWrapping"/>
        <w:t xml:space="preserve">Check to remove any extra apaces or any other symbols, keep in lowercases, digits and dashes only</w:t>
      </w:r>
      <w:r w:rsidDel="00000000" w:rsidR="00000000" w:rsidRPr="00000000">
        <w:rPr>
          <w:rtl w:val="0"/>
        </w:rPr>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pStyle w:val="Heading2"/>
        <w:rPr/>
      </w:pPr>
      <w:bookmarkStart w:colFirst="0" w:colLast="0" w:name="_zb0oby691vsp" w:id="246"/>
      <w:bookmarkEnd w:id="246"/>
      <w:r w:rsidDel="00000000" w:rsidR="00000000" w:rsidRPr="00000000">
        <w:rPr>
          <w:rtl w:val="0"/>
        </w:rPr>
        <w:t xml:space="preserve">GCP BQ - Does BigQuery support multiple columns partition?</w:t>
      </w:r>
    </w:p>
    <w:p w:rsidR="00000000" w:rsidDel="00000000" w:rsidP="00000000" w:rsidRDefault="00000000" w:rsidRPr="00000000" w14:paraId="00000925">
      <w:pPr>
        <w:rPr/>
      </w:pPr>
      <w:r w:rsidDel="00000000" w:rsidR="00000000" w:rsidRPr="00000000">
        <w:rPr>
          <w:rtl w:val="0"/>
        </w:rPr>
        <w:t xml:space="preserve">No. Based on the documentation for Bigquery, it does not support more than 1 column to be partitioned.</w:t>
      </w:r>
    </w:p>
    <w:p w:rsidR="00000000" w:rsidDel="00000000" w:rsidP="00000000" w:rsidRDefault="00000000" w:rsidRPr="00000000" w14:paraId="00000926">
      <w:pPr>
        <w:rPr/>
      </w:pPr>
      <w:r w:rsidDel="00000000" w:rsidR="00000000" w:rsidRPr="00000000">
        <w:rPr>
          <w:rtl w:val="0"/>
        </w:rPr>
        <w:t xml:space="preserve">[</w:t>
      </w:r>
      <w:hyperlink r:id="rId178">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927">
      <w:pPr>
        <w:pStyle w:val="Heading2"/>
        <w:rPr>
          <w:sz w:val="46"/>
          <w:szCs w:val="46"/>
        </w:rPr>
      </w:pPr>
      <w:bookmarkStart w:colFirst="0" w:colLast="0" w:name="_1tp5f6ij4jcg" w:id="247"/>
      <w:bookmarkEnd w:id="247"/>
      <w:r w:rsidDel="00000000" w:rsidR="00000000" w:rsidRPr="00000000">
        <w:rPr>
          <w:rtl w:val="0"/>
        </w:rPr>
        <w:t xml:space="preserve">GCP BQ - </w:t>
      </w:r>
      <w:r w:rsidDel="00000000" w:rsidR="00000000" w:rsidRPr="00000000">
        <w:rPr>
          <w:sz w:val="34"/>
          <w:szCs w:val="34"/>
          <w:shd w:fill="fafafa" w:val="clear"/>
          <w:rtl w:val="0"/>
        </w:rPr>
        <w:t xml:space="preserve">DATE() Error in BigQuery</w:t>
      </w:r>
      <w:r w:rsidDel="00000000" w:rsidR="00000000" w:rsidRPr="00000000">
        <w:rPr>
          <w:rtl w:val="0"/>
        </w:rPr>
      </w:r>
    </w:p>
    <w:p w:rsidR="00000000" w:rsidDel="00000000" w:rsidP="00000000" w:rsidRDefault="00000000" w:rsidRPr="00000000" w14:paraId="00000928">
      <w:pPr>
        <w:rPr>
          <w:b w:val="1"/>
        </w:rPr>
      </w:pPr>
      <w:r w:rsidDel="00000000" w:rsidR="00000000" w:rsidRPr="00000000">
        <w:rPr>
          <w:rtl w:val="0"/>
        </w:rPr>
      </w:r>
    </w:p>
    <w:p w:rsidR="00000000" w:rsidDel="00000000" w:rsidP="00000000" w:rsidRDefault="00000000" w:rsidRPr="00000000" w14:paraId="00000929">
      <w:pPr>
        <w:rPr>
          <w:rFonts w:ascii="Roboto Mono" w:cs="Roboto Mono" w:eastAsia="Roboto Mono" w:hAnsi="Roboto Mono"/>
          <w:shd w:fill="f3f3f3" w:val="clear"/>
        </w:rPr>
      </w:pPr>
      <w:r w:rsidDel="00000000" w:rsidR="00000000" w:rsidRPr="00000000">
        <w:rPr>
          <w:b w:val="1"/>
          <w:rtl w:val="0"/>
        </w:rPr>
        <w:t xml:space="preserve">Error Message: </w:t>
      </w:r>
      <w:r w:rsidDel="00000000" w:rsidR="00000000" w:rsidRPr="00000000">
        <w:rPr>
          <w:rtl w:val="0"/>
        </w:rPr>
      </w:r>
    </w:p>
    <w:p w:rsidR="00000000" w:rsidDel="00000000" w:rsidP="00000000" w:rsidRDefault="00000000" w:rsidRPr="00000000" w14:paraId="0000092A">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PARTITION BY expression must be DATE(&lt;timestamp_column&gt;), DATE(&lt;datetime_column&gt;), DATETIME_TRUNC(&lt;datetime_column&gt;, DAY/HOUR/MONTH/YEAR), a DATE column, TIMESTAMP_TRUNC(&lt;timestamp_column&gt;, DAY/HOUR/MONTH/YEAR), DATE_TRUNC(&lt;date_column&gt;, MONTH/YEAR), or RANGE_BUCKET(&lt;int64_column&gt;, GENERATE_ARRAY(&lt;int64_value&gt;, &lt;int64_value&gt;[, &lt;int64_value&gt;]))</w:t>
      </w:r>
    </w:p>
    <w:p w:rsidR="00000000" w:rsidDel="00000000" w:rsidP="00000000" w:rsidRDefault="00000000" w:rsidRPr="00000000" w14:paraId="0000092B">
      <w:pPr>
        <w:rPr>
          <w:b w:val="1"/>
        </w:rPr>
      </w:pPr>
      <w:r w:rsidDel="00000000" w:rsidR="00000000" w:rsidRPr="00000000">
        <w:rPr>
          <w:b w:val="1"/>
          <w:rtl w:val="0"/>
        </w:rPr>
        <w:t xml:space="preserve">Solution: </w:t>
      </w:r>
    </w:p>
    <w:p w:rsidR="00000000" w:rsidDel="00000000" w:rsidP="00000000" w:rsidRDefault="00000000" w:rsidRPr="00000000" w14:paraId="0000092C">
      <w:pPr>
        <w:rPr/>
      </w:pPr>
      <w:r w:rsidDel="00000000" w:rsidR="00000000" w:rsidRPr="00000000">
        <w:rPr>
          <w:rtl w:val="0"/>
        </w:rPr>
        <w:t xml:space="preserve">Convert the column to datetime first.</w:t>
      </w:r>
    </w:p>
    <w:p w:rsidR="00000000" w:rsidDel="00000000" w:rsidP="00000000" w:rsidRDefault="00000000" w:rsidRPr="00000000" w14:paraId="0000092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df["pickup_datetime"] = pd.to_datetime(df["pickup_datetime"])</w:t>
      </w:r>
    </w:p>
    <w:p w:rsidR="00000000" w:rsidDel="00000000" w:rsidP="00000000" w:rsidRDefault="00000000" w:rsidRPr="00000000" w14:paraId="0000092E">
      <w:pPr>
        <w:spacing w:after="0" w:lineRule="auto"/>
        <w:rPr>
          <w:rFonts w:ascii="Consolas" w:cs="Consolas" w:eastAsia="Consolas" w:hAnsi="Consolas"/>
          <w:b w:val="1"/>
          <w:sz w:val="23"/>
          <w:szCs w:val="23"/>
        </w:rPr>
      </w:pPr>
      <w:r w:rsidDel="00000000" w:rsidR="00000000" w:rsidRPr="00000000">
        <w:rPr>
          <w:rFonts w:ascii="Consolas" w:cs="Consolas" w:eastAsia="Consolas" w:hAnsi="Consolas"/>
          <w:rtl w:val="0"/>
        </w:rPr>
        <w:t xml:space="preserve">df["dropOff_datetime"] = pd.to_datetime(df["dropOff_datetime"])</w:t>
      </w:r>
      <w:r w:rsidDel="00000000" w:rsidR="00000000" w:rsidRPr="00000000">
        <w:rPr>
          <w:rtl w:val="0"/>
        </w:rPr>
      </w:r>
    </w:p>
    <w:p w:rsidR="00000000" w:rsidDel="00000000" w:rsidP="00000000" w:rsidRDefault="00000000" w:rsidRPr="00000000" w14:paraId="0000092F">
      <w:pPr>
        <w:pStyle w:val="Heading2"/>
        <w:rPr/>
      </w:pPr>
      <w:bookmarkStart w:colFirst="0" w:colLast="0" w:name="_u243zovb515m" w:id="248"/>
      <w:bookmarkEnd w:id="248"/>
      <w:r w:rsidDel="00000000" w:rsidR="00000000" w:rsidRPr="00000000">
        <w:rPr>
          <w:rtl w:val="0"/>
        </w:rPr>
        <w:t xml:space="preserve">GCP BQ - When trying to cluster by DATE(tpep_pickup_datetime) it gives an error: Entries in the CLUSTER BY clause must be column names</w:t>
      </w:r>
    </w:p>
    <w:p w:rsidR="00000000" w:rsidDel="00000000" w:rsidP="00000000" w:rsidRDefault="00000000" w:rsidRPr="00000000" w14:paraId="00000930">
      <w:pPr>
        <w:rPr/>
      </w:pPr>
      <w:r w:rsidDel="00000000" w:rsidR="00000000" w:rsidRPr="00000000">
        <w:rPr>
          <w:rtl w:val="0"/>
        </w:rPr>
        <w:t xml:space="preserve">No need to convert as you can cluster by a TIMESTAMP column directly in BigQuery. BigQuery supports clustering on TIMESTAMP, DATE, DATETIME, STRING, INT64, and BOOL types.</w:t>
      </w:r>
    </w:p>
    <w:p w:rsidR="00000000" w:rsidDel="00000000" w:rsidP="00000000" w:rsidRDefault="00000000" w:rsidRPr="00000000" w14:paraId="00000931">
      <w:pPr>
        <w:rPr/>
      </w:pPr>
      <w:r w:rsidDel="00000000" w:rsidR="00000000" w:rsidRPr="00000000">
        <w:rPr>
          <w:rtl w:val="0"/>
        </w:rPr>
        <w:t xml:space="preserve">clustering sorts data based on the timestamp to optimize queries with filters like WHERE tpep_pickup_datetime BETWEEN ..., rather than creating discrete partitions.</w:t>
      </w:r>
    </w:p>
    <w:p w:rsidR="00000000" w:rsidDel="00000000" w:rsidP="00000000" w:rsidRDefault="00000000" w:rsidRPr="00000000" w14:paraId="00000932">
      <w:pPr>
        <w:rPr/>
      </w:pPr>
      <w:r w:rsidDel="00000000" w:rsidR="00000000" w:rsidRPr="00000000">
        <w:rPr>
          <w:rtl w:val="0"/>
        </w:rPr>
        <w:t xml:space="preserve">If your goal is to improve performance for time-based queries, combining partitioning by DATE(event_time) and clustering by tpep_pickup_datetime is a good approach.</w:t>
      </w:r>
    </w:p>
    <w:p w:rsidR="00000000" w:rsidDel="00000000" w:rsidP="00000000" w:rsidRDefault="00000000" w:rsidRPr="00000000" w14:paraId="00000933">
      <w:pPr>
        <w:pStyle w:val="Heading2"/>
        <w:rPr>
          <w:sz w:val="24"/>
          <w:szCs w:val="24"/>
        </w:rPr>
      </w:pPr>
      <w:bookmarkStart w:colFirst="0" w:colLast="0" w:name="_4qx5zizdj8pq" w:id="249"/>
      <w:bookmarkEnd w:id="249"/>
      <w:r w:rsidDel="00000000" w:rsidR="00000000" w:rsidRPr="00000000">
        <w:rPr>
          <w:rtl w:val="0"/>
        </w:rPr>
        <w:t xml:space="preserve">GCP BQ - </w:t>
      </w:r>
      <w:r w:rsidDel="00000000" w:rsidR="00000000" w:rsidRPr="00000000">
        <w:rPr>
          <w:sz w:val="34"/>
          <w:szCs w:val="34"/>
          <w:shd w:fill="fafafa" w:val="clear"/>
          <w:rtl w:val="0"/>
        </w:rPr>
        <w:t xml:space="preserve">Native tables vs External tables in BigQuery?</w:t>
      </w:r>
      <w:r w:rsidDel="00000000" w:rsidR="00000000" w:rsidRPr="00000000">
        <w:rPr>
          <w:rtl w:val="0"/>
        </w:rPr>
      </w:r>
    </w:p>
    <w:p w:rsidR="00000000" w:rsidDel="00000000" w:rsidP="00000000" w:rsidRDefault="00000000" w:rsidRPr="00000000" w14:paraId="00000934">
      <w:pPr>
        <w:rPr/>
      </w:pPr>
      <w:r w:rsidDel="00000000" w:rsidR="00000000" w:rsidRPr="00000000">
        <w:rPr>
          <w:rtl w:val="0"/>
        </w:rPr>
        <w:t xml:space="preserve">Native tables are tables where the data is stored in BigQuery.  External tables store the data outside BigQuery, with BigQuery storing metadata about that external table.</w:t>
      </w:r>
    </w:p>
    <w:p w:rsidR="00000000" w:rsidDel="00000000" w:rsidP="00000000" w:rsidRDefault="00000000" w:rsidRPr="00000000" w14:paraId="00000935">
      <w:pPr>
        <w:rPr/>
      </w:pPr>
      <w:r w:rsidDel="00000000" w:rsidR="00000000" w:rsidRPr="00000000">
        <w:rPr>
          <w:rtl w:val="0"/>
        </w:rPr>
        <w:t xml:space="preserve">External tables: They are not stored directly in big query tables but pulled in from a data lake such as Google Cloud Storage or S3.</w:t>
      </w:r>
    </w:p>
    <w:p w:rsidR="00000000" w:rsidDel="00000000" w:rsidP="00000000" w:rsidRDefault="00000000" w:rsidRPr="00000000" w14:paraId="00000936">
      <w:pPr>
        <w:rPr/>
      </w:pPr>
      <w:r w:rsidDel="00000000" w:rsidR="00000000" w:rsidRPr="00000000">
        <w:rPr>
          <w:rtl w:val="0"/>
        </w:rPr>
        <w:t xml:space="preserve">Materialized table: Copy of this external table. Now the data is stored in the bigquery table and consumes the space.</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Resources:</w:t>
      </w:r>
    </w:p>
    <w:p w:rsidR="00000000" w:rsidDel="00000000" w:rsidP="00000000" w:rsidRDefault="00000000" w:rsidRPr="00000000" w14:paraId="00000939">
      <w:pPr>
        <w:numPr>
          <w:ilvl w:val="0"/>
          <w:numId w:val="46"/>
        </w:numPr>
        <w:ind w:left="720" w:hanging="360"/>
      </w:pPr>
      <w:hyperlink r:id="rId179">
        <w:r w:rsidDel="00000000" w:rsidR="00000000" w:rsidRPr="00000000">
          <w:rPr>
            <w:u w:val="single"/>
            <w:rtl w:val="0"/>
          </w:rPr>
          <w:t xml:space="preserve">https://cloud.google.com/bigquery/docs/external-tables</w:t>
        </w:r>
      </w:hyperlink>
      <w:r w:rsidDel="00000000" w:rsidR="00000000" w:rsidRPr="00000000">
        <w:rPr>
          <w:rtl w:val="0"/>
        </w:rPr>
      </w:r>
    </w:p>
    <w:p w:rsidR="00000000" w:rsidDel="00000000" w:rsidP="00000000" w:rsidRDefault="00000000" w:rsidRPr="00000000" w14:paraId="0000093A">
      <w:pPr>
        <w:numPr>
          <w:ilvl w:val="0"/>
          <w:numId w:val="46"/>
        </w:numPr>
        <w:ind w:left="720" w:hanging="360"/>
      </w:pPr>
      <w:hyperlink r:id="rId180">
        <w:r w:rsidDel="00000000" w:rsidR="00000000" w:rsidRPr="00000000">
          <w:rPr>
            <w:u w:val="single"/>
            <w:rtl w:val="0"/>
          </w:rPr>
          <w:t xml:space="preserve">https://cloud.google.com/bigquery/docs/tables-intro</w:t>
        </w:r>
      </w:hyperlink>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pStyle w:val="Heading3"/>
        <w:rPr/>
      </w:pPr>
      <w:bookmarkStart w:colFirst="0" w:colLast="0" w:name="_4n1zg8zcpf8c" w:id="250"/>
      <w:bookmarkEnd w:id="250"/>
      <w:r w:rsidDel="00000000" w:rsidR="00000000" w:rsidRPr="00000000">
        <w:rPr>
          <w:rtl w:val="0"/>
        </w:rPr>
        <w:t xml:space="preserve">Why does my partitioned table in BigQuery show as non-partitioned even though BigQuery says it's partitioned?</w:t>
      </w:r>
    </w:p>
    <w:p w:rsidR="00000000" w:rsidDel="00000000" w:rsidP="00000000" w:rsidRDefault="00000000" w:rsidRPr="00000000" w14:paraId="0000093D">
      <w:pPr>
        <w:rPr/>
      </w:pPr>
      <w:r w:rsidDel="00000000" w:rsidR="00000000" w:rsidRPr="00000000">
        <w:rPr>
          <w:rtl w:val="0"/>
        </w:rPr>
        <w:t xml:space="preserve">If your partitioned table in BigQuery shows as non-partitioned, it may be due to a delay in updating the table's details in the UI. The table is likely partitioned, but it may not show the updated information immediately.</w:t>
      </w:r>
    </w:p>
    <w:p w:rsidR="00000000" w:rsidDel="00000000" w:rsidP="00000000" w:rsidRDefault="00000000" w:rsidRPr="00000000" w14:paraId="0000093E">
      <w:pPr>
        <w:rPr/>
      </w:pPr>
      <w:r w:rsidDel="00000000" w:rsidR="00000000" w:rsidRPr="00000000">
        <w:rPr>
          <w:rtl w:val="0"/>
        </w:rPr>
        <w:t xml:space="preserve">Here’s what you can do:</w:t>
      </w:r>
    </w:p>
    <w:p w:rsidR="00000000" w:rsidDel="00000000" w:rsidP="00000000" w:rsidRDefault="00000000" w:rsidRPr="00000000" w14:paraId="0000093F">
      <w:pPr>
        <w:numPr>
          <w:ilvl w:val="0"/>
          <w:numId w:val="5"/>
        </w:numPr>
        <w:ind w:left="720" w:hanging="360"/>
      </w:pPr>
      <w:r w:rsidDel="00000000" w:rsidR="00000000" w:rsidRPr="00000000">
        <w:rPr>
          <w:rtl w:val="0"/>
        </w:rPr>
        <w:t xml:space="preserve">Refresh your BigQuery UI:</w:t>
        <w:br w:type="textWrapping"/>
        <w:t xml:space="preserve">If you're already inspecting the table in the BigQuery UI, try refreshing the page after a few minutes to ensure the table details are updated correctly.</w:t>
      </w:r>
    </w:p>
    <w:p w:rsidR="00000000" w:rsidDel="00000000" w:rsidP="00000000" w:rsidRDefault="00000000" w:rsidRPr="00000000" w14:paraId="00000940">
      <w:pPr>
        <w:numPr>
          <w:ilvl w:val="0"/>
          <w:numId w:val="5"/>
        </w:numPr>
        <w:ind w:left="720" w:hanging="360"/>
      </w:pPr>
      <w:r w:rsidDel="00000000" w:rsidR="00000000" w:rsidRPr="00000000">
        <w:rPr>
          <w:rtl w:val="0"/>
        </w:rPr>
        <w:t xml:space="preserve">Open a new tab:</w:t>
        <w:br w:type="textWrapping"/>
        <w:t xml:space="preserve">Alternatively, try opening a new tab in BigQuery and inspect the table details again. This can sometimes help to load the most up-to-date information.</w:t>
      </w:r>
    </w:p>
    <w:p w:rsidR="00000000" w:rsidDel="00000000" w:rsidP="00000000" w:rsidRDefault="00000000" w:rsidRPr="00000000" w14:paraId="00000941">
      <w:pPr>
        <w:numPr>
          <w:ilvl w:val="0"/>
          <w:numId w:val="5"/>
        </w:numPr>
        <w:ind w:left="720" w:hanging="360"/>
      </w:pPr>
      <w:r w:rsidDel="00000000" w:rsidR="00000000" w:rsidRPr="00000000">
        <w:rPr>
          <w:rtl w:val="0"/>
        </w:rPr>
        <w:t xml:space="preserve">Be patient:</w:t>
        <w:br w:type="textWrapping"/>
        <w:t xml:space="preserve">In some cases, there might be a slight delay in reflecting changes, but the table is very likely partitioned.</w:t>
      </w:r>
    </w:p>
    <w:p w:rsidR="00000000" w:rsidDel="00000000" w:rsidP="00000000" w:rsidRDefault="00000000" w:rsidRPr="00000000" w14:paraId="00000942">
      <w:pPr>
        <w:pStyle w:val="Heading2"/>
        <w:rPr/>
      </w:pPr>
      <w:bookmarkStart w:colFirst="0" w:colLast="0" w:name="_h70kp617wq9e" w:id="251"/>
      <w:bookmarkEnd w:id="251"/>
      <w:r w:rsidDel="00000000" w:rsidR="00000000" w:rsidRPr="00000000">
        <w:rPr>
          <w:rtl w:val="0"/>
        </w:rPr>
        <w:t xml:space="preserve">GCP BQ ML - Unable to run command (shown in video) to export ML model from BQ to GCS</w:t>
      </w:r>
    </w:p>
    <w:p w:rsidR="00000000" w:rsidDel="00000000" w:rsidP="00000000" w:rsidRDefault="00000000" w:rsidRPr="00000000" w14:paraId="00000943">
      <w:pPr>
        <w:shd w:fill="ffffff" w:val="clear"/>
        <w:rPr>
          <w:sz w:val="25"/>
          <w:szCs w:val="25"/>
        </w:rPr>
      </w:pPr>
      <w:r w:rsidDel="00000000" w:rsidR="00000000" w:rsidRPr="00000000">
        <w:rPr>
          <w:sz w:val="25"/>
          <w:szCs w:val="25"/>
          <w:u w:val="single"/>
          <w:rtl w:val="0"/>
        </w:rPr>
        <w:t xml:space="preserve">Issue: </w:t>
      </w:r>
      <w:r w:rsidDel="00000000" w:rsidR="00000000" w:rsidRPr="00000000">
        <w:rPr>
          <w:sz w:val="25"/>
          <w:szCs w:val="25"/>
          <w:rtl w:val="0"/>
        </w:rPr>
        <w:t xml:space="preserve">Tried running command to export ML model from BQ to GCS from Week 3</w:t>
      </w:r>
    </w:p>
    <w:p w:rsidR="00000000" w:rsidDel="00000000" w:rsidP="00000000" w:rsidRDefault="00000000" w:rsidRPr="00000000" w14:paraId="00000944">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bq --project_id taxi-rides-ny extract -m nytaxi.tip_model gs://taxi_ml_model/tip_model</w:t>
      </w:r>
    </w:p>
    <w:p w:rsidR="00000000" w:rsidDel="00000000" w:rsidP="00000000" w:rsidRDefault="00000000" w:rsidRPr="00000000" w14:paraId="00000945">
      <w:pPr>
        <w:shd w:fill="ffffff" w:val="clear"/>
        <w:rPr>
          <w:sz w:val="25"/>
          <w:szCs w:val="25"/>
        </w:rPr>
      </w:pPr>
      <w:r w:rsidDel="00000000" w:rsidR="00000000" w:rsidRPr="00000000">
        <w:rPr>
          <w:rtl w:val="0"/>
        </w:rPr>
      </w:r>
    </w:p>
    <w:p w:rsidR="00000000" w:rsidDel="00000000" w:rsidP="00000000" w:rsidRDefault="00000000" w:rsidRPr="00000000" w14:paraId="00000946">
      <w:pPr>
        <w:shd w:fill="ffffff" w:val="clear"/>
        <w:rPr>
          <w:sz w:val="25"/>
          <w:szCs w:val="25"/>
        </w:rPr>
      </w:pPr>
      <w:r w:rsidDel="00000000" w:rsidR="00000000" w:rsidRPr="00000000">
        <w:rPr>
          <w:sz w:val="25"/>
          <w:szCs w:val="25"/>
          <w:rtl w:val="0"/>
        </w:rPr>
        <w:t xml:space="preserve">It is failing on following error:</w:t>
      </w:r>
    </w:p>
    <w:p w:rsidR="00000000" w:rsidDel="00000000" w:rsidP="00000000" w:rsidRDefault="00000000" w:rsidRPr="00000000" w14:paraId="00000947">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BigQuery error in extract operation: Error processing job Not found: Dataset was not found in location US</w:t>
      </w:r>
    </w:p>
    <w:p w:rsidR="00000000" w:rsidDel="00000000" w:rsidP="00000000" w:rsidRDefault="00000000" w:rsidRPr="00000000" w14:paraId="00000948">
      <w:pPr>
        <w:shd w:fill="ffffff" w:val="clear"/>
        <w:rPr>
          <w:sz w:val="25"/>
          <w:szCs w:val="25"/>
        </w:rPr>
      </w:pPr>
      <w:r w:rsidDel="00000000" w:rsidR="00000000" w:rsidRPr="00000000">
        <w:rPr>
          <w:rtl w:val="0"/>
        </w:rPr>
      </w:r>
    </w:p>
    <w:p w:rsidR="00000000" w:rsidDel="00000000" w:rsidP="00000000" w:rsidRDefault="00000000" w:rsidRPr="00000000" w14:paraId="00000949">
      <w:pPr>
        <w:shd w:fill="ffffff" w:val="clear"/>
        <w:rPr>
          <w:sz w:val="25"/>
          <w:szCs w:val="25"/>
        </w:rPr>
      </w:pPr>
      <w:r w:rsidDel="00000000" w:rsidR="00000000" w:rsidRPr="00000000">
        <w:rPr>
          <w:sz w:val="25"/>
          <w:szCs w:val="25"/>
          <w:rtl w:val="0"/>
        </w:rPr>
        <w:t xml:space="preserve">I verified the BQ data set and gcs bucket are in the same region- us-west1. Not sure how it gets location US. I couldn’t find the solution yet.</w:t>
      </w:r>
    </w:p>
    <w:p w:rsidR="00000000" w:rsidDel="00000000" w:rsidP="00000000" w:rsidRDefault="00000000" w:rsidRPr="00000000" w14:paraId="0000094A">
      <w:pPr>
        <w:shd w:fill="ffffff" w:val="clear"/>
        <w:rPr>
          <w:sz w:val="25"/>
          <w:szCs w:val="25"/>
        </w:rPr>
      </w:pPr>
      <w:r w:rsidDel="00000000" w:rsidR="00000000" w:rsidRPr="00000000">
        <w:rPr>
          <w:sz w:val="25"/>
          <w:szCs w:val="25"/>
          <w:u w:val="single"/>
          <w:rtl w:val="0"/>
        </w:rPr>
        <w:t xml:space="preserve">Solution:</w:t>
      </w:r>
      <w:r w:rsidDel="00000000" w:rsidR="00000000" w:rsidRPr="00000000">
        <w:rPr>
          <w:sz w:val="25"/>
          <w:szCs w:val="25"/>
          <w:rtl w:val="0"/>
        </w:rPr>
        <w:t xml:space="preserve">  Please enter correct project_id and gcs_bucket folder address. My gcs_bucket folder address is </w:t>
      </w:r>
    </w:p>
    <w:p w:rsidR="00000000" w:rsidDel="00000000" w:rsidP="00000000" w:rsidRDefault="00000000" w:rsidRPr="00000000" w14:paraId="0000094B">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gs://dtc_data_lake_optimum-airfoil-376815/tip_model </w:t>
      </w:r>
    </w:p>
    <w:p w:rsidR="00000000" w:rsidDel="00000000" w:rsidP="00000000" w:rsidRDefault="00000000" w:rsidRPr="00000000" w14:paraId="0000094C">
      <w:pPr>
        <w:pStyle w:val="Heading2"/>
        <w:spacing w:after="200" w:lineRule="auto"/>
        <w:rPr/>
      </w:pPr>
      <w:bookmarkStart w:colFirst="0" w:colLast="0" w:name="_vv9b9bn92d0n" w:id="252"/>
      <w:bookmarkEnd w:id="252"/>
      <w:r w:rsidDel="00000000" w:rsidR="00000000" w:rsidRPr="00000000">
        <w:rPr>
          <w:rtl w:val="0"/>
        </w:rPr>
        <w:t xml:space="preserve">Dim_zones.sql Dataset was not found in location US When Running fact_trips.sql</w:t>
      </w:r>
    </w:p>
    <w:p w:rsidR="00000000" w:rsidDel="00000000" w:rsidP="00000000" w:rsidRDefault="00000000" w:rsidRPr="00000000" w14:paraId="0000094D">
      <w:pPr>
        <w:rPr/>
      </w:pPr>
      <w:r w:rsidDel="00000000" w:rsidR="00000000" w:rsidRPr="00000000">
        <w:rPr>
          <w:rtl w:val="0"/>
        </w:rPr>
        <w:t xml:space="preserve">To solve this error mention the location = US when creating the dim_zones table </w:t>
      </w:r>
    </w:p>
    <w:p w:rsidR="00000000" w:rsidDel="00000000" w:rsidP="00000000" w:rsidRDefault="00000000" w:rsidRPr="00000000" w14:paraId="0000094E">
      <w:pPr>
        <w:rPr/>
      </w:pPr>
      <w:r w:rsidDel="00000000" w:rsidR="00000000" w:rsidRPr="00000000">
        <w:rPr>
          <w:rtl w:val="0"/>
        </w:rPr>
        <w:t xml:space="preserve">{{ config(</w:t>
      </w:r>
    </w:p>
    <w:p w:rsidR="00000000" w:rsidDel="00000000" w:rsidP="00000000" w:rsidRDefault="00000000" w:rsidRPr="00000000" w14:paraId="0000094F">
      <w:pPr>
        <w:rPr/>
      </w:pPr>
      <w:r w:rsidDel="00000000" w:rsidR="00000000" w:rsidRPr="00000000">
        <w:rPr>
          <w:rtl w:val="0"/>
        </w:rPr>
        <w:t xml:space="preserve">    materialized='table',</w:t>
      </w:r>
    </w:p>
    <w:p w:rsidR="00000000" w:rsidDel="00000000" w:rsidP="00000000" w:rsidRDefault="00000000" w:rsidRPr="00000000" w14:paraId="00000950">
      <w:pPr>
        <w:rPr/>
      </w:pPr>
      <w:r w:rsidDel="00000000" w:rsidR="00000000" w:rsidRPr="00000000">
        <w:rPr>
          <w:rtl w:val="0"/>
        </w:rPr>
        <w:t xml:space="preserve">    location='US'</w:t>
      </w:r>
    </w:p>
    <w:p w:rsidR="00000000" w:rsidDel="00000000" w:rsidP="00000000" w:rsidRDefault="00000000" w:rsidRPr="00000000" w14:paraId="00000951">
      <w:pPr>
        <w:rPr/>
      </w:pPr>
      <w:r w:rsidDel="00000000" w:rsidR="00000000" w:rsidRPr="00000000">
        <w:rPr>
          <w:rtl w:val="0"/>
        </w:rPr>
        <w:t xml:space="preserve">) }}</w:t>
      </w:r>
    </w:p>
    <w:p w:rsidR="00000000" w:rsidDel="00000000" w:rsidP="00000000" w:rsidRDefault="00000000" w:rsidRPr="00000000" w14:paraId="00000952">
      <w:pPr>
        <w:rPr/>
      </w:pPr>
      <w:r w:rsidDel="00000000" w:rsidR="00000000" w:rsidRPr="00000000">
        <w:rPr>
          <w:rtl w:val="0"/>
        </w:rPr>
        <w:t xml:space="preserve">Just Update this part to solve the issue and run the dim_zones again and then run the fact_trips</w:t>
      </w:r>
    </w:p>
    <w:p w:rsidR="00000000" w:rsidDel="00000000" w:rsidP="00000000" w:rsidRDefault="00000000" w:rsidRPr="00000000" w14:paraId="00000953">
      <w:pPr>
        <w:pStyle w:val="Heading2"/>
        <w:spacing w:after="200" w:lineRule="auto"/>
        <w:rPr/>
      </w:pPr>
      <w:bookmarkStart w:colFirst="0" w:colLast="0" w:name="_qo2u2npn1tj" w:id="253"/>
      <w:bookmarkEnd w:id="253"/>
      <w:r w:rsidDel="00000000" w:rsidR="00000000" w:rsidRPr="00000000">
        <w:rPr>
          <w:rtl w:val="0"/>
        </w:rPr>
        <w:t xml:space="preserve">GCP BQ ML - Export ML model to make predictions does not work for MacBook with Apple M1 chip (arm architecture).</w:t>
      </w:r>
    </w:p>
    <w:p w:rsidR="00000000" w:rsidDel="00000000" w:rsidP="00000000" w:rsidRDefault="00000000" w:rsidRPr="00000000" w14:paraId="00000954">
      <w:pPr>
        <w:rPr/>
      </w:pPr>
      <w:r w:rsidDel="00000000" w:rsidR="00000000" w:rsidRPr="00000000">
        <w:rPr>
          <w:rtl w:val="0"/>
        </w:rPr>
        <w:t xml:space="preserve">Solution: proceed with setting up serving_dir on your computer as in the extract_model.md file. Then instead of </w:t>
      </w:r>
    </w:p>
    <w:p w:rsidR="00000000" w:rsidDel="00000000" w:rsidP="00000000" w:rsidRDefault="00000000" w:rsidRPr="00000000" w14:paraId="00000955">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tensorflow/serving</w:t>
      </w:r>
    </w:p>
    <w:p w:rsidR="00000000" w:rsidDel="00000000" w:rsidP="00000000" w:rsidRDefault="00000000" w:rsidRPr="00000000" w14:paraId="00000956">
      <w:pPr>
        <w:rPr/>
      </w:pPr>
      <w:r w:rsidDel="00000000" w:rsidR="00000000" w:rsidRPr="00000000">
        <w:rPr>
          <w:rtl w:val="0"/>
        </w:rPr>
        <w:t xml:space="preserve">use</w:t>
      </w:r>
    </w:p>
    <w:p w:rsidR="00000000" w:rsidDel="00000000" w:rsidP="00000000" w:rsidRDefault="00000000" w:rsidRPr="00000000" w14:paraId="00000957">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emacski/tensorflow-serving</w:t>
      </w:r>
    </w:p>
    <w:p w:rsidR="00000000" w:rsidDel="00000000" w:rsidP="00000000" w:rsidRDefault="00000000" w:rsidRPr="00000000" w14:paraId="00000958">
      <w:pPr>
        <w:rPr/>
      </w:pPr>
      <w:r w:rsidDel="00000000" w:rsidR="00000000" w:rsidRPr="00000000">
        <w:rPr>
          <w:rtl w:val="0"/>
        </w:rPr>
        <w:t xml:space="preserve">Then</w:t>
      </w:r>
    </w:p>
    <w:p w:rsidR="00000000" w:rsidDel="00000000" w:rsidP="00000000" w:rsidRDefault="00000000" w:rsidRPr="00000000" w14:paraId="00000959">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run -p 8500:8500 -p 8501:8501 --mount type=bind,source=`pwd`/serving_dir/tip_model,target=/models/tip_model -e MODEL_NAME=tip_model -t emacski/tensorflow-serving</w:t>
      </w:r>
    </w:p>
    <w:p w:rsidR="00000000" w:rsidDel="00000000" w:rsidP="00000000" w:rsidRDefault="00000000" w:rsidRPr="00000000" w14:paraId="0000095A">
      <w:pPr>
        <w:rPr/>
      </w:pPr>
      <w:r w:rsidDel="00000000" w:rsidR="00000000" w:rsidRPr="00000000">
        <w:rPr>
          <w:rtl w:val="0"/>
        </w:rPr>
        <w:t xml:space="preserve">Then run the curl command as written, and you should get a prediction.</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Or new since Oct 2024:</w:t>
      </w:r>
    </w:p>
    <w:p w:rsidR="00000000" w:rsidDel="00000000" w:rsidP="00000000" w:rsidRDefault="00000000" w:rsidRPr="00000000" w14:paraId="0000095D">
      <w:pPr>
        <w:rPr/>
      </w:pPr>
      <w:r w:rsidDel="00000000" w:rsidR="00000000" w:rsidRPr="00000000">
        <w:rPr>
          <w:rtl w:val="0"/>
        </w:rPr>
        <w:t xml:space="preserve">Beta release of Docker VMM - the more performant alternative to Apple Virtualization Framework on macOS (requires Apple Silicon and macOS 12.5 or later). </w:t>
      </w:r>
      <w:hyperlink r:id="rId181">
        <w:r w:rsidDel="00000000" w:rsidR="00000000" w:rsidRPr="00000000">
          <w:rPr>
            <w:color w:val="1155cc"/>
            <w:u w:val="single"/>
            <w:rtl w:val="0"/>
          </w:rPr>
          <w:t xml:space="preserve">https://docs.docker.com/desktop/features/vmm/</w:t>
        </w:r>
      </w:hyperlink>
      <w:r w:rsidDel="00000000" w:rsidR="00000000" w:rsidRPr="00000000">
        <w:rPr>
          <w:rtl w:val="0"/>
        </w:rPr>
      </w:r>
    </w:p>
    <w:p w:rsidR="00000000" w:rsidDel="00000000" w:rsidP="00000000" w:rsidRDefault="00000000" w:rsidRPr="00000000" w14:paraId="0000095E">
      <w:pPr>
        <w:rPr>
          <w:color w:val="1155cc"/>
          <w:u w:val="single"/>
        </w:rPr>
      </w:pPr>
      <w:r w:rsidDel="00000000" w:rsidR="00000000" w:rsidRPr="00000000">
        <w:rPr>
          <w:color w:val="1155cc"/>
          <w:u w:val="single"/>
        </w:rPr>
        <w:drawing>
          <wp:inline distB="114300" distT="114300" distL="114300" distR="114300">
            <wp:extent cx="11591925" cy="4981575"/>
            <wp:effectExtent b="0" l="0" r="0" t="0"/>
            <wp:docPr id="1" name="image35.png"/>
            <a:graphic>
              <a:graphicData uri="http://schemas.openxmlformats.org/drawingml/2006/picture">
                <pic:pic>
                  <pic:nvPicPr>
                    <pic:cNvPr id="0" name="image35.png"/>
                    <pic:cNvPicPr preferRelativeResize="0"/>
                  </pic:nvPicPr>
                  <pic:blipFill>
                    <a:blip r:embed="rId182"/>
                    <a:srcRect b="0" l="0" r="0" t="0"/>
                    <a:stretch>
                      <a:fillRect/>
                    </a:stretch>
                  </pic:blipFill>
                  <pic:spPr>
                    <a:xfrm>
                      <a:off x="0" y="0"/>
                      <a:ext cx="115919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pStyle w:val="Heading2"/>
        <w:spacing w:after="200" w:lineRule="auto"/>
        <w:rPr>
          <w:sz w:val="34"/>
          <w:szCs w:val="34"/>
        </w:rPr>
      </w:pPr>
      <w:bookmarkStart w:colFirst="0" w:colLast="0" w:name="_wgpz2uqcigcm" w:id="254"/>
      <w:bookmarkEnd w:id="254"/>
      <w:r w:rsidDel="00000000" w:rsidR="00000000" w:rsidRPr="00000000">
        <w:rPr>
          <w:rtl w:val="0"/>
        </w:rPr>
        <w:t xml:space="preserve">VMs - </w:t>
      </w:r>
      <w:r w:rsidDel="00000000" w:rsidR="00000000" w:rsidRPr="00000000">
        <w:rPr>
          <w:sz w:val="34"/>
          <w:szCs w:val="34"/>
          <w:rtl w:val="0"/>
        </w:rPr>
        <w:t xml:space="preserve">What do I do if my VM runs out of space?</w:t>
      </w:r>
    </w:p>
    <w:p w:rsidR="00000000" w:rsidDel="00000000" w:rsidP="00000000" w:rsidRDefault="00000000" w:rsidRPr="00000000" w14:paraId="00000960">
      <w:pPr>
        <w:numPr>
          <w:ilvl w:val="0"/>
          <w:numId w:val="59"/>
        </w:numPr>
        <w:ind w:left="720" w:hanging="360"/>
      </w:pPr>
      <w:r w:rsidDel="00000000" w:rsidR="00000000" w:rsidRPr="00000000">
        <w:rPr>
          <w:rtl w:val="0"/>
        </w:rPr>
        <w:t xml:space="preserve">Try deleting data you’ve saved to your VM locally during ETLs</w:t>
      </w:r>
    </w:p>
    <w:p w:rsidR="00000000" w:rsidDel="00000000" w:rsidP="00000000" w:rsidRDefault="00000000" w:rsidRPr="00000000" w14:paraId="00000961">
      <w:pPr>
        <w:numPr>
          <w:ilvl w:val="0"/>
          <w:numId w:val="59"/>
        </w:numPr>
        <w:ind w:left="720" w:hanging="360"/>
      </w:pPr>
      <w:r w:rsidDel="00000000" w:rsidR="00000000" w:rsidRPr="00000000">
        <w:rPr>
          <w:rtl w:val="0"/>
        </w:rPr>
        <w:t xml:space="preserve">Kill processes related to deleted files</w:t>
      </w:r>
    </w:p>
    <w:p w:rsidR="00000000" w:rsidDel="00000000" w:rsidP="00000000" w:rsidRDefault="00000000" w:rsidRPr="00000000" w14:paraId="00000962">
      <w:pPr>
        <w:numPr>
          <w:ilvl w:val="0"/>
          <w:numId w:val="59"/>
        </w:numPr>
        <w:ind w:left="720" w:hanging="360"/>
      </w:pPr>
      <w:r w:rsidDel="00000000" w:rsidR="00000000" w:rsidRPr="00000000">
        <w:rPr>
          <w:rtl w:val="0"/>
        </w:rPr>
        <w:t xml:space="preserve">Download ncdu and look for large files (pay particular attention to files related to Prefect)</w:t>
      </w:r>
    </w:p>
    <w:p w:rsidR="00000000" w:rsidDel="00000000" w:rsidP="00000000" w:rsidRDefault="00000000" w:rsidRPr="00000000" w14:paraId="00000963">
      <w:pPr>
        <w:numPr>
          <w:ilvl w:val="0"/>
          <w:numId w:val="59"/>
        </w:numPr>
        <w:ind w:left="720" w:hanging="360"/>
      </w:pPr>
      <w:r w:rsidDel="00000000" w:rsidR="00000000" w:rsidRPr="00000000">
        <w:rPr>
          <w:rtl w:val="0"/>
        </w:rPr>
        <w:t xml:space="preserve">If you delete any files related to Prefect, eliminate caching from your flow code</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pStyle w:val="Heading1"/>
        <w:rPr/>
      </w:pPr>
      <w:bookmarkStart w:colFirst="0" w:colLast="0" w:name="_8de8gyce5699" w:id="255"/>
      <w:bookmarkEnd w:id="255"/>
      <w:r w:rsidDel="00000000" w:rsidR="00000000" w:rsidRPr="00000000">
        <w:rPr>
          <w:rtl w:val="0"/>
        </w:rPr>
        <w:t xml:space="preserve">GCP BQ - External and regular table</w:t>
      </w:r>
    </w:p>
    <w:p w:rsidR="00000000" w:rsidDel="00000000" w:rsidP="00000000" w:rsidRDefault="00000000" w:rsidRPr="00000000" w14:paraId="00000966">
      <w:pPr>
        <w:rPr>
          <w:sz w:val="23"/>
          <w:szCs w:val="23"/>
        </w:rPr>
      </w:pPr>
      <w:r w:rsidDel="00000000" w:rsidR="00000000" w:rsidRPr="00000000">
        <w:rPr>
          <w:b w:val="1"/>
          <w:sz w:val="23"/>
          <w:szCs w:val="23"/>
          <w:rtl w:val="0"/>
        </w:rPr>
        <w:t xml:space="preserve">External Table</w:t>
      </w:r>
      <w:r w:rsidDel="00000000" w:rsidR="00000000" w:rsidRPr="00000000">
        <w:rPr>
          <w:sz w:val="23"/>
          <w:szCs w:val="23"/>
          <w:rtl w:val="0"/>
        </w:rPr>
        <w:t xml:space="preserve"> (data remains in GCS bucket)</w:t>
      </w:r>
    </w:p>
    <w:p w:rsidR="00000000" w:rsidDel="00000000" w:rsidP="00000000" w:rsidRDefault="00000000" w:rsidRPr="00000000" w14:paraId="00000967">
      <w:pPr>
        <w:rPr>
          <w:sz w:val="23"/>
          <w:szCs w:val="23"/>
        </w:rPr>
      </w:pPr>
      <w:r w:rsidDel="00000000" w:rsidR="00000000" w:rsidRPr="00000000">
        <w:rPr>
          <w:b w:val="1"/>
          <w:sz w:val="23"/>
          <w:szCs w:val="23"/>
          <w:rtl w:val="0"/>
        </w:rPr>
        <w:t xml:space="preserve">Regular Table</w:t>
      </w:r>
      <w:r w:rsidDel="00000000" w:rsidR="00000000" w:rsidRPr="00000000">
        <w:rPr>
          <w:sz w:val="23"/>
          <w:szCs w:val="23"/>
          <w:rtl w:val="0"/>
        </w:rPr>
        <w:t xml:space="preserve"> (data is copied into BigQuery storage)</w:t>
      </w:r>
    </w:p>
    <w:p w:rsidR="00000000" w:rsidDel="00000000" w:rsidP="00000000" w:rsidRDefault="00000000" w:rsidRPr="00000000" w14:paraId="00000968">
      <w:pPr>
        <w:rPr>
          <w:sz w:val="23"/>
          <w:szCs w:val="23"/>
        </w:rPr>
      </w:pPr>
      <w:r w:rsidDel="00000000" w:rsidR="00000000" w:rsidRPr="00000000">
        <w:rPr>
          <w:sz w:val="23"/>
          <w:szCs w:val="23"/>
          <w:rtl w:val="0"/>
        </w:rPr>
        <w:t xml:space="preserve">Example of creating external table:</w:t>
      </w:r>
    </w:p>
    <w:p w:rsidR="00000000" w:rsidDel="00000000" w:rsidP="00000000" w:rsidRDefault="00000000" w:rsidRPr="00000000" w14:paraId="00000969">
      <w:pPr>
        <w:rPr>
          <w:sz w:val="23"/>
          <w:szCs w:val="23"/>
        </w:rPr>
      </w:pPr>
      <w:r w:rsidDel="00000000" w:rsidR="00000000" w:rsidRPr="00000000">
        <w:rPr>
          <w:sz w:val="23"/>
          <w:szCs w:val="23"/>
          <w:rtl w:val="0"/>
        </w:rPr>
        <w:t xml:space="preserve"> CREATE OR REPLACE EXTERNAL TABLE `your_project.your_dataset.tablenamel`</w:t>
      </w:r>
    </w:p>
    <w:p w:rsidR="00000000" w:rsidDel="00000000" w:rsidP="00000000" w:rsidRDefault="00000000" w:rsidRPr="00000000" w14:paraId="0000096A">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6B">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6C">
      <w:pPr>
        <w:rPr>
          <w:sz w:val="23"/>
          <w:szCs w:val="23"/>
        </w:rPr>
      </w:pPr>
      <w:r w:rsidDel="00000000" w:rsidR="00000000" w:rsidRPr="00000000">
        <w:rPr>
          <w:sz w:val="23"/>
          <w:szCs w:val="23"/>
          <w:rtl w:val="0"/>
        </w:rPr>
        <w:t xml:space="preserve">  uris = ['gs://your-bucket-name/yellow_tripdata_2024-*.parquet']</w:t>
      </w:r>
    </w:p>
    <w:p w:rsidR="00000000" w:rsidDel="00000000" w:rsidP="00000000" w:rsidRDefault="00000000" w:rsidRPr="00000000" w14:paraId="0000096D">
      <w:pPr>
        <w:rPr>
          <w:sz w:val="23"/>
          <w:szCs w:val="23"/>
        </w:rPr>
      </w:pPr>
      <w:r w:rsidDel="00000000" w:rsidR="00000000" w:rsidRPr="00000000">
        <w:rPr>
          <w:sz w:val="23"/>
          <w:szCs w:val="23"/>
          <w:rtl w:val="0"/>
        </w:rPr>
        <w:t xml:space="preserve">);</w:t>
      </w:r>
    </w:p>
    <w:p w:rsidR="00000000" w:rsidDel="00000000" w:rsidP="00000000" w:rsidRDefault="00000000" w:rsidRPr="00000000" w14:paraId="0000096E">
      <w:pPr>
        <w:rPr>
          <w:sz w:val="23"/>
          <w:szCs w:val="23"/>
        </w:rPr>
      </w:pPr>
      <w:r w:rsidDel="00000000" w:rsidR="00000000" w:rsidRPr="00000000">
        <w:rPr>
          <w:rtl w:val="0"/>
        </w:rPr>
      </w:r>
    </w:p>
    <w:p w:rsidR="00000000" w:rsidDel="00000000" w:rsidP="00000000" w:rsidRDefault="00000000" w:rsidRPr="00000000" w14:paraId="0000096F">
      <w:pPr>
        <w:rPr>
          <w:sz w:val="23"/>
          <w:szCs w:val="23"/>
        </w:rPr>
      </w:pPr>
      <w:r w:rsidDel="00000000" w:rsidR="00000000" w:rsidRPr="00000000">
        <w:rPr>
          <w:sz w:val="23"/>
          <w:szCs w:val="23"/>
          <w:rtl w:val="0"/>
        </w:rPr>
        <w:t xml:space="preserve">Example of creating regular table from extermal table</w:t>
      </w:r>
    </w:p>
    <w:p w:rsidR="00000000" w:rsidDel="00000000" w:rsidP="00000000" w:rsidRDefault="00000000" w:rsidRPr="00000000" w14:paraId="00000970">
      <w:pPr>
        <w:rPr>
          <w:sz w:val="23"/>
          <w:szCs w:val="23"/>
        </w:rPr>
      </w:pPr>
      <w:r w:rsidDel="00000000" w:rsidR="00000000" w:rsidRPr="00000000">
        <w:rPr>
          <w:sz w:val="23"/>
          <w:szCs w:val="23"/>
          <w:rtl w:val="0"/>
        </w:rPr>
        <w:t xml:space="preserve">CREATE OR REPLACE TABLE `your_project.your_dataset.tablename`</w:t>
      </w:r>
    </w:p>
    <w:p w:rsidR="00000000" w:rsidDel="00000000" w:rsidP="00000000" w:rsidRDefault="00000000" w:rsidRPr="00000000" w14:paraId="00000971">
      <w:pPr>
        <w:rPr>
          <w:sz w:val="23"/>
          <w:szCs w:val="23"/>
        </w:rPr>
      </w:pPr>
      <w:r w:rsidDel="00000000" w:rsidR="00000000" w:rsidRPr="00000000">
        <w:rPr>
          <w:sz w:val="23"/>
          <w:szCs w:val="23"/>
          <w:rtl w:val="0"/>
        </w:rPr>
        <w:t xml:space="preserve">AS</w:t>
      </w:r>
    </w:p>
    <w:p w:rsidR="00000000" w:rsidDel="00000000" w:rsidP="00000000" w:rsidRDefault="00000000" w:rsidRPr="00000000" w14:paraId="00000972">
      <w:pPr>
        <w:rPr>
          <w:sz w:val="23"/>
          <w:szCs w:val="23"/>
        </w:rPr>
      </w:pPr>
      <w:r w:rsidDel="00000000" w:rsidR="00000000" w:rsidRPr="00000000">
        <w:rPr>
          <w:sz w:val="23"/>
          <w:szCs w:val="23"/>
          <w:rtl w:val="0"/>
        </w:rPr>
        <w:t xml:space="preserve">SELECT * FROM `your_project.your_dataset.yellow_taxi_external`;</w:t>
      </w:r>
    </w:p>
    <w:p w:rsidR="00000000" w:rsidDel="00000000" w:rsidP="00000000" w:rsidRDefault="00000000" w:rsidRPr="00000000" w14:paraId="00000973">
      <w:pPr>
        <w:rPr>
          <w:sz w:val="23"/>
          <w:szCs w:val="23"/>
        </w:rPr>
      </w:pPr>
      <w:r w:rsidDel="00000000" w:rsidR="00000000" w:rsidRPr="00000000">
        <w:rPr>
          <w:rtl w:val="0"/>
        </w:rPr>
      </w:r>
    </w:p>
    <w:p w:rsidR="00000000" w:rsidDel="00000000" w:rsidP="00000000" w:rsidRDefault="00000000" w:rsidRPr="00000000" w14:paraId="00000974">
      <w:pPr>
        <w:rPr>
          <w:sz w:val="23"/>
          <w:szCs w:val="23"/>
        </w:rPr>
      </w:pPr>
      <w:r w:rsidDel="00000000" w:rsidR="00000000" w:rsidRPr="00000000">
        <w:rPr>
          <w:sz w:val="23"/>
          <w:szCs w:val="23"/>
          <w:rtl w:val="0"/>
        </w:rPr>
        <w:t xml:space="preserve">Or directly load data form GCS into a regular BigQuery table without creating an external table using:</w:t>
      </w:r>
    </w:p>
    <w:p w:rsidR="00000000" w:rsidDel="00000000" w:rsidP="00000000" w:rsidRDefault="00000000" w:rsidRPr="00000000" w14:paraId="00000975">
      <w:pPr>
        <w:rPr>
          <w:sz w:val="23"/>
          <w:szCs w:val="23"/>
        </w:rPr>
      </w:pPr>
      <w:r w:rsidDel="00000000" w:rsidR="00000000" w:rsidRPr="00000000">
        <w:rPr>
          <w:rtl w:val="0"/>
        </w:rPr>
      </w:r>
    </w:p>
    <w:p w:rsidR="00000000" w:rsidDel="00000000" w:rsidP="00000000" w:rsidRDefault="00000000" w:rsidRPr="00000000" w14:paraId="00000976">
      <w:pPr>
        <w:rPr>
          <w:sz w:val="23"/>
          <w:szCs w:val="23"/>
        </w:rPr>
      </w:pPr>
      <w:r w:rsidDel="00000000" w:rsidR="00000000" w:rsidRPr="00000000">
        <w:rPr>
          <w:sz w:val="23"/>
          <w:szCs w:val="23"/>
          <w:rtl w:val="0"/>
        </w:rPr>
        <w:t xml:space="preserve">CREATE OR REPLACE TABLE `your_project.your_dataset.yellow_taxi_table`</w:t>
      </w:r>
    </w:p>
    <w:p w:rsidR="00000000" w:rsidDel="00000000" w:rsidP="00000000" w:rsidRDefault="00000000" w:rsidRPr="00000000" w14:paraId="00000977">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78">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79">
      <w:pPr>
        <w:rPr>
          <w:sz w:val="23"/>
          <w:szCs w:val="23"/>
        </w:rPr>
      </w:pPr>
      <w:r w:rsidDel="00000000" w:rsidR="00000000" w:rsidRPr="00000000">
        <w:rPr>
          <w:sz w:val="23"/>
          <w:szCs w:val="23"/>
          <w:rtl w:val="0"/>
        </w:rPr>
        <w:t xml:space="preserve">) AS</w:t>
      </w:r>
    </w:p>
    <w:p w:rsidR="00000000" w:rsidDel="00000000" w:rsidP="00000000" w:rsidRDefault="00000000" w:rsidRPr="00000000" w14:paraId="0000097A">
      <w:pPr>
        <w:rPr>
          <w:sz w:val="23"/>
          <w:szCs w:val="23"/>
        </w:rPr>
      </w:pPr>
      <w:r w:rsidDel="00000000" w:rsidR="00000000" w:rsidRPr="00000000">
        <w:rPr>
          <w:sz w:val="23"/>
          <w:szCs w:val="23"/>
          <w:rtl w:val="0"/>
        </w:rPr>
        <w:t xml:space="preserve">SELECT * FROM `your_project.your_dataset.external_table_placeholder`</w:t>
      </w:r>
    </w:p>
    <w:p w:rsidR="00000000" w:rsidDel="00000000" w:rsidP="00000000" w:rsidRDefault="00000000" w:rsidRPr="00000000" w14:paraId="0000097B">
      <w:pPr>
        <w:rPr>
          <w:sz w:val="23"/>
          <w:szCs w:val="23"/>
        </w:rPr>
      </w:pPr>
      <w:r w:rsidDel="00000000" w:rsidR="00000000" w:rsidRPr="00000000">
        <w:rPr>
          <w:sz w:val="23"/>
          <w:szCs w:val="23"/>
          <w:rtl w:val="0"/>
        </w:rPr>
        <w:t xml:space="preserve">FROM EXTERNAL_QUERY(</w:t>
      </w:r>
    </w:p>
    <w:p w:rsidR="00000000" w:rsidDel="00000000" w:rsidP="00000000" w:rsidRDefault="00000000" w:rsidRPr="00000000" w14:paraId="0000097C">
      <w:pPr>
        <w:rPr>
          <w:sz w:val="23"/>
          <w:szCs w:val="23"/>
        </w:rPr>
      </w:pPr>
      <w:r w:rsidDel="00000000" w:rsidR="00000000" w:rsidRPr="00000000">
        <w:rPr>
          <w:sz w:val="23"/>
          <w:szCs w:val="23"/>
          <w:rtl w:val="0"/>
        </w:rPr>
        <w:t xml:space="preserve">  'your_project.region-us.gcs_external',</w:t>
      </w:r>
    </w:p>
    <w:p w:rsidR="00000000" w:rsidDel="00000000" w:rsidP="00000000" w:rsidRDefault="00000000" w:rsidRPr="00000000" w14:paraId="0000097D">
      <w:pPr>
        <w:rPr>
          <w:sz w:val="23"/>
          <w:szCs w:val="23"/>
        </w:rPr>
      </w:pPr>
      <w:r w:rsidDel="00000000" w:rsidR="00000000" w:rsidRPr="00000000">
        <w:rPr>
          <w:sz w:val="23"/>
          <w:szCs w:val="23"/>
          <w:rtl w:val="0"/>
        </w:rPr>
        <w:t xml:space="preserve">  'SELECT * FROM `gs://your-bucket-name/yellow_tripdata_2024-*.parquet`'</w:t>
      </w:r>
    </w:p>
    <w:p w:rsidR="00000000" w:rsidDel="00000000" w:rsidP="00000000" w:rsidRDefault="00000000" w:rsidRPr="00000000" w14:paraId="0000097E">
      <w:pPr>
        <w:rPr>
          <w:sz w:val="23"/>
          <w:szCs w:val="23"/>
        </w:rPr>
      </w:pPr>
      <w:r w:rsidDel="00000000" w:rsidR="00000000" w:rsidRPr="00000000">
        <w:rPr>
          <w:sz w:val="23"/>
          <w:szCs w:val="23"/>
          <w:rtl w:val="0"/>
        </w:rPr>
        <w:t xml:space="preserve">);</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pStyle w:val="Heading2"/>
        <w:spacing w:after="200" w:lineRule="auto"/>
        <w:rPr>
          <w:sz w:val="34"/>
          <w:szCs w:val="34"/>
        </w:rPr>
      </w:pPr>
      <w:bookmarkStart w:colFirst="0" w:colLast="0" w:name="_u1fhiqvygt8j" w:id="256"/>
      <w:bookmarkEnd w:id="256"/>
      <w:r w:rsidDel="00000000" w:rsidR="00000000" w:rsidRPr="00000000">
        <w:rPr>
          <w:sz w:val="34"/>
          <w:szCs w:val="34"/>
          <w:rtl w:val="0"/>
        </w:rPr>
        <w:t xml:space="preserve">Can BigQuery work with parquet files directly?</w:t>
      </w:r>
    </w:p>
    <w:p w:rsidR="00000000" w:rsidDel="00000000" w:rsidP="00000000" w:rsidRDefault="00000000" w:rsidRPr="00000000" w14:paraId="00000981">
      <w:pPr>
        <w:rPr/>
      </w:pPr>
      <w:r w:rsidDel="00000000" w:rsidR="00000000" w:rsidRPr="00000000">
        <w:rPr>
          <w:rtl w:val="0"/>
        </w:rPr>
        <w:t xml:space="preserve">Yes, you can load your Parquet files directly into your GCP (Google Cloud Platform) Bucket first, then via BigQuery, you can create an external table of these Parquet files with a query statement like this:</w:t>
        <w:br w:type="textWrapping"/>
        <w:br w:type="textWrapping"/>
        <w:t xml:space="preserve">CREATE OR REPLACE EXTERNAL TABLE `</w:t>
      </w:r>
      <w:r w:rsidDel="00000000" w:rsidR="00000000" w:rsidRPr="00000000">
        <w:rPr>
          <w:color w:val="0000ff"/>
          <w:rtl w:val="0"/>
        </w:rPr>
        <w:t xml:space="preserve">module-3-data-warehouse.taxi_data.external_yellow_tripdata_2024</w:t>
      </w:r>
      <w:r w:rsidDel="00000000" w:rsidR="00000000" w:rsidRPr="00000000">
        <w:rPr>
          <w:rtl w:val="0"/>
        </w:rPr>
        <w:t xml:space="preserve">`</w:t>
        <w:br w:type="textWrapping"/>
        <w:t xml:space="preserve">OPTIONS (</w:t>
        <w:br w:type="textWrapping"/>
        <w:t xml:space="preserve">  format = 'PARQUET',</w:t>
        <w:br w:type="textWrapping"/>
        <w:t xml:space="preserve">  uris = ['</w:t>
      </w:r>
      <w:r w:rsidDel="00000000" w:rsidR="00000000" w:rsidRPr="00000000">
        <w:rPr>
          <w:color w:val="0000ff"/>
          <w:rtl w:val="0"/>
        </w:rPr>
        <w:t xml:space="preserve">gs://module3-dez/yellow_tripdata_2024-*.parquet</w:t>
      </w:r>
      <w:r w:rsidDel="00000000" w:rsidR="00000000" w:rsidRPr="00000000">
        <w:rPr>
          <w:rtl w:val="0"/>
        </w:rPr>
        <w:t xml:space="preserve">']</w:t>
        <w:br w:type="textWrapping"/>
        <w:t xml:space="preserve">);</w:t>
        <w:br w:type="textWrapping"/>
        <w:br w:type="textWrapping"/>
        <w:t xml:space="preserve">Make sure to adjust the sql statement to your own situation and directories.</w:t>
        <w:br w:type="textWrapping"/>
        <w:t xml:space="preserve">The * symbol can be used as a wildcard, which you will need to target Parquet files of all the months of 2024.</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pStyle w:val="Heading2"/>
        <w:rPr>
          <w:sz w:val="24"/>
          <w:szCs w:val="24"/>
        </w:rPr>
      </w:pPr>
      <w:bookmarkStart w:colFirst="0" w:colLast="0" w:name="_plc58xmyzw29" w:id="257"/>
      <w:bookmarkEnd w:id="257"/>
      <w:r w:rsidDel="00000000" w:rsidR="00000000" w:rsidRPr="00000000">
        <w:rPr>
          <w:sz w:val="34"/>
          <w:szCs w:val="34"/>
          <w:rtl w:val="0"/>
        </w:rPr>
        <w:t xml:space="preserve">Homework - What does it mean “</w:t>
      </w:r>
      <w:r w:rsidDel="00000000" w:rsidR="00000000" w:rsidRPr="00000000">
        <w:rPr>
          <w:sz w:val="25"/>
          <w:szCs w:val="25"/>
          <w:shd w:fill="f8f8f8" w:val="clear"/>
          <w:rtl w:val="0"/>
        </w:rPr>
        <w:t xml:space="preserve">Stop with loading the files into a bucket.' Stop with loading the files into a bucket?”</w:t>
      </w:r>
      <w:r w:rsidDel="00000000" w:rsidR="00000000" w:rsidRPr="00000000">
        <w:rPr>
          <w:rtl w:val="0"/>
        </w:rPr>
      </w:r>
    </w:p>
    <w:p w:rsidR="00000000" w:rsidDel="00000000" w:rsidP="00000000" w:rsidRDefault="00000000" w:rsidRPr="00000000" w14:paraId="00000985">
      <w:pPr>
        <w:rPr>
          <w:sz w:val="25"/>
          <w:szCs w:val="25"/>
          <w:shd w:fill="f8f8f8" w:val="clear"/>
        </w:rPr>
      </w:pPr>
      <w:r w:rsidDel="00000000" w:rsidR="00000000" w:rsidRPr="00000000">
        <w:rPr>
          <w:sz w:val="25"/>
          <w:szCs w:val="25"/>
          <w:shd w:fill="f8f8f8" w:val="clear"/>
          <w:rtl w:val="0"/>
        </w:rPr>
        <w:t xml:space="preserve">Ans: What they mean is that they don't want you to do anything more than that. You should load the files into the bucket and create an external table based on those files (but nothing like cleaning the data and putting it in parquet format)</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pStyle w:val="Heading2"/>
        <w:rPr>
          <w:sz w:val="34"/>
          <w:szCs w:val="34"/>
        </w:rPr>
      </w:pPr>
      <w:bookmarkStart w:colFirst="0" w:colLast="0" w:name="_dcwyrnjfh7o3" w:id="258"/>
      <w:bookmarkEnd w:id="258"/>
      <w:r w:rsidDel="00000000" w:rsidR="00000000" w:rsidRPr="00000000">
        <w:rPr>
          <w:sz w:val="34"/>
          <w:szCs w:val="34"/>
          <w:rtl w:val="0"/>
        </w:rPr>
        <w:t xml:space="preserve">Homework - Reading parquets from nyc.gov directly into pandas returns Out of bounds error</w:t>
      </w:r>
    </w:p>
    <w:p w:rsidR="00000000" w:rsidDel="00000000" w:rsidP="00000000" w:rsidRDefault="00000000" w:rsidRPr="00000000" w14:paraId="00000988">
      <w:pPr>
        <w:rPr/>
      </w:pPr>
      <w:r w:rsidDel="00000000" w:rsidR="00000000" w:rsidRPr="00000000">
        <w:rPr>
          <w:rtl w:val="0"/>
        </w:rPr>
        <w:t xml:space="preserve">If for whatever reason you try to read parquets directly from nyc.gov’s cloudfront into pandas, you might run into this error:</w:t>
      </w:r>
    </w:p>
    <w:p w:rsidR="00000000" w:rsidDel="00000000" w:rsidP="00000000" w:rsidRDefault="00000000" w:rsidRPr="00000000" w14:paraId="00000989">
      <w:pPr>
        <w:rPr/>
      </w:pPr>
      <w:r w:rsidDel="00000000" w:rsidR="00000000" w:rsidRPr="00000000">
        <w:rPr>
          <w:rtl w:val="0"/>
        </w:rPr>
        <w:t xml:space="preserve">pyarrow.lib.ArrowInvalid: Casting from timestamp[us] to timestamp[ns] would result in out of bounds</w:t>
      </w:r>
    </w:p>
    <w:p w:rsidR="00000000" w:rsidDel="00000000" w:rsidP="00000000" w:rsidRDefault="00000000" w:rsidRPr="00000000" w14:paraId="0000098A">
      <w:pPr>
        <w:rPr/>
      </w:pPr>
      <w:r w:rsidDel="00000000" w:rsidR="00000000" w:rsidRPr="00000000">
        <w:rPr>
          <w:rtl w:val="0"/>
        </w:rPr>
        <w:t xml:space="preserve">Cause:</w:t>
      </w:r>
    </w:p>
    <w:p w:rsidR="00000000" w:rsidDel="00000000" w:rsidP="00000000" w:rsidRDefault="00000000" w:rsidRPr="00000000" w14:paraId="0000098B">
      <w:pPr>
        <w:numPr>
          <w:ilvl w:val="0"/>
          <w:numId w:val="97"/>
        </w:numPr>
        <w:ind w:left="720" w:hanging="360"/>
      </w:pPr>
      <w:r w:rsidDel="00000000" w:rsidR="00000000" w:rsidRPr="00000000">
        <w:rPr>
          <w:rtl w:val="0"/>
        </w:rPr>
        <w:t xml:space="preserve">there is one errant data record where the dropOff_datetime was set to year 3019 instead of 2019. </w:t>
      </w:r>
    </w:p>
    <w:p w:rsidR="00000000" w:rsidDel="00000000" w:rsidP="00000000" w:rsidRDefault="00000000" w:rsidRPr="00000000" w14:paraId="0000098C">
      <w:pPr>
        <w:numPr>
          <w:ilvl w:val="0"/>
          <w:numId w:val="97"/>
        </w:numPr>
        <w:ind w:left="720" w:hanging="360"/>
      </w:pPr>
      <w:r w:rsidDel="00000000" w:rsidR="00000000" w:rsidRPr="00000000">
        <w:rPr>
          <w:rtl w:val="0"/>
        </w:rPr>
        <w:t xml:space="preserve">pandas uses “timestamp[ns]” (as noted above), and int64 only allows a ~580 year range, centered on 2000. See `pd.Timestamp.max` and `pd.Timestamp.min`</w:t>
      </w:r>
    </w:p>
    <w:p w:rsidR="00000000" w:rsidDel="00000000" w:rsidP="00000000" w:rsidRDefault="00000000" w:rsidRPr="00000000" w14:paraId="0000098D">
      <w:pPr>
        <w:numPr>
          <w:ilvl w:val="0"/>
          <w:numId w:val="97"/>
        </w:numPr>
        <w:ind w:left="720" w:hanging="360"/>
      </w:pPr>
      <w:r w:rsidDel="00000000" w:rsidR="00000000" w:rsidRPr="00000000">
        <w:rPr>
          <w:rtl w:val="0"/>
        </w:rPr>
        <w:t xml:space="preserve">This becomes out of bounds when pandas tries to read it because 3019 &gt; 2300 (approx value of pd.Timestamp.Max</w:t>
      </w:r>
    </w:p>
    <w:p w:rsidR="00000000" w:rsidDel="00000000" w:rsidP="00000000" w:rsidRDefault="00000000" w:rsidRPr="00000000" w14:paraId="0000098E">
      <w:pPr>
        <w:rPr/>
      </w:pPr>
      <w:r w:rsidDel="00000000" w:rsidR="00000000" w:rsidRPr="00000000">
        <w:rPr>
          <w:rtl w:val="0"/>
        </w:rPr>
        <w:t xml:space="preserve">Fix:</w:t>
      </w:r>
    </w:p>
    <w:p w:rsidR="00000000" w:rsidDel="00000000" w:rsidP="00000000" w:rsidRDefault="00000000" w:rsidRPr="00000000" w14:paraId="0000098F">
      <w:pPr>
        <w:numPr>
          <w:ilvl w:val="0"/>
          <w:numId w:val="12"/>
        </w:numPr>
        <w:spacing w:after="0" w:line="240" w:lineRule="auto"/>
        <w:ind w:left="720" w:hanging="360"/>
      </w:pPr>
      <w:r w:rsidDel="00000000" w:rsidR="00000000" w:rsidRPr="00000000">
        <w:rPr>
          <w:rtl w:val="0"/>
        </w:rPr>
        <w:t xml:space="preserve">Use pyarrow to read it:</w:t>
        <w:br w:type="textWrapping"/>
      </w:r>
      <w:r w:rsidDel="00000000" w:rsidR="00000000" w:rsidRPr="00000000">
        <w:rPr>
          <w:rFonts w:ascii="Courier New" w:cs="Courier New" w:eastAsia="Courier New" w:hAnsi="Courier New"/>
          <w:rtl w:val="0"/>
        </w:rPr>
        <w:t xml:space="preserve">import pyarrow.parquet as pq df = pq.read_table('fhv_tripdata_2019-02.parquet').to_pandas(safe=False)</w:t>
      </w:r>
      <w:r w:rsidDel="00000000" w:rsidR="00000000" w:rsidRPr="00000000">
        <w:rPr>
          <w:rtl w:val="0"/>
        </w:rPr>
        <w:br w:type="textWrapping"/>
        <w:t xml:space="preserve">However this results in weird timestamps for the offending record</w:t>
      </w:r>
    </w:p>
    <w:p w:rsidR="00000000" w:rsidDel="00000000" w:rsidP="00000000" w:rsidRDefault="00000000" w:rsidRPr="00000000" w14:paraId="00000990">
      <w:pPr>
        <w:spacing w:after="0" w:line="240" w:lineRule="auto"/>
        <w:rPr/>
      </w:pPr>
      <w:r w:rsidDel="00000000" w:rsidR="00000000" w:rsidRPr="00000000">
        <w:rPr>
          <w:rtl w:val="0"/>
        </w:rPr>
      </w:r>
    </w:p>
    <w:p w:rsidR="00000000" w:rsidDel="00000000" w:rsidP="00000000" w:rsidRDefault="00000000" w:rsidRPr="00000000" w14:paraId="00000991">
      <w:pPr>
        <w:numPr>
          <w:ilvl w:val="0"/>
          <w:numId w:val="12"/>
        </w:numPr>
        <w:spacing w:after="0" w:line="240" w:lineRule="auto"/>
        <w:ind w:left="720" w:hanging="360"/>
      </w:pPr>
      <w:r w:rsidDel="00000000" w:rsidR="00000000" w:rsidRPr="00000000">
        <w:rPr>
          <w:rtl w:val="0"/>
        </w:rPr>
        <w:t xml:space="preserve">Read the datetime columns separately using pq.read_table</w:t>
        <w:br w:type="textWrapping"/>
        <w:br w:type="textWrapping"/>
      </w:r>
      <w:r w:rsidDel="00000000" w:rsidR="00000000" w:rsidRPr="00000000">
        <w:rPr>
          <w:rFonts w:ascii="Courier New" w:cs="Courier New" w:eastAsia="Courier New" w:hAnsi="Courier New"/>
          <w:rtl w:val="0"/>
        </w:rPr>
        <w:t xml:space="preserve">table = pq.read_table(‘taxi.parquet’)</w:t>
        <w:br w:type="textWrapping"/>
        <w:t xml:space="preserve">datetimes = [‘list of datetime column names’]</w:t>
        <w:br w:type="textWrapping"/>
        <w:t xml:space="preserve">df_dts = pd.DataFrame()</w:t>
      </w:r>
    </w:p>
    <w:p w:rsidR="00000000" w:rsidDel="00000000" w:rsidP="00000000" w:rsidRDefault="00000000" w:rsidRPr="00000000" w14:paraId="00000992">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datetimes:</w:t>
      </w:r>
    </w:p>
    <w:p w:rsidR="00000000" w:rsidDel="00000000" w:rsidP="00000000" w:rsidRDefault="00000000" w:rsidRPr="00000000" w14:paraId="00000993">
      <w:pPr>
        <w:spacing w:after="0" w:line="240" w:lineRule="auto"/>
        <w:ind w:left="720" w:firstLine="0"/>
        <w:rPr/>
      </w:pPr>
      <w:r w:rsidDel="00000000" w:rsidR="00000000" w:rsidRPr="00000000">
        <w:rPr>
          <w:rFonts w:ascii="Courier New" w:cs="Courier New" w:eastAsia="Courier New" w:hAnsi="Courier New"/>
          <w:rtl w:val="0"/>
        </w:rPr>
        <w:t xml:space="preserve">        df_dts[col] = pd.to_datetime(table .column(col), errors='coerce')</w:t>
      </w:r>
      <w:r w:rsidDel="00000000" w:rsidR="00000000" w:rsidRPr="00000000">
        <w:rPr>
          <w:rtl w:val="0"/>
        </w:rPr>
        <w:br w:type="textWrapping"/>
        <w:br w:type="textWrapping"/>
        <w:t xml:space="preserve">The `errors=’coerce’` parameter will convert the out of bounds timestamps into either the max or the min</w:t>
      </w:r>
    </w:p>
    <w:p w:rsidR="00000000" w:rsidDel="00000000" w:rsidP="00000000" w:rsidRDefault="00000000" w:rsidRPr="00000000" w14:paraId="00000994">
      <w:pPr>
        <w:spacing w:after="0" w:line="240" w:lineRule="auto"/>
        <w:rPr/>
      </w:pPr>
      <w:r w:rsidDel="00000000" w:rsidR="00000000" w:rsidRPr="00000000">
        <w:rPr>
          <w:rtl w:val="0"/>
        </w:rPr>
      </w:r>
    </w:p>
    <w:p w:rsidR="00000000" w:rsidDel="00000000" w:rsidP="00000000" w:rsidRDefault="00000000" w:rsidRPr="00000000" w14:paraId="00000995">
      <w:pPr>
        <w:numPr>
          <w:ilvl w:val="0"/>
          <w:numId w:val="12"/>
        </w:numPr>
        <w:spacing w:after="0" w:line="240" w:lineRule="auto"/>
        <w:ind w:left="720" w:hanging="360"/>
      </w:pPr>
      <w:r w:rsidDel="00000000" w:rsidR="00000000" w:rsidRPr="00000000">
        <w:rPr>
          <w:rtl w:val="0"/>
        </w:rPr>
        <w:t xml:space="preserve">Use parquet.compute.filter to remove the offending rows</w:t>
        <w:br w:type="textWrapping"/>
        <w:br w:type="textWrapping"/>
      </w:r>
      <w:r w:rsidDel="00000000" w:rsidR="00000000" w:rsidRPr="00000000">
        <w:rPr>
          <w:rFonts w:ascii="Courier New" w:cs="Courier New" w:eastAsia="Courier New" w:hAnsi="Courier New"/>
          <w:rtl w:val="0"/>
        </w:rPr>
        <w:t xml:space="preserve">import pyarrow.compute as pc</w:t>
      </w:r>
    </w:p>
    <w:p w:rsidR="00000000" w:rsidDel="00000000" w:rsidP="00000000" w:rsidRDefault="00000000" w:rsidRPr="00000000" w14:paraId="00000996">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table = pq.read_table("‘taxi.parquet")</w:t>
      </w:r>
    </w:p>
    <w:p w:rsidR="00000000" w:rsidDel="00000000" w:rsidP="00000000" w:rsidRDefault="00000000" w:rsidRPr="00000000" w14:paraId="00000997">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df = table.filter(</w:t>
      </w:r>
    </w:p>
    <w:p w:rsidR="00000000" w:rsidDel="00000000" w:rsidP="00000000" w:rsidRDefault="00000000" w:rsidRPr="00000000" w14:paraId="00000998">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pc.less_equal(table["dropOff_datetime"], pa.scalar(pd.Timestamp.max))</w:t>
      </w:r>
    </w:p>
    <w:p w:rsidR="00000000" w:rsidDel="00000000" w:rsidP="00000000" w:rsidRDefault="00000000" w:rsidRPr="00000000" w14:paraId="00000999">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).to_pandas()</w:t>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pStyle w:val="Heading2"/>
        <w:rPr/>
      </w:pPr>
      <w:bookmarkStart w:colFirst="0" w:colLast="0" w:name="_kxcfjcnb3duf" w:id="259"/>
      <w:bookmarkEnd w:id="259"/>
      <w:r w:rsidDel="00000000" w:rsidR="00000000" w:rsidRPr="00000000">
        <w:rPr>
          <w:rtl w:val="0"/>
        </w:rPr>
        <w:t xml:space="preserve">Homework - Uploading files to GCS via GUI</w:t>
      </w:r>
    </w:p>
    <w:p w:rsidR="00000000" w:rsidDel="00000000" w:rsidP="00000000" w:rsidRDefault="00000000" w:rsidRPr="00000000" w14:paraId="0000099C">
      <w:pPr>
        <w:rPr/>
      </w:pPr>
      <w:r w:rsidDel="00000000" w:rsidR="00000000" w:rsidRPr="00000000">
        <w:rPr>
          <w:rtl w:val="0"/>
        </w:rPr>
        <w:t xml:space="preserve">This can help avoid schema issues in the homework. </w:t>
        <w:br w:type="textWrapping"/>
        <w:t xml:space="preserve">Download files locally and use the ‘upload files’ button in GCS at the desired path. You can upload many files at once. You can also choose to upload a folder.</w:t>
      </w:r>
    </w:p>
    <w:p w:rsidR="00000000" w:rsidDel="00000000" w:rsidP="00000000" w:rsidRDefault="00000000" w:rsidRPr="00000000" w14:paraId="0000099D">
      <w:pPr>
        <w:pStyle w:val="Heading2"/>
        <w:spacing w:after="200" w:lineRule="auto"/>
        <w:rPr/>
      </w:pPr>
      <w:bookmarkStart w:colFirst="0" w:colLast="0" w:name="_zat4web0uy6m" w:id="260"/>
      <w:bookmarkEnd w:id="260"/>
      <w:r w:rsidDel="00000000" w:rsidR="00000000" w:rsidRPr="00000000">
        <w:rPr>
          <w:rtl w:val="0"/>
        </w:rPr>
        <w:t xml:space="preserve">Homework - Qn 5: The partitioned/clustered table isn’t giving me the prediction I expected</w:t>
      </w:r>
    </w:p>
    <w:p w:rsidR="00000000" w:rsidDel="00000000" w:rsidP="00000000" w:rsidRDefault="00000000" w:rsidRPr="00000000" w14:paraId="0000099E">
      <w:pPr>
        <w:rPr/>
      </w:pPr>
      <w:r w:rsidDel="00000000" w:rsidR="00000000" w:rsidRPr="00000000">
        <w:rPr>
          <w:rtl w:val="0"/>
        </w:rPr>
        <w:t xml:space="preserve">Ans: Take a careful look at the format of the dates in the question.</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pStyle w:val="Heading2"/>
        <w:rPr/>
      </w:pPr>
      <w:bookmarkStart w:colFirst="0" w:colLast="0" w:name="_61bq3bjb6i5a" w:id="261"/>
      <w:bookmarkEnd w:id="261"/>
      <w:r w:rsidDel="00000000" w:rsidR="00000000" w:rsidRPr="00000000">
        <w:rPr>
          <w:rtl w:val="0"/>
        </w:rPr>
        <w:t xml:space="preserve">Homework - Qn 6: Did anyone get an exact match for one of the options given in Module 3 homework Q6?</w:t>
      </w:r>
    </w:p>
    <w:p w:rsidR="00000000" w:rsidDel="00000000" w:rsidP="00000000" w:rsidRDefault="00000000" w:rsidRPr="00000000" w14:paraId="000009A1">
      <w:pPr>
        <w:rPr/>
      </w:pPr>
      <w:r w:rsidDel="00000000" w:rsidR="00000000" w:rsidRPr="00000000">
        <w:rPr>
          <w:rtl w:val="0"/>
        </w:rPr>
        <w:t xml:space="preserve">Many people aren’t getting an exact match, but are very close to one of the options. As per </w:t>
      </w:r>
      <w:r w:rsidDel="00000000" w:rsidR="00000000" w:rsidRPr="00000000">
        <w:rPr>
          <w:b w:val="1"/>
          <w:rtl w:val="0"/>
        </w:rPr>
        <w:t xml:space="preserve">Alexey said to choose the closest option</w:t>
      </w:r>
      <w:r w:rsidDel="00000000" w:rsidR="00000000" w:rsidRPr="00000000">
        <w:rPr>
          <w:rtl w:val="0"/>
        </w:rPr>
        <w:t xml:space="preserve">.</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pStyle w:val="Heading2"/>
        <w:rPr/>
      </w:pPr>
      <w:bookmarkStart w:colFirst="0" w:colLast="0" w:name="_60uzk23v03qk" w:id="262"/>
      <w:bookmarkEnd w:id="262"/>
      <w:r w:rsidDel="00000000" w:rsidR="00000000" w:rsidRPr="00000000">
        <w:rPr>
          <w:rtl w:val="0"/>
        </w:rPr>
        <w:t xml:space="preserve">Python - invalid start byte Error Message</w:t>
      </w:r>
    </w:p>
    <w:p w:rsidR="00000000" w:rsidDel="00000000" w:rsidP="00000000" w:rsidRDefault="00000000" w:rsidRPr="00000000" w14:paraId="000009A4">
      <w:pPr>
        <w:rPr>
          <w:rFonts w:ascii="Courier New" w:cs="Courier New" w:eastAsia="Courier New" w:hAnsi="Courier New"/>
          <w:sz w:val="23"/>
          <w:szCs w:val="23"/>
          <w:shd w:fill="334155" w:val="clear"/>
        </w:rPr>
      </w:pPr>
      <w:r w:rsidDel="00000000" w:rsidR="00000000" w:rsidRPr="00000000">
        <w:rPr>
          <w:rFonts w:ascii="Courier New" w:cs="Courier New" w:eastAsia="Courier New" w:hAnsi="Courier New"/>
          <w:shd w:fill="f3f3f3" w:val="clear"/>
          <w:rtl w:val="0"/>
        </w:rPr>
        <w:t xml:space="preserve">UnicodeDecodeError: 'utf-8' codec can't decode byte 0xa0 in position 41721: invalid start byte</w:t>
      </w:r>
      <w:r w:rsidDel="00000000" w:rsidR="00000000" w:rsidRPr="00000000">
        <w:rPr>
          <w:rtl w:val="0"/>
        </w:rPr>
      </w:r>
    </w:p>
    <w:p w:rsidR="00000000" w:rsidDel="00000000" w:rsidP="00000000" w:rsidRDefault="00000000" w:rsidRPr="00000000" w14:paraId="000009A5">
      <w:pPr>
        <w:rPr/>
      </w:pPr>
      <w:r w:rsidDel="00000000" w:rsidR="00000000" w:rsidRPr="00000000">
        <w:rPr>
          <w:rtl w:val="0"/>
        </w:rPr>
        <w:t xml:space="preserve">Solution:</w:t>
      </w:r>
    </w:p>
    <w:p w:rsidR="00000000" w:rsidDel="00000000" w:rsidP="00000000" w:rsidRDefault="00000000" w:rsidRPr="00000000" w14:paraId="000009A6">
      <w:pPr>
        <w:rPr/>
      </w:pPr>
      <w:r w:rsidDel="00000000" w:rsidR="00000000" w:rsidRPr="00000000">
        <w:rPr>
          <w:rtl w:val="0"/>
        </w:rPr>
        <w:t xml:space="preserve">Step 1: When reading the data from the web into the pandas dataframe mention the encoding as follows:</w:t>
      </w:r>
    </w:p>
    <w:p w:rsidR="00000000" w:rsidDel="00000000" w:rsidP="00000000" w:rsidRDefault="00000000" w:rsidRPr="00000000" w14:paraId="000009A7">
      <w:pPr>
        <w:rPr>
          <w:rFonts w:ascii="Consolas" w:cs="Consolas" w:eastAsia="Consolas" w:hAnsi="Consolas"/>
        </w:rPr>
      </w:pPr>
      <w:r w:rsidDel="00000000" w:rsidR="00000000" w:rsidRPr="00000000">
        <w:rPr>
          <w:rFonts w:ascii="Consolas" w:cs="Consolas" w:eastAsia="Consolas" w:hAnsi="Consolas"/>
          <w:rtl w:val="0"/>
        </w:rPr>
        <w:t xml:space="preserve">pd.read_csv(dataset_url, low_memory=False, encoding='latin1') </w:t>
      </w:r>
    </w:p>
    <w:p w:rsidR="00000000" w:rsidDel="00000000" w:rsidP="00000000" w:rsidRDefault="00000000" w:rsidRPr="00000000" w14:paraId="000009A8">
      <w:pPr>
        <w:rPr/>
      </w:pPr>
      <w:r w:rsidDel="00000000" w:rsidR="00000000" w:rsidRPr="00000000">
        <w:rPr>
          <w:rtl w:val="0"/>
        </w:rPr>
        <w:t xml:space="preserve">Step 2: When writing the dataframe from the local system to GCS as a csv mention the encoding as follows:</w:t>
      </w:r>
    </w:p>
    <w:p w:rsidR="00000000" w:rsidDel="00000000" w:rsidP="00000000" w:rsidRDefault="00000000" w:rsidRPr="00000000" w14:paraId="000009A9">
      <w:pPr>
        <w:rPr>
          <w:rFonts w:ascii="Consolas" w:cs="Consolas" w:eastAsia="Consolas" w:hAnsi="Consolas"/>
        </w:rPr>
      </w:pPr>
      <w:r w:rsidDel="00000000" w:rsidR="00000000" w:rsidRPr="00000000">
        <w:rPr>
          <w:rFonts w:ascii="Consolas" w:cs="Consolas" w:eastAsia="Consolas" w:hAnsi="Consolas"/>
          <w:rtl w:val="0"/>
        </w:rPr>
        <w:t xml:space="preserve">df.to_csv(path_on_gsc, compression="gzip", encoding='utf-8')</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t xml:space="preserve">Alternative: use </w:t>
      </w:r>
      <w:r w:rsidDel="00000000" w:rsidR="00000000" w:rsidRPr="00000000">
        <w:rPr>
          <w:rFonts w:ascii="Courier New" w:cs="Courier New" w:eastAsia="Courier New" w:hAnsi="Courier New"/>
          <w:rtl w:val="0"/>
        </w:rPr>
        <w:t xml:space="preserve">pd.read_parquet(url)</w:t>
      </w:r>
      <w:r w:rsidDel="00000000" w:rsidR="00000000" w:rsidRPr="00000000">
        <w:rPr>
          <w:rtl w:val="0"/>
        </w:rPr>
      </w:r>
    </w:p>
    <w:p w:rsidR="00000000" w:rsidDel="00000000" w:rsidP="00000000" w:rsidRDefault="00000000" w:rsidRPr="00000000" w14:paraId="000009AC">
      <w:pPr>
        <w:pStyle w:val="Heading2"/>
        <w:rPr/>
      </w:pPr>
      <w:bookmarkStart w:colFirst="0" w:colLast="0" w:name="_4qr8wu9z35s1" w:id="263"/>
      <w:bookmarkEnd w:id="263"/>
      <w:r w:rsidDel="00000000" w:rsidR="00000000" w:rsidRPr="00000000">
        <w:rPr>
          <w:rtl w:val="0"/>
        </w:rPr>
        <w:t xml:space="preserve">Python - Generators in python</w:t>
      </w:r>
    </w:p>
    <w:p w:rsidR="00000000" w:rsidDel="00000000" w:rsidP="00000000" w:rsidRDefault="00000000" w:rsidRPr="00000000" w14:paraId="000009AD">
      <w:pPr>
        <w:rPr/>
      </w:pPr>
      <w:r w:rsidDel="00000000" w:rsidR="00000000" w:rsidRPr="00000000">
        <w:rPr>
          <w:rtl w:val="0"/>
        </w:rPr>
        <w:t xml:space="preserve">A generator is a function in python that returns an iterator using the yield keyword.</w:t>
      </w:r>
    </w:p>
    <w:p w:rsidR="00000000" w:rsidDel="00000000" w:rsidP="00000000" w:rsidRDefault="00000000" w:rsidRPr="00000000" w14:paraId="000009AE">
      <w:pPr>
        <w:rPr/>
      </w:pPr>
      <w:r w:rsidDel="00000000" w:rsidR="00000000" w:rsidRPr="00000000">
        <w:rPr>
          <w:rtl w:val="0"/>
        </w:rPr>
        <w:t xml:space="preserve">A generator is a special type of iterable, similar to a list or a tuple, but with a crucial difference. Instead of creating and storing all the values in memory at once, a generator generates values on-the-fly as you iterate over it. This makes generators memory-efficient, particularly when dealing with large datasets.  </w:t>
      </w:r>
    </w:p>
    <w:p w:rsidR="00000000" w:rsidDel="00000000" w:rsidP="00000000" w:rsidRDefault="00000000" w:rsidRPr="00000000" w14:paraId="000009AF">
      <w:pPr>
        <w:pStyle w:val="Heading2"/>
        <w:rPr/>
      </w:pPr>
      <w:bookmarkStart w:colFirst="0" w:colLast="0" w:name="_rts1uxtz9ze4" w:id="264"/>
      <w:bookmarkEnd w:id="264"/>
      <w:r w:rsidDel="00000000" w:rsidR="00000000" w:rsidRPr="00000000">
        <w:rPr>
          <w:rtl w:val="0"/>
        </w:rPr>
        <w:t xml:space="preserve">Python - Easiest way to read multiple files at the same time?</w:t>
      </w:r>
    </w:p>
    <w:p w:rsidR="00000000" w:rsidDel="00000000" w:rsidP="00000000" w:rsidRDefault="00000000" w:rsidRPr="00000000" w14:paraId="000009B0">
      <w:pPr>
        <w:rPr/>
      </w:pPr>
      <w:r w:rsidDel="00000000" w:rsidR="00000000" w:rsidRPr="00000000">
        <w:rPr>
          <w:rtl w:val="0"/>
        </w:rPr>
        <w:t xml:space="preserve">The read_parquet function supports a list of files as an argument. The list of files will be merged into a single result table.</w:t>
      </w:r>
    </w:p>
    <w:p w:rsidR="00000000" w:rsidDel="00000000" w:rsidP="00000000" w:rsidRDefault="00000000" w:rsidRPr="00000000" w14:paraId="000009B1">
      <w:pPr>
        <w:pStyle w:val="Heading2"/>
        <w:rPr>
          <w:sz w:val="34"/>
          <w:szCs w:val="34"/>
        </w:rPr>
      </w:pPr>
      <w:bookmarkStart w:colFirst="0" w:colLast="0" w:name="_j88ns9rmuqgd" w:id="265"/>
      <w:bookmarkEnd w:id="265"/>
      <w:r w:rsidDel="00000000" w:rsidR="00000000" w:rsidRPr="00000000">
        <w:rPr>
          <w:sz w:val="34"/>
          <w:szCs w:val="34"/>
          <w:rtl w:val="0"/>
        </w:rPr>
        <w:t xml:space="preserve">Python - These won't work. You need to make sure you use Int64: </w:t>
      </w:r>
    </w:p>
    <w:p w:rsidR="00000000" w:rsidDel="00000000" w:rsidP="00000000" w:rsidRDefault="00000000" w:rsidRPr="00000000" w14:paraId="000009B2">
      <w:pPr>
        <w:rPr>
          <w:b w:val="1"/>
        </w:rPr>
      </w:pPr>
      <w:r w:rsidDel="00000000" w:rsidR="00000000" w:rsidRPr="00000000">
        <w:rPr>
          <w:b w:val="1"/>
          <w:rtl w:val="0"/>
        </w:rPr>
        <w:t xml:space="preserve">Incorrect:</w:t>
      </w:r>
    </w:p>
    <w:p w:rsidR="00000000" w:rsidDel="00000000" w:rsidP="00000000" w:rsidRDefault="00000000" w:rsidRPr="00000000" w14:paraId="000009B3">
      <w:pPr>
        <w:rPr>
          <w:rFonts w:ascii="Roboto Mono" w:cs="Roboto Mono" w:eastAsia="Roboto Mono" w:hAnsi="Roboto Mono"/>
          <w:sz w:val="20"/>
          <w:szCs w:val="20"/>
          <w:shd w:fill="f3f3f3" w:val="clear"/>
        </w:rPr>
      </w:pPr>
      <w:r w:rsidDel="00000000" w:rsidR="00000000" w:rsidRPr="00000000">
        <w:rPr>
          <w:rFonts w:ascii="Roboto Mono" w:cs="Roboto Mono" w:eastAsia="Roboto Mono" w:hAnsi="Roboto Mono"/>
          <w:sz w:val="20"/>
          <w:szCs w:val="20"/>
          <w:shd w:fill="f3f3f3" w:val="clear"/>
          <w:rtl w:val="0"/>
        </w:rPr>
        <w:t xml:space="preserve">df['DOlocationID'] = pd.to_numeric(df['DOlocationID'], downcast=integer) or</w:t>
      </w:r>
    </w:p>
    <w:p w:rsidR="00000000" w:rsidDel="00000000" w:rsidP="00000000" w:rsidRDefault="00000000" w:rsidRPr="00000000" w14:paraId="000009B4">
      <w:pPr>
        <w:rPr/>
      </w:pPr>
      <w:r w:rsidDel="00000000" w:rsidR="00000000" w:rsidRPr="00000000">
        <w:rPr>
          <w:rFonts w:ascii="Roboto Mono" w:cs="Roboto Mono" w:eastAsia="Roboto Mono" w:hAnsi="Roboto Mono"/>
          <w:sz w:val="20"/>
          <w:szCs w:val="20"/>
          <w:shd w:fill="f3f3f3" w:val="clear"/>
          <w:rtl w:val="0"/>
        </w:rPr>
        <w:t xml:space="preserve">df['DOlocationID'] = df['DOlocationID'].astype(int)</w:t>
      </w:r>
      <w:r w:rsidDel="00000000" w:rsidR="00000000" w:rsidRPr="00000000">
        <w:rPr>
          <w:rtl w:val="0"/>
        </w:rPr>
      </w:r>
    </w:p>
    <w:p w:rsidR="00000000" w:rsidDel="00000000" w:rsidP="00000000" w:rsidRDefault="00000000" w:rsidRPr="00000000" w14:paraId="000009B5">
      <w:pPr>
        <w:rPr>
          <w:b w:val="1"/>
        </w:rPr>
      </w:pPr>
      <w:r w:rsidDel="00000000" w:rsidR="00000000" w:rsidRPr="00000000">
        <w:rPr>
          <w:b w:val="1"/>
          <w:rtl w:val="0"/>
        </w:rPr>
        <w:t xml:space="preserve">Correct:</w:t>
      </w:r>
    </w:p>
    <w:p w:rsidR="00000000" w:rsidDel="00000000" w:rsidP="00000000" w:rsidRDefault="00000000" w:rsidRPr="00000000" w14:paraId="000009B6">
      <w:pPr>
        <w:spacing w:line="240" w:lineRule="auto"/>
        <w:rPr>
          <w:rFonts w:ascii="Courier New" w:cs="Courier New" w:eastAsia="Courier New" w:hAnsi="Courier New"/>
        </w:rPr>
      </w:pPr>
      <w:r w:rsidDel="00000000" w:rsidR="00000000" w:rsidRPr="00000000">
        <w:rPr>
          <w:rFonts w:ascii="Roboto Mono" w:cs="Roboto Mono" w:eastAsia="Roboto Mono" w:hAnsi="Roboto Mono"/>
          <w:sz w:val="20"/>
          <w:szCs w:val="20"/>
          <w:shd w:fill="f3f3f3" w:val="clear"/>
          <w:rtl w:val="0"/>
        </w:rPr>
        <w:t xml:space="preserve">df['DOlocationID'] = df['DOlocationID'].astype('Int64')</w:t>
      </w:r>
      <w:r w:rsidDel="00000000" w:rsidR="00000000" w:rsidRPr="00000000">
        <w:rPr>
          <w:rtl w:val="0"/>
        </w:rPr>
      </w:r>
    </w:p>
    <w:p w:rsidR="00000000" w:rsidDel="00000000" w:rsidP="00000000" w:rsidRDefault="00000000" w:rsidRPr="00000000" w14:paraId="000009B7">
      <w:pPr>
        <w:pStyle w:val="Heading2"/>
        <w:spacing w:line="240" w:lineRule="auto"/>
        <w:rPr>
          <w:rFonts w:ascii="Courier New" w:cs="Courier New" w:eastAsia="Courier New" w:hAnsi="Courier New"/>
          <w:b w:val="1"/>
          <w:sz w:val="34"/>
          <w:szCs w:val="34"/>
        </w:rPr>
      </w:pPr>
      <w:bookmarkStart w:colFirst="0" w:colLast="0" w:name="_1h3h0x2qbxh3" w:id="266"/>
      <w:bookmarkEnd w:id="266"/>
      <w:r w:rsidDel="00000000" w:rsidR="00000000" w:rsidRPr="00000000">
        <w:rPr>
          <w:rtl w:val="0"/>
        </w:rPr>
        <w:t xml:space="preserve">Warning when run load_yellow_data python script </w:t>
      </w:r>
      <w:r w:rsidDel="00000000" w:rsidR="00000000" w:rsidRPr="00000000">
        <w:rPr>
          <w:rtl w:val="0"/>
        </w:rPr>
      </w:r>
    </w:p>
    <w:p w:rsidR="00000000" w:rsidDel="00000000" w:rsidP="00000000" w:rsidRDefault="00000000" w:rsidRPr="00000000" w14:paraId="000009B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9">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RuntimeWarning: As the c extension couldn't be imported, google-crc32c is using a pure python implementation that is significantly slower. If possible, please configure a c build environment and compile extention warnings.warn(_SLOW_CRC32C_WARNING, RuntimeWarning)</w:t>
      </w:r>
    </w:p>
    <w:p w:rsidR="00000000" w:rsidDel="00000000" w:rsidP="00000000" w:rsidRDefault="00000000" w:rsidRPr="00000000" w14:paraId="000009BA">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./yellow_tripdata_2024-01.parquet to GCS: Timeout of 120.0s exceeded, last exception: ('Connection aborted.', timeout('The write operation timed out'))</w:t>
      </w:r>
    </w:p>
    <w:p w:rsidR="00000000" w:rsidDel="00000000" w:rsidP="00000000" w:rsidRDefault="00000000" w:rsidRPr="00000000" w14:paraId="000009BB">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./yellow_tripdata_2024-03.parquet to GCS: Timeout of 120.0s exceeded, last exception: ('Connection aborted.', timeout('The write operation timed out'))</w:t>
      </w:r>
    </w:p>
    <w:p w:rsidR="00000000" w:rsidDel="00000000" w:rsidP="00000000" w:rsidRDefault="00000000" w:rsidRPr="00000000" w14:paraId="000009B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t xml:space="preserve">Im facing two separate issues in my script:</w:t>
      </w:r>
    </w:p>
    <w:p w:rsidR="00000000" w:rsidDel="00000000" w:rsidP="00000000" w:rsidRDefault="00000000" w:rsidRPr="00000000" w14:paraId="000009BE">
      <w:pPr>
        <w:numPr>
          <w:ilvl w:val="0"/>
          <w:numId w:val="36"/>
        </w:numPr>
        <w:ind w:left="720" w:hanging="360"/>
      </w:pPr>
      <w:r w:rsidDel="00000000" w:rsidR="00000000" w:rsidRPr="00000000">
        <w:rPr>
          <w:rtl w:val="0"/>
        </w:rPr>
        <w:t xml:space="preserve">google-crc32c Warning: The Google Cloud Storage library is using a slow Python implementation instead of the optimized C version.</w:t>
      </w:r>
    </w:p>
    <w:p w:rsidR="00000000" w:rsidDel="00000000" w:rsidP="00000000" w:rsidRDefault="00000000" w:rsidRPr="00000000" w14:paraId="000009BF">
      <w:pPr>
        <w:numPr>
          <w:ilvl w:val="0"/>
          <w:numId w:val="36"/>
        </w:numPr>
        <w:ind w:left="720" w:hanging="360"/>
      </w:pPr>
      <w:r w:rsidDel="00000000" w:rsidR="00000000" w:rsidRPr="00000000">
        <w:rPr>
          <w:rtl w:val="0"/>
        </w:rPr>
        <w:t xml:space="preserve">Upload Timeout Error: Your file uploads are timing out after 120 seconds.</w:t>
      </w:r>
    </w:p>
    <w:p w:rsidR="00000000" w:rsidDel="00000000" w:rsidP="00000000" w:rsidRDefault="00000000" w:rsidRPr="00000000" w14:paraId="000009C0">
      <w:pPr>
        <w:rPr/>
      </w:pPr>
      <w:r w:rsidDel="00000000" w:rsidR="00000000" w:rsidRPr="00000000">
        <w:rPr>
          <w:rFonts w:ascii="Arial Unicode MS" w:cs="Arial Unicode MS" w:eastAsia="Arial Unicode MS" w:hAnsi="Arial Unicode MS"/>
          <w:rtl w:val="0"/>
        </w:rPr>
        <w:t xml:space="preserve">✅ Solution: Install the C-optimized google-crc32c</w:t>
      </w:r>
    </w:p>
    <w:p w:rsidR="00000000" w:rsidDel="00000000" w:rsidP="00000000" w:rsidRDefault="00000000" w:rsidRPr="00000000" w14:paraId="000009C1">
      <w:pPr>
        <w:rPr/>
      </w:pPr>
      <w:r w:rsidDel="00000000" w:rsidR="00000000" w:rsidRPr="00000000">
        <w:rPr>
          <w:rtl w:val="0"/>
        </w:rPr>
        <w:t xml:space="preserve">pip install --upgrade google-crc32c</w:t>
      </w:r>
    </w:p>
    <w:p w:rsidR="00000000" w:rsidDel="00000000" w:rsidP="00000000" w:rsidRDefault="00000000" w:rsidRPr="00000000" w14:paraId="000009C2">
      <w:pPr>
        <w:rPr/>
      </w:pPr>
      <w:r w:rsidDel="00000000" w:rsidR="00000000" w:rsidRPr="00000000">
        <w:rPr>
          <w:rtl w:val="0"/>
        </w:rPr>
        <w:t xml:space="preserve">2. Fix Google Cloud Storage Upload Timeout</w:t>
      </w:r>
    </w:p>
    <w:p w:rsidR="00000000" w:rsidDel="00000000" w:rsidP="00000000" w:rsidRDefault="00000000" w:rsidRPr="00000000" w14:paraId="000009C3">
      <w:pPr>
        <w:rPr/>
      </w:pPr>
      <w:r w:rsidDel="00000000" w:rsidR="00000000" w:rsidRPr="00000000">
        <w:rPr>
          <w:rFonts w:ascii="Arial Unicode MS" w:cs="Arial Unicode MS" w:eastAsia="Arial Unicode MS" w:hAnsi="Arial Unicode MS"/>
          <w:rtl w:val="0"/>
        </w:rPr>
        <w:t xml:space="preserve">✅ Solution 1: Increase Timeout</w:t>
      </w:r>
    </w:p>
    <w:p w:rsidR="00000000" w:rsidDel="00000000" w:rsidP="00000000" w:rsidRDefault="00000000" w:rsidRPr="00000000" w14:paraId="000009C4">
      <w:pPr>
        <w:rPr>
          <w:rFonts w:ascii="Roboto Mono" w:cs="Roboto Mono" w:eastAsia="Roboto Mono" w:hAnsi="Roboto Mono"/>
          <w:b w:val="1"/>
          <w:color w:val="188038"/>
        </w:rPr>
      </w:pPr>
      <w:r w:rsidDel="00000000" w:rsidR="00000000" w:rsidRPr="00000000">
        <w:rPr>
          <w:rtl w:val="0"/>
        </w:rPr>
        <w:t xml:space="preserve">blob.upload_from_filename(file_path, timeout=300) # Set timeout to 5 minutes</w:t>
      </w:r>
      <w:r w:rsidDel="00000000" w:rsidR="00000000" w:rsidRPr="00000000">
        <w:rPr>
          <w:rtl w:val="0"/>
        </w:rPr>
      </w:r>
    </w:p>
    <w:p w:rsidR="00000000" w:rsidDel="00000000" w:rsidP="00000000" w:rsidRDefault="00000000" w:rsidRPr="00000000" w14:paraId="000009C5">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pStyle w:val="Heading1"/>
        <w:rPr/>
      </w:pPr>
      <w:bookmarkStart w:colFirst="0" w:colLast="0" w:name="_pe31sh1zb06g" w:id="267"/>
      <w:bookmarkEnd w:id="267"/>
      <w:r w:rsidDel="00000000" w:rsidR="00000000" w:rsidRPr="00000000">
        <w:rPr>
          <w:rtl w:val="0"/>
        </w:rPr>
        <w:t xml:space="preserve">Module 4: analytics engineering with dbt</w:t>
      </w:r>
    </w:p>
    <w:p w:rsidR="00000000" w:rsidDel="00000000" w:rsidP="00000000" w:rsidRDefault="00000000" w:rsidRPr="00000000" w14:paraId="000009C8">
      <w:pPr>
        <w:pStyle w:val="Heading2"/>
        <w:rPr/>
      </w:pPr>
      <w:bookmarkStart w:colFirst="0" w:colLast="0" w:name="_w2knrrd8st4k" w:id="268"/>
      <w:bookmarkEnd w:id="268"/>
      <w:r w:rsidDel="00000000" w:rsidR="00000000" w:rsidRPr="00000000">
        <w:rPr>
          <w:rtl w:val="0"/>
        </w:rPr>
        <w:t xml:space="preserve">dbt cloud Developer </w:t>
      </w:r>
    </w:p>
    <w:p w:rsidR="00000000" w:rsidDel="00000000" w:rsidP="00000000" w:rsidRDefault="00000000" w:rsidRPr="00000000" w14:paraId="000009C9">
      <w:pPr>
        <w:rPr>
          <w:b w:val="1"/>
        </w:rPr>
      </w:pPr>
      <w:r w:rsidDel="00000000" w:rsidR="00000000" w:rsidRPr="00000000">
        <w:rPr>
          <w:rtl w:val="0"/>
        </w:rPr>
        <w:t xml:space="preserve">Please be aware that the demos are done using</w:t>
      </w:r>
      <w:r w:rsidDel="00000000" w:rsidR="00000000" w:rsidRPr="00000000">
        <w:rPr>
          <w:b w:val="1"/>
          <w:rtl w:val="0"/>
        </w:rPr>
        <w:t xml:space="preserve"> dbt cloud Developer </w:t>
      </w:r>
      <w:r w:rsidDel="00000000" w:rsidR="00000000" w:rsidRPr="00000000">
        <w:rPr>
          <w:rtl w:val="0"/>
        </w:rPr>
        <w:t xml:space="preserve">licensing. Although Team license is available to you upon creation of dbt cloud account for 14 days, </w:t>
      </w:r>
      <w:r w:rsidDel="00000000" w:rsidR="00000000" w:rsidRPr="00000000">
        <w:rPr>
          <w:b w:val="1"/>
          <w:rtl w:val="0"/>
        </w:rPr>
        <w:t xml:space="preserve">the interface won't fully match the demo-ed experience. </w:t>
      </w:r>
    </w:p>
    <w:p w:rsidR="00000000" w:rsidDel="00000000" w:rsidP="00000000" w:rsidRDefault="00000000" w:rsidRPr="00000000" w14:paraId="000009CA">
      <w:pPr>
        <w:pStyle w:val="Heading2"/>
        <w:rPr/>
      </w:pPr>
      <w:bookmarkStart w:colFirst="0" w:colLast="0" w:name="_6liq6kqnckvl" w:id="269"/>
      <w:bookmarkEnd w:id="269"/>
      <w:r w:rsidDel="00000000" w:rsidR="00000000" w:rsidRPr="00000000">
        <w:rPr>
          <w:rtl w:val="0"/>
        </w:rPr>
        <w:t xml:space="preserve">DBT-Config ERROR on CLOUD IDE: No dbt_project.yml found at expected path</w:t>
      </w:r>
    </w:p>
    <w:p w:rsidR="00000000" w:rsidDel="00000000" w:rsidP="00000000" w:rsidRDefault="00000000" w:rsidRPr="00000000" w14:paraId="000009CB">
      <w:pPr>
        <w:rPr/>
      </w:pPr>
      <w:r w:rsidDel="00000000" w:rsidR="00000000" w:rsidRPr="00000000">
        <w:rPr>
          <w:rtl w:val="0"/>
        </w:rPr>
        <w:t xml:space="preserve"> (Lower left Corner after setting all connections to BQ and Github)</w:t>
      </w:r>
    </w:p>
    <w:p w:rsidR="00000000" w:rsidDel="00000000" w:rsidP="00000000" w:rsidRDefault="00000000" w:rsidRPr="00000000" w14:paraId="000009CC">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Running dbt...</w:t>
      </w:r>
    </w:p>
    <w:p w:rsidR="00000000" w:rsidDel="00000000" w:rsidP="00000000" w:rsidRDefault="00000000" w:rsidRPr="00000000" w14:paraId="000009CD">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Encountered an error:</w:t>
      </w:r>
    </w:p>
    <w:p w:rsidR="00000000" w:rsidDel="00000000" w:rsidP="00000000" w:rsidRDefault="00000000" w:rsidRPr="00000000" w14:paraId="000009CE">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Runtime Error</w:t>
      </w:r>
    </w:p>
    <w:p w:rsidR="00000000" w:rsidDel="00000000" w:rsidP="00000000" w:rsidRDefault="00000000" w:rsidRPr="00000000" w14:paraId="000009CF">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No dbt_project.yml found at expected path /usr/src/develop/user-70471823426120/environment-70471823422561/repository-70471823410839/dbt_project.yml</w:t>
      </w:r>
    </w:p>
    <w:p w:rsidR="00000000" w:rsidDel="00000000" w:rsidP="00000000" w:rsidRDefault="00000000" w:rsidRPr="00000000" w14:paraId="000009D0">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Verify that each entry within packages.yml (and their transitive dependencies) contains a file named dbt_project.yml</w:t>
      </w:r>
    </w:p>
    <w:p w:rsidR="00000000" w:rsidDel="00000000" w:rsidP="00000000" w:rsidRDefault="00000000" w:rsidRPr="00000000" w14:paraId="000009D1">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D2">
      <w:pPr>
        <w:rPr>
          <w:rFonts w:ascii="Consolas" w:cs="Consolas" w:eastAsia="Consolas" w:hAnsi="Consolas"/>
          <w:color w:val="1d1c1d"/>
          <w:sz w:val="18"/>
          <w:szCs w:val="18"/>
        </w:rPr>
      </w:pPr>
      <w:r w:rsidDel="00000000" w:rsidR="00000000" w:rsidRPr="00000000">
        <w:rPr>
          <w:rtl w:val="0"/>
        </w:rPr>
        <w:t xml:space="preserve">Solution: Initialize a project through UI. </w:t>
      </w:r>
      <w:r w:rsidDel="00000000" w:rsidR="00000000" w:rsidRPr="00000000">
        <w:rPr>
          <w:rtl w:val="0"/>
        </w:rPr>
      </w:r>
    </w:p>
    <w:p w:rsidR="00000000" w:rsidDel="00000000" w:rsidP="00000000" w:rsidRDefault="00000000" w:rsidRPr="00000000" w14:paraId="000009D3">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D4">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Importing git repo of an existing dbt project:</w:t>
      </w:r>
    </w:p>
    <w:p w:rsidR="00000000" w:rsidDel="00000000" w:rsidP="00000000" w:rsidRDefault="00000000" w:rsidRPr="00000000" w14:paraId="000009D5">
      <w:pPr>
        <w:rPr>
          <w:sz w:val="34"/>
          <w:szCs w:val="34"/>
        </w:rPr>
      </w:pPr>
      <w:r w:rsidDel="00000000" w:rsidR="00000000" w:rsidRPr="00000000">
        <w:rPr>
          <w:rFonts w:ascii="Consolas" w:cs="Consolas" w:eastAsia="Consolas" w:hAnsi="Consolas"/>
          <w:color w:val="1d1c1d"/>
          <w:sz w:val="18"/>
          <w:szCs w:val="18"/>
          <w:rtl w:val="0"/>
        </w:rPr>
        <w:t xml:space="preserve">Please read through these details for doing it: </w:t>
      </w:r>
      <w:hyperlink r:id="rId183">
        <w:r w:rsidDel="00000000" w:rsidR="00000000" w:rsidRPr="00000000">
          <w:rPr>
            <w:rFonts w:ascii="Consolas" w:cs="Consolas" w:eastAsia="Consolas" w:hAnsi="Consolas"/>
            <w:color w:val="1155cc"/>
            <w:sz w:val="18"/>
            <w:szCs w:val="18"/>
            <w:u w:val="single"/>
            <w:rtl w:val="0"/>
          </w:rPr>
          <w:t xml:space="preserve">https://docs.getdbt.com/docs/cloud/git/import-a-project-by-git-url</w:t>
        </w:r>
      </w:hyperlink>
      <w:r w:rsidDel="00000000" w:rsidR="00000000" w:rsidRPr="00000000">
        <w:rPr>
          <w:rtl w:val="0"/>
        </w:rPr>
      </w:r>
    </w:p>
    <w:p w:rsidR="00000000" w:rsidDel="00000000" w:rsidP="00000000" w:rsidRDefault="00000000" w:rsidRPr="00000000" w14:paraId="000009D6">
      <w:pPr>
        <w:rPr>
          <w:rFonts w:ascii="Consolas" w:cs="Consolas" w:eastAsia="Consolas" w:hAnsi="Consolas"/>
          <w:color w:val="1155cc"/>
          <w:sz w:val="18"/>
          <w:szCs w:val="18"/>
          <w:u w:val="single"/>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pStyle w:val="Heading2"/>
        <w:rPr/>
      </w:pPr>
      <w:bookmarkStart w:colFirst="0" w:colLast="0" w:name="_10kirtttvsk9" w:id="270"/>
      <w:bookmarkEnd w:id="270"/>
      <w:r w:rsidDel="00000000" w:rsidR="00000000" w:rsidRPr="00000000">
        <w:rPr>
          <w:rtl w:val="0"/>
        </w:rPr>
        <w:t xml:space="preserve">DBT Cloud production error: prod dataset not available in location EU </w:t>
      </w:r>
    </w:p>
    <w:p w:rsidR="00000000" w:rsidDel="00000000" w:rsidP="00000000" w:rsidRDefault="00000000" w:rsidRPr="00000000" w14:paraId="000009D9">
      <w:pPr>
        <w:rPr/>
      </w:pPr>
      <w:r w:rsidDel="00000000" w:rsidR="00000000" w:rsidRPr="00000000">
        <w:rPr>
          <w:rtl w:val="0"/>
        </w:rPr>
        <w:t xml:space="preserve">Problem: I am trying to deploy my DBT  models to production, using DBT Cloud. The data should live in BigQuery.  The dataset location is EU.  However, when I am running the model in production, a prod dataset is being create in BigQuery with a location US and the dbt invoke build is failing giving me "ERROR 404: porject.dataset:prod not available in location EU". I tried different ways to fix this. I am not sure if there is a more simple solution then creating my project or buckets in location US. Hope anyone can help here.</w:t>
      </w:r>
    </w:p>
    <w:p w:rsidR="00000000" w:rsidDel="00000000" w:rsidP="00000000" w:rsidRDefault="00000000" w:rsidRPr="00000000" w14:paraId="000009DA">
      <w:pPr>
        <w:rPr/>
      </w:pPr>
      <w:r w:rsidDel="00000000" w:rsidR="00000000" w:rsidRPr="00000000">
        <w:rPr>
          <w:rtl w:val="0"/>
        </w:rPr>
        <w:t xml:space="preserve">Note: Everything is working fine in development mode, the issue is just happening when scheduling and running job in production</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t xml:space="preserve">Solution: I created the prod dataset manually in BQ and specified EU, then I ran the job.</w:t>
      </w:r>
    </w:p>
    <w:p w:rsidR="00000000" w:rsidDel="00000000" w:rsidP="00000000" w:rsidRDefault="00000000" w:rsidRPr="00000000" w14:paraId="000009DD">
      <w:pPr>
        <w:pStyle w:val="Heading2"/>
        <w:rPr/>
      </w:pPr>
      <w:bookmarkStart w:colFirst="0" w:colLast="0" w:name="_clicobol3ovb" w:id="271"/>
      <w:bookmarkEnd w:id="271"/>
      <w:r w:rsidDel="00000000" w:rsidR="00000000" w:rsidRPr="00000000">
        <w:rPr>
          <w:rtl w:val="0"/>
        </w:rPr>
        <w:t xml:space="preserve">How do I solve the Dbt Cloud error: prod was not found in location?</w:t>
      </w:r>
    </w:p>
    <w:p w:rsidR="00000000" w:rsidDel="00000000" w:rsidP="00000000" w:rsidRDefault="00000000" w:rsidRPr="00000000" w14:paraId="000009DE">
      <w:pPr>
        <w:rPr/>
      </w:pPr>
      <w:r w:rsidDel="00000000" w:rsidR="00000000" w:rsidRPr="00000000">
        <w:rPr>
          <w:rtl w:val="0"/>
        </w:rPr>
        <w:t xml:space="preserve">You might get this error while trying to run dbt in production aftering following the instructions in the video ‘DE Zoomcamp 4.4.1 - Deployment Using dbt Cloud (Alternative A’):</w:t>
        <w:br w:type="textWrapping"/>
        <w:t xml:space="preserve">Database Error in model stg_yellow_tripdata (models/staging/stg_yellow_tripdata.sql)</w:t>
        <w:br w:type="textWrapping"/>
        <w:t xml:space="preserve">Not found: Dataset module-4-analytics-eng:prod was not found in location europe-west10</w:t>
        <w:br w:type="textWrapping"/>
        <w:br w:type="textWrapping"/>
        <w:t xml:space="preserve">This error is easily solved. There are two solutions  to solve this issue:</w:t>
        <w:br w:type="textWrapping"/>
        <w:br w:type="textWrapping"/>
        <w:t xml:space="preserve">Solution #1: Matching the dataset's data location with the source dataset</w:t>
      </w:r>
    </w:p>
    <w:p w:rsidR="00000000" w:rsidDel="00000000" w:rsidP="00000000" w:rsidRDefault="00000000" w:rsidRPr="00000000" w14:paraId="000009DF">
      <w:pPr>
        <w:rPr/>
      </w:pPr>
      <w:r w:rsidDel="00000000" w:rsidR="00000000" w:rsidRPr="00000000">
        <w:rPr>
          <w:rtl w:val="0"/>
        </w:rPr>
        <w:br w:type="textWrapping"/>
        <w:t xml:space="preserve">Set your ‘prod’ dataset's data location to match the data location of your ‘trips_data_all’ dataset's data location (in BigQuery). Running dbt in production works for the  instructor, because her ‘ prod’ is in the same region as her source data. Since your ‘trips_data_all’ is in europe-west10 (or anything else besides US), your prod needs to be there too; not US (which is a default setting when dbt creates a dataset for you in BigQuery).</w:t>
        <w:br w:type="textWrapping"/>
        <w:br w:type="textWrapping"/>
        <w:t xml:space="preserve">Solution #2: Changing the dataset to &lt;development dataset&gt;</w:t>
        <w:br w:type="textWrapping"/>
      </w:r>
    </w:p>
    <w:p w:rsidR="00000000" w:rsidDel="00000000" w:rsidP="00000000" w:rsidRDefault="00000000" w:rsidRPr="00000000" w14:paraId="000009E0">
      <w:pPr>
        <w:rPr/>
      </w:pPr>
      <w:r w:rsidDel="00000000" w:rsidR="00000000" w:rsidRPr="00000000">
        <w:rPr>
          <w:rtl w:val="0"/>
        </w:rPr>
        <w:t xml:space="preserve">Go into your dbt production environment settings:</w:t>
        <w:br w:type="textWrapping"/>
        <w:t xml:space="preserve">1. Go to: Deploy / Environments / Production (your production environment) / Settings</w:t>
        <w:br w:type="textWrapping"/>
        <w:t xml:space="preserve">2. Now look at the Deployment credentials. There is an input field here called Dataset. The input of ‘prod’ is likely in here.</w:t>
        <w:br w:type="textWrapping"/>
        <w:t xml:space="preserve">3. Replace ‘prod’ with the name of the Dataset that you worked with while in development (before moving to Production). This is the Dataset name inside your BigQuery where you successfully ran ‘dbt debug’ and ‘dbt build’ with.</w:t>
        <w:br w:type="textWrapping"/>
        <w:t xml:space="preserve">4. After saving, you are ready to rerun your Job!</w:t>
      </w:r>
    </w:p>
    <w:p w:rsidR="00000000" w:rsidDel="00000000" w:rsidP="00000000" w:rsidRDefault="00000000" w:rsidRPr="00000000" w14:paraId="000009E1">
      <w:pPr>
        <w:pStyle w:val="Heading2"/>
        <w:rPr/>
      </w:pPr>
      <w:bookmarkStart w:colFirst="0" w:colLast="0" w:name="_1o5cct47137s" w:id="272"/>
      <w:bookmarkEnd w:id="272"/>
      <w:r w:rsidDel="00000000" w:rsidR="00000000" w:rsidRPr="00000000">
        <w:rPr>
          <w:rtl w:val="0"/>
        </w:rPr>
      </w:r>
    </w:p>
    <w:p w:rsidR="00000000" w:rsidDel="00000000" w:rsidP="00000000" w:rsidRDefault="00000000" w:rsidRPr="00000000" w14:paraId="000009E2">
      <w:pPr>
        <w:pStyle w:val="Heading2"/>
        <w:rPr/>
      </w:pPr>
      <w:bookmarkStart w:colFirst="0" w:colLast="0" w:name="_6zdkjggwhag0" w:id="273"/>
      <w:bookmarkEnd w:id="273"/>
      <w:r w:rsidDel="00000000" w:rsidR="00000000" w:rsidRPr="00000000">
        <w:rPr>
          <w:rtl w:val="0"/>
        </w:rPr>
        <w:t xml:space="preserve">Setup - No development environment </w:t>
      </w:r>
    </w:p>
    <w:p w:rsidR="00000000" w:rsidDel="00000000" w:rsidP="00000000" w:rsidRDefault="00000000" w:rsidRPr="00000000" w14:paraId="000009E3">
      <w:pPr>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This project does not have a development environment configured. Please create a development environment and configure your development credentials to use the dbt IDE.</w:t>
      </w:r>
    </w:p>
    <w:p w:rsidR="00000000" w:rsidDel="00000000" w:rsidP="00000000" w:rsidRDefault="00000000" w:rsidRPr="00000000" w14:paraId="000009E4">
      <w:pPr>
        <w:rPr/>
      </w:pPr>
      <w:r w:rsidDel="00000000" w:rsidR="00000000" w:rsidRPr="00000000">
        <w:rPr>
          <w:rtl w:val="0"/>
        </w:rPr>
        <w:t xml:space="preserve">The error itself tells us how to solve this issue, the guide is </w:t>
      </w:r>
      <w:hyperlink r:id="rId184">
        <w:r w:rsidDel="00000000" w:rsidR="00000000" w:rsidRPr="00000000">
          <w:rPr>
            <w:u w:val="single"/>
            <w:rtl w:val="0"/>
          </w:rPr>
          <w:t xml:space="preserve">here</w:t>
        </w:r>
      </w:hyperlink>
      <w:r w:rsidDel="00000000" w:rsidR="00000000" w:rsidRPr="00000000">
        <w:rPr>
          <w:rtl w:val="0"/>
        </w:rPr>
        <w:t xml:space="preserve">. And from </w:t>
      </w:r>
      <w:hyperlink r:id="rId185">
        <w:r w:rsidDel="00000000" w:rsidR="00000000" w:rsidRPr="00000000">
          <w:rPr>
            <w:u w:val="single"/>
            <w:rtl w:val="0"/>
          </w:rPr>
          <w:t xml:space="preserve">videos @1:42</w:t>
        </w:r>
      </w:hyperlink>
      <w:r w:rsidDel="00000000" w:rsidR="00000000" w:rsidRPr="00000000">
        <w:rPr>
          <w:rtl w:val="0"/>
        </w:rPr>
        <w:t xml:space="preserve"> and also </w:t>
      </w:r>
      <w:hyperlink r:id="rId186">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9E5">
      <w:pPr>
        <w:pStyle w:val="Heading2"/>
        <w:rPr/>
      </w:pPr>
      <w:bookmarkStart w:colFirst="0" w:colLast="0" w:name="_7uk0yei9oufk" w:id="274"/>
      <w:bookmarkEnd w:id="274"/>
      <w:r w:rsidDel="00000000" w:rsidR="00000000" w:rsidRPr="00000000">
        <w:rPr>
          <w:rtl w:val="0"/>
        </w:rPr>
        <w:t xml:space="preserve">Setup - Connecting dbt Cloud with BigQuery Error</w:t>
      </w:r>
    </w:p>
    <w:p w:rsidR="00000000" w:rsidDel="00000000" w:rsidP="00000000" w:rsidRDefault="00000000" w:rsidRPr="00000000" w14:paraId="000009E6">
      <w:pPr>
        <w:rPr>
          <w:rFonts w:ascii="Consolas" w:cs="Consolas" w:eastAsia="Consolas" w:hAnsi="Consolas"/>
        </w:rPr>
      </w:pPr>
      <w:r w:rsidDel="00000000" w:rsidR="00000000" w:rsidRPr="00000000">
        <w:rPr>
          <w:rFonts w:ascii="Consolas" w:cs="Consolas" w:eastAsia="Consolas" w:hAnsi="Consolas"/>
          <w:rtl w:val="0"/>
        </w:rPr>
        <w:t xml:space="preserve">Runtime Error</w:t>
      </w:r>
    </w:p>
    <w:p w:rsidR="00000000" w:rsidDel="00000000" w:rsidP="00000000" w:rsidRDefault="00000000" w:rsidRPr="00000000" w14:paraId="000009E7">
      <w:pPr>
        <w:rPr>
          <w:rFonts w:ascii="Consolas" w:cs="Consolas" w:eastAsia="Consolas" w:hAnsi="Consolas"/>
        </w:rPr>
      </w:pPr>
      <w:r w:rsidDel="00000000" w:rsidR="00000000" w:rsidRPr="00000000">
        <w:rPr>
          <w:rFonts w:ascii="Consolas" w:cs="Consolas" w:eastAsia="Consolas" w:hAnsi="Consolas"/>
          <w:rtl w:val="0"/>
        </w:rPr>
        <w:t xml:space="preserve">dbt was unable to connect to the specified database.</w:t>
      </w:r>
    </w:p>
    <w:p w:rsidR="00000000" w:rsidDel="00000000" w:rsidP="00000000" w:rsidRDefault="00000000" w:rsidRPr="00000000" w14:paraId="000009E8">
      <w:pPr>
        <w:rPr>
          <w:rFonts w:ascii="Consolas" w:cs="Consolas" w:eastAsia="Consolas" w:hAnsi="Consolas"/>
        </w:rPr>
      </w:pPr>
      <w:r w:rsidDel="00000000" w:rsidR="00000000" w:rsidRPr="00000000">
        <w:rPr>
          <w:rFonts w:ascii="Consolas" w:cs="Consolas" w:eastAsia="Consolas" w:hAnsi="Consolas"/>
          <w:rtl w:val="0"/>
        </w:rPr>
        <w:t xml:space="preserve">  The database returned the following error:</w:t>
      </w:r>
    </w:p>
    <w:p w:rsidR="00000000" w:rsidDel="00000000" w:rsidP="00000000" w:rsidRDefault="00000000" w:rsidRPr="00000000" w14:paraId="000009E9">
      <w:pPr>
        <w:rPr>
          <w:rFonts w:ascii="Consolas" w:cs="Consolas" w:eastAsia="Consolas" w:hAnsi="Consolas"/>
        </w:rPr>
      </w:pPr>
      <w:r w:rsidDel="00000000" w:rsidR="00000000" w:rsidRPr="00000000">
        <w:rPr>
          <w:rFonts w:ascii="Consolas" w:cs="Consolas" w:eastAsia="Consolas" w:hAnsi="Consolas"/>
          <w:rtl w:val="0"/>
        </w:rPr>
        <w:t xml:space="preserve"> &gt;Database Error</w:t>
      </w:r>
    </w:p>
    <w:p w:rsidR="00000000" w:rsidDel="00000000" w:rsidP="00000000" w:rsidRDefault="00000000" w:rsidRPr="00000000" w14:paraId="000009EA">
      <w:pPr>
        <w:rPr>
          <w:rFonts w:ascii="Consolas" w:cs="Consolas" w:eastAsia="Consolas" w:hAnsi="Consolas"/>
        </w:rPr>
      </w:pPr>
      <w:r w:rsidDel="00000000" w:rsidR="00000000" w:rsidRPr="00000000">
        <w:rPr>
          <w:rFonts w:ascii="Consolas" w:cs="Consolas" w:eastAsia="Consolas" w:hAnsi="Consolas"/>
          <w:rtl w:val="0"/>
        </w:rPr>
        <w:t xml:space="preserve">Access Denied: Project &lt;project_name&gt;: User does not have bigquery.jobs.create permission in project &lt;project_name&gt;.</w:t>
      </w:r>
    </w:p>
    <w:p w:rsidR="00000000" w:rsidDel="00000000" w:rsidP="00000000" w:rsidRDefault="00000000" w:rsidRPr="00000000" w14:paraId="000009EB">
      <w:pPr>
        <w:rPr>
          <w:rFonts w:ascii="Consolas" w:cs="Consolas" w:eastAsia="Consolas" w:hAnsi="Consolas"/>
        </w:rPr>
      </w:pPr>
      <w:r w:rsidDel="00000000" w:rsidR="00000000" w:rsidRPr="00000000">
        <w:rPr>
          <w:rFonts w:ascii="Consolas" w:cs="Consolas" w:eastAsia="Consolas" w:hAnsi="Consolas"/>
          <w:rtl w:val="0"/>
        </w:rPr>
        <w:t xml:space="preserve">Check your database credentials and try again. For more information, visit:</w:t>
      </w:r>
    </w:p>
    <w:p w:rsidR="00000000" w:rsidDel="00000000" w:rsidP="00000000" w:rsidRDefault="00000000" w:rsidRPr="00000000" w14:paraId="000009EC">
      <w:pPr>
        <w:rPr>
          <w:rFonts w:ascii="Consolas" w:cs="Consolas" w:eastAsia="Consolas" w:hAnsi="Consolas"/>
        </w:rPr>
      </w:pPr>
      <w:r w:rsidDel="00000000" w:rsidR="00000000" w:rsidRPr="00000000">
        <w:rPr>
          <w:rFonts w:ascii="Consolas" w:cs="Consolas" w:eastAsia="Consolas" w:hAnsi="Consolas"/>
          <w:rtl w:val="0"/>
        </w:rPr>
        <w:t xml:space="preserve">https://docs.getdbt.com/docs/configure-your-profile</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spacing w:line="240" w:lineRule="auto"/>
        <w:rPr/>
      </w:pPr>
      <w:r w:rsidDel="00000000" w:rsidR="00000000" w:rsidRPr="00000000">
        <w:rPr>
          <w:rtl w:val="0"/>
        </w:rPr>
        <w:t xml:space="preserve">Steps to resolve error in Google Cloud:</w:t>
      </w:r>
    </w:p>
    <w:p w:rsidR="00000000" w:rsidDel="00000000" w:rsidP="00000000" w:rsidRDefault="00000000" w:rsidRPr="00000000" w14:paraId="000009EF">
      <w:pPr>
        <w:spacing w:line="240" w:lineRule="auto"/>
        <w:rPr/>
      </w:pPr>
      <w:r w:rsidDel="00000000" w:rsidR="00000000" w:rsidRPr="00000000">
        <w:rPr>
          <w:rtl w:val="0"/>
        </w:rPr>
        <w:t xml:space="preserve">1. Navigate to </w:t>
      </w:r>
      <w:r w:rsidDel="00000000" w:rsidR="00000000" w:rsidRPr="00000000">
        <w:rPr>
          <w:b w:val="1"/>
          <w:rtl w:val="0"/>
        </w:rPr>
        <w:t xml:space="preserve">IAM &amp; Admin</w:t>
      </w:r>
      <w:r w:rsidDel="00000000" w:rsidR="00000000" w:rsidRPr="00000000">
        <w:rPr>
          <w:rtl w:val="0"/>
        </w:rPr>
        <w:t xml:space="preserve"> and select </w:t>
      </w:r>
      <w:r w:rsidDel="00000000" w:rsidR="00000000" w:rsidRPr="00000000">
        <w:rPr>
          <w:b w:val="1"/>
          <w:rtl w:val="0"/>
        </w:rPr>
        <w:t xml:space="preserve">IAM</w:t>
      </w:r>
      <w:r w:rsidDel="00000000" w:rsidR="00000000" w:rsidRPr="00000000">
        <w:rPr>
          <w:rtl w:val="0"/>
        </w:rPr>
      </w:r>
    </w:p>
    <w:p w:rsidR="00000000" w:rsidDel="00000000" w:rsidP="00000000" w:rsidRDefault="00000000" w:rsidRPr="00000000" w14:paraId="000009F0">
      <w:pPr>
        <w:spacing w:line="240" w:lineRule="auto"/>
        <w:rPr/>
      </w:pPr>
      <w:r w:rsidDel="00000000" w:rsidR="00000000" w:rsidRPr="00000000">
        <w:rPr>
          <w:rtl w:val="0"/>
        </w:rPr>
        <w:t xml:space="preserve">2. Click </w:t>
      </w:r>
      <w:r w:rsidDel="00000000" w:rsidR="00000000" w:rsidRPr="00000000">
        <w:rPr>
          <w:b w:val="1"/>
          <w:rtl w:val="0"/>
        </w:rPr>
        <w:t xml:space="preserve">Grant Access</w:t>
      </w:r>
      <w:r w:rsidDel="00000000" w:rsidR="00000000" w:rsidRPr="00000000">
        <w:rPr>
          <w:rtl w:val="0"/>
        </w:rPr>
        <w:t xml:space="preserve"> if your newly created dbt service account isn't listed</w:t>
      </w:r>
    </w:p>
    <w:p w:rsidR="00000000" w:rsidDel="00000000" w:rsidP="00000000" w:rsidRDefault="00000000" w:rsidRPr="00000000" w14:paraId="000009F1">
      <w:pPr>
        <w:spacing w:line="240" w:lineRule="auto"/>
        <w:rPr/>
      </w:pPr>
      <w:r w:rsidDel="00000000" w:rsidR="00000000" w:rsidRPr="00000000">
        <w:rPr>
          <w:rtl w:val="0"/>
        </w:rPr>
        <w:t xml:space="preserve">3. In </w:t>
      </w:r>
      <w:r w:rsidDel="00000000" w:rsidR="00000000" w:rsidRPr="00000000">
        <w:rPr>
          <w:b w:val="1"/>
          <w:i w:val="1"/>
          <w:rtl w:val="0"/>
        </w:rPr>
        <w:t xml:space="preserve">New principals</w:t>
      </w:r>
      <w:r w:rsidDel="00000000" w:rsidR="00000000" w:rsidRPr="00000000">
        <w:rPr>
          <w:rtl w:val="0"/>
        </w:rPr>
        <w:t xml:space="preserve"> field, add your service account</w:t>
      </w:r>
    </w:p>
    <w:p w:rsidR="00000000" w:rsidDel="00000000" w:rsidP="00000000" w:rsidRDefault="00000000" w:rsidRPr="00000000" w14:paraId="000009F2">
      <w:pPr>
        <w:spacing w:line="240" w:lineRule="auto"/>
        <w:rPr/>
      </w:pPr>
      <w:r w:rsidDel="00000000" w:rsidR="00000000" w:rsidRPr="00000000">
        <w:rPr>
          <w:rtl w:val="0"/>
        </w:rPr>
        <w:t xml:space="preserve">4. Select a </w:t>
      </w:r>
      <w:r w:rsidDel="00000000" w:rsidR="00000000" w:rsidRPr="00000000">
        <w:rPr>
          <w:b w:val="1"/>
          <w:rtl w:val="0"/>
        </w:rPr>
        <w:t xml:space="preserve">Role</w:t>
      </w:r>
      <w:r w:rsidDel="00000000" w:rsidR="00000000" w:rsidRPr="00000000">
        <w:rPr>
          <w:rtl w:val="0"/>
        </w:rPr>
        <w:t xml:space="preserve"> and search for </w:t>
      </w:r>
      <w:r w:rsidDel="00000000" w:rsidR="00000000" w:rsidRPr="00000000">
        <w:rPr>
          <w:b w:val="1"/>
          <w:rtl w:val="0"/>
        </w:rPr>
        <w:t xml:space="preserve">BigQuery Job User</w:t>
      </w:r>
      <w:r w:rsidDel="00000000" w:rsidR="00000000" w:rsidRPr="00000000">
        <w:rPr>
          <w:rtl w:val="0"/>
        </w:rPr>
        <w:t xml:space="preserve"> to add</w:t>
      </w:r>
    </w:p>
    <w:p w:rsidR="00000000" w:rsidDel="00000000" w:rsidP="00000000" w:rsidRDefault="00000000" w:rsidRPr="00000000" w14:paraId="000009F3">
      <w:pPr>
        <w:spacing w:line="240" w:lineRule="auto"/>
        <w:rPr/>
      </w:pPr>
      <w:r w:rsidDel="00000000" w:rsidR="00000000" w:rsidRPr="00000000">
        <w:rPr>
          <w:rtl w:val="0"/>
        </w:rPr>
        <w:t xml:space="preserve">5. Go back to </w:t>
      </w:r>
      <w:r w:rsidDel="00000000" w:rsidR="00000000" w:rsidRPr="00000000">
        <w:rPr>
          <w:i w:val="1"/>
          <w:rtl w:val="0"/>
        </w:rPr>
        <w:t xml:space="preserve">dbt cloud project setup</w:t>
      </w:r>
      <w:r w:rsidDel="00000000" w:rsidR="00000000" w:rsidRPr="00000000">
        <w:rPr>
          <w:rtl w:val="0"/>
        </w:rPr>
        <w:t xml:space="preserve"> and Test your connection</w:t>
      </w:r>
    </w:p>
    <w:p w:rsidR="00000000" w:rsidDel="00000000" w:rsidP="00000000" w:rsidRDefault="00000000" w:rsidRPr="00000000" w14:paraId="000009F4">
      <w:pPr>
        <w:spacing w:line="240" w:lineRule="auto"/>
        <w:rPr/>
      </w:pPr>
      <w:r w:rsidDel="00000000" w:rsidR="00000000" w:rsidRPr="00000000">
        <w:rPr>
          <w:rtl w:val="0"/>
        </w:rPr>
        <w:t xml:space="preserve">6. </w:t>
      </w:r>
      <w:r w:rsidDel="00000000" w:rsidR="00000000" w:rsidRPr="00000000">
        <w:rPr>
          <w:b w:val="1"/>
          <w:i w:val="1"/>
          <w:rtl w:val="0"/>
        </w:rPr>
        <w:t xml:space="preserve">Note</w:t>
      </w:r>
      <w:r w:rsidDel="00000000" w:rsidR="00000000" w:rsidRPr="00000000">
        <w:rPr>
          <w:rtl w:val="0"/>
        </w:rPr>
        <w:t xml:space="preserve">: Also add </w:t>
      </w:r>
      <w:r w:rsidDel="00000000" w:rsidR="00000000" w:rsidRPr="00000000">
        <w:rPr>
          <w:b w:val="1"/>
          <w:rtl w:val="0"/>
        </w:rPr>
        <w:t xml:space="preserve">BigQuery Data Owner</w:t>
      </w:r>
      <w:r w:rsidDel="00000000" w:rsidR="00000000" w:rsidRPr="00000000">
        <w:rPr>
          <w:rtl w:val="0"/>
        </w:rPr>
        <w:t xml:space="preserve">, </w:t>
      </w:r>
      <w:r w:rsidDel="00000000" w:rsidR="00000000" w:rsidRPr="00000000">
        <w:rPr>
          <w:b w:val="1"/>
          <w:rtl w:val="0"/>
        </w:rPr>
        <w:t xml:space="preserve">Storage Object Admin</w:t>
      </w:r>
      <w:r w:rsidDel="00000000" w:rsidR="00000000" w:rsidRPr="00000000">
        <w:rPr>
          <w:rtl w:val="0"/>
        </w:rPr>
        <w:t xml:space="preserve">, &amp; </w:t>
      </w:r>
      <w:r w:rsidDel="00000000" w:rsidR="00000000" w:rsidRPr="00000000">
        <w:rPr>
          <w:b w:val="1"/>
          <w:rtl w:val="0"/>
        </w:rPr>
        <w:t xml:space="preserve">Storage Admin</w:t>
      </w:r>
      <w:r w:rsidDel="00000000" w:rsidR="00000000" w:rsidRPr="00000000">
        <w:rPr>
          <w:rtl w:val="0"/>
        </w:rPr>
        <w:t xml:space="preserve"> to prevent permission issues later in the course</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pStyle w:val="Heading2"/>
        <w:rPr/>
      </w:pPr>
      <w:bookmarkStart w:colFirst="0" w:colLast="0" w:name="_xjusxgpr0ous" w:id="275"/>
      <w:bookmarkEnd w:id="275"/>
      <w:r w:rsidDel="00000000" w:rsidR="00000000" w:rsidRPr="00000000">
        <w:rPr>
          <w:rtl w:val="0"/>
        </w:rPr>
        <w:t xml:space="preserve">Setup - Failed to clone repository.</w:t>
      </w:r>
    </w:p>
    <w:p w:rsidR="00000000" w:rsidDel="00000000" w:rsidP="00000000" w:rsidRDefault="00000000" w:rsidRPr="00000000" w14:paraId="000009F7">
      <w:pPr>
        <w:spacing w:after="0" w:lineRule="auto"/>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Failed to clone repository.</w:t>
      </w:r>
    </w:p>
    <w:p w:rsidR="00000000" w:rsidDel="00000000" w:rsidP="00000000" w:rsidRDefault="00000000" w:rsidRPr="00000000" w14:paraId="000009F8">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 clone git@github.com:DataTalksClub/data-engineering-zoomcamp.git /usr/src/develop/…</w:t>
      </w:r>
    </w:p>
    <w:p w:rsidR="00000000" w:rsidDel="00000000" w:rsidP="00000000" w:rsidRDefault="00000000" w:rsidRPr="00000000" w14:paraId="000009F9">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Cloning into '/usr/src/develop/...</w:t>
      </w:r>
    </w:p>
    <w:p w:rsidR="00000000" w:rsidDel="00000000" w:rsidP="00000000" w:rsidRDefault="00000000" w:rsidRPr="00000000" w14:paraId="000009F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Warning: Permanently added '</w:t>
      </w:r>
      <w:hyperlink r:id="rId187">
        <w:r w:rsidDel="00000000" w:rsidR="00000000" w:rsidRPr="00000000">
          <w:rPr>
            <w:rFonts w:ascii="Courier New" w:cs="Courier New" w:eastAsia="Courier New" w:hAnsi="Courier New"/>
            <w:u w:val="single"/>
            <w:rtl w:val="0"/>
          </w:rPr>
          <w:t xml:space="preserve">github.com</w:t>
        </w:r>
      </w:hyperlink>
      <w:r w:rsidDel="00000000" w:rsidR="00000000" w:rsidRPr="00000000">
        <w:rPr>
          <w:rFonts w:ascii="Courier New" w:cs="Courier New" w:eastAsia="Courier New" w:hAnsi="Courier New"/>
          <w:rtl w:val="0"/>
        </w:rPr>
        <w:t xml:space="preserve">,140.82.114.4' (ECDSA) to the list of known hosts.</w:t>
      </w:r>
    </w:p>
    <w:p w:rsidR="00000000" w:rsidDel="00000000" w:rsidP="00000000" w:rsidRDefault="00000000" w:rsidRPr="00000000" w14:paraId="000009FB">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git@github.com: Permission denied (publickey).</w:t>
      </w:r>
    </w:p>
    <w:p w:rsidR="00000000" w:rsidDel="00000000" w:rsidP="00000000" w:rsidRDefault="00000000" w:rsidRPr="00000000" w14:paraId="000009F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fatal: Could not read from remote repository.</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rFonts w:ascii="Courier New" w:cs="Courier New" w:eastAsia="Courier New" w:hAnsi="Courier New"/>
        </w:rPr>
      </w:pPr>
      <w:r w:rsidDel="00000000" w:rsidR="00000000" w:rsidRPr="00000000">
        <w:rPr>
          <w:rtl w:val="0"/>
        </w:rPr>
        <w:t xml:space="preserve">Issue: You don’t have permissions to write to </w:t>
      </w:r>
      <w:r w:rsidDel="00000000" w:rsidR="00000000" w:rsidRPr="00000000">
        <w:rPr>
          <w:rFonts w:ascii="Courier New" w:cs="Courier New" w:eastAsia="Courier New" w:hAnsi="Courier New"/>
          <w:rtl w:val="0"/>
        </w:rPr>
        <w:t xml:space="preserve">DataTalksClub/data-engineering-zoomcamp.git</w:t>
      </w:r>
    </w:p>
    <w:p w:rsidR="00000000" w:rsidDel="00000000" w:rsidP="00000000" w:rsidRDefault="00000000" w:rsidRPr="00000000" w14:paraId="000009FF">
      <w:pPr>
        <w:rPr/>
      </w:pPr>
      <w:r w:rsidDel="00000000" w:rsidR="00000000" w:rsidRPr="00000000">
        <w:rPr>
          <w:rtl w:val="0"/>
        </w:rPr>
        <w:t xml:space="preserve">Solution 1: Clone the repository and use this forked repo, which contains your github username. Then, proceed to specify the path, as in:</w:t>
      </w:r>
    </w:p>
    <w:p w:rsidR="00000000" w:rsidDel="00000000" w:rsidP="00000000" w:rsidRDefault="00000000" w:rsidRPr="00000000" w14:paraId="00000A0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[your github username]/data-engineering-zoomcamp.git</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Solution 2: create a fresh repo for dbt-lessons. We’d need to do branching and PRs in this lesson, so it might be a good idea to also not mess up your whole other repo. Then you don’t have to create a subfolder for the </w:t>
      </w:r>
      <w:r w:rsidDel="00000000" w:rsidR="00000000" w:rsidRPr="00000000">
        <w:rPr>
          <w:b w:val="1"/>
          <w:rtl w:val="0"/>
        </w:rPr>
        <w:t xml:space="preserve">dbt </w:t>
      </w:r>
      <w:r w:rsidDel="00000000" w:rsidR="00000000" w:rsidRPr="00000000">
        <w:rPr>
          <w:rtl w:val="0"/>
        </w:rPr>
        <w:t xml:space="preserve">project files</w:t>
      </w:r>
    </w:p>
    <w:p w:rsidR="00000000" w:rsidDel="00000000" w:rsidP="00000000" w:rsidRDefault="00000000" w:rsidRPr="00000000" w14:paraId="00000A03">
      <w:pPr>
        <w:rPr/>
      </w:pPr>
      <w:r w:rsidDel="00000000" w:rsidR="00000000" w:rsidRPr="00000000">
        <w:rPr>
          <w:rtl w:val="0"/>
        </w:rPr>
        <w:t xml:space="preserve">Solution 3: Use https link</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pStyle w:val="Heading2"/>
        <w:rPr/>
      </w:pPr>
      <w:bookmarkStart w:colFirst="0" w:colLast="0" w:name="_sub1j4du6sdg" w:id="276"/>
      <w:bookmarkEnd w:id="276"/>
      <w:r w:rsidDel="00000000" w:rsidR="00000000" w:rsidRPr="00000000">
        <w:rPr>
          <w:rtl w:val="0"/>
        </w:rPr>
        <w:t xml:space="preserve">Errors when I start the server in dbt cloud: Failed to start server. Permission denied (publickey)</w:t>
      </w:r>
    </w:p>
    <w:p w:rsidR="00000000" w:rsidDel="00000000" w:rsidP="00000000" w:rsidRDefault="00000000" w:rsidRPr="00000000" w14:paraId="00000A06">
      <w:pPr>
        <w:rPr/>
      </w:pPr>
      <w:r w:rsidDel="00000000" w:rsidR="00000000" w:rsidRPr="00000000">
        <w:rPr>
          <w:rtl w:val="0"/>
        </w:rPr>
        <w:t xml:space="preserve">Failed to start server. Permission denied (publickey). fatal: Could not read from remote repository. Please make sure you have the correct access rights and the repository exists.</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t xml:space="preserve">Use the deploy keys in dbt repo details to create a public key in your repo, the issue will be solved.</w:t>
      </w:r>
    </w:p>
    <w:p w:rsidR="00000000" w:rsidDel="00000000" w:rsidP="00000000" w:rsidRDefault="00000000" w:rsidRPr="00000000" w14:paraId="00000A09">
      <w:pPr>
        <w:rPr/>
      </w:pPr>
      <w:r w:rsidDel="00000000" w:rsidR="00000000" w:rsidRPr="00000000">
        <w:rPr>
          <w:rtl w:val="0"/>
        </w:rPr>
        <w:t xml:space="preserve">Steps in details:</w:t>
      </w:r>
    </w:p>
    <w:p w:rsidR="00000000" w:rsidDel="00000000" w:rsidP="00000000" w:rsidRDefault="00000000" w:rsidRPr="00000000" w14:paraId="00000A0A">
      <w:pPr>
        <w:numPr>
          <w:ilvl w:val="0"/>
          <w:numId w:val="54"/>
        </w:numPr>
        <w:spacing w:after="240" w:before="240" w:lineRule="auto"/>
        <w:ind w:left="720" w:hanging="360"/>
      </w:pPr>
      <w:r w:rsidDel="00000000" w:rsidR="00000000" w:rsidRPr="00000000">
        <w:rPr>
          <w:b w:val="1"/>
          <w:rtl w:val="0"/>
        </w:rPr>
        <w:t xml:space="preserve">Find dbt Cloud’s SSH Key</w:t>
      </w:r>
    </w:p>
    <w:p w:rsidR="00000000" w:rsidDel="00000000" w:rsidP="00000000" w:rsidRDefault="00000000" w:rsidRPr="00000000" w14:paraId="00000A0B">
      <w:pPr>
        <w:numPr>
          <w:ilvl w:val="1"/>
          <w:numId w:val="54"/>
        </w:numPr>
        <w:spacing w:after="240" w:before="240" w:lineRule="auto"/>
        <w:ind w:left="1440" w:hanging="360"/>
      </w:pPr>
      <w:r w:rsidDel="00000000" w:rsidR="00000000" w:rsidRPr="00000000">
        <w:rPr>
          <w:rtl w:val="0"/>
        </w:rPr>
        <w:t xml:space="preserve">In dbt Cloud, go to </w:t>
      </w:r>
      <w:r w:rsidDel="00000000" w:rsidR="00000000" w:rsidRPr="00000000">
        <w:rPr>
          <w:b w:val="1"/>
          <w:rtl w:val="0"/>
        </w:rPr>
        <w:t xml:space="preserve">Settings &gt; Account Settings &gt; SSH Keys</w:t>
      </w:r>
    </w:p>
    <w:p w:rsidR="00000000" w:rsidDel="00000000" w:rsidP="00000000" w:rsidRDefault="00000000" w:rsidRPr="00000000" w14:paraId="00000A0C">
      <w:pPr>
        <w:numPr>
          <w:ilvl w:val="1"/>
          <w:numId w:val="54"/>
        </w:numPr>
        <w:spacing w:after="240" w:before="240" w:lineRule="auto"/>
        <w:ind w:left="1440" w:hanging="360"/>
      </w:pPr>
      <w:r w:rsidDel="00000000" w:rsidR="00000000" w:rsidRPr="00000000">
        <w:rPr>
          <w:rtl w:val="0"/>
        </w:rPr>
        <w:t xml:space="preserve">Copy the </w:t>
      </w:r>
      <w:r w:rsidDel="00000000" w:rsidR="00000000" w:rsidRPr="00000000">
        <w:rPr>
          <w:b w:val="1"/>
          <w:rtl w:val="0"/>
        </w:rPr>
        <w:t xml:space="preserve">public SSH key</w:t>
      </w:r>
      <w:r w:rsidDel="00000000" w:rsidR="00000000" w:rsidRPr="00000000">
        <w:rPr>
          <w:rtl w:val="0"/>
        </w:rPr>
        <w:t xml:space="preserve"> displayed there.</w:t>
      </w:r>
    </w:p>
    <w:p w:rsidR="00000000" w:rsidDel="00000000" w:rsidP="00000000" w:rsidRDefault="00000000" w:rsidRPr="00000000" w14:paraId="00000A0D">
      <w:pPr>
        <w:numPr>
          <w:ilvl w:val="0"/>
          <w:numId w:val="54"/>
        </w:numPr>
        <w:spacing w:after="240" w:before="240" w:lineRule="auto"/>
        <w:ind w:left="720" w:hanging="360"/>
      </w:pPr>
      <w:r w:rsidDel="00000000" w:rsidR="00000000" w:rsidRPr="00000000">
        <w:rPr>
          <w:b w:val="1"/>
          <w:rtl w:val="0"/>
        </w:rPr>
        <w:t xml:space="preserve">Add It to GitHub</w:t>
      </w:r>
    </w:p>
    <w:p w:rsidR="00000000" w:rsidDel="00000000" w:rsidP="00000000" w:rsidRDefault="00000000" w:rsidRPr="00000000" w14:paraId="00000A0E">
      <w:pPr>
        <w:numPr>
          <w:ilvl w:val="1"/>
          <w:numId w:val="54"/>
        </w:numPr>
        <w:spacing w:after="240" w:before="240" w:lineRule="auto"/>
        <w:ind w:left="1440" w:hanging="360"/>
      </w:pPr>
      <w:r w:rsidDel="00000000" w:rsidR="00000000" w:rsidRPr="00000000">
        <w:rPr>
          <w:rtl w:val="0"/>
        </w:rPr>
        <w:t xml:space="preserve">Go to </w:t>
      </w:r>
      <w:r w:rsidDel="00000000" w:rsidR="00000000" w:rsidRPr="00000000">
        <w:rPr>
          <w:b w:val="1"/>
          <w:rtl w:val="0"/>
        </w:rPr>
        <w:t xml:space="preserve">GitHub &gt; Settings &gt; SSH and GPG Keys</w:t>
      </w:r>
    </w:p>
    <w:p w:rsidR="00000000" w:rsidDel="00000000" w:rsidP="00000000" w:rsidRDefault="00000000" w:rsidRPr="00000000" w14:paraId="00000A0F">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"New SSH Key"</w:t>
      </w:r>
      <w:r w:rsidDel="00000000" w:rsidR="00000000" w:rsidRPr="00000000">
        <w:rPr>
          <w:rtl w:val="0"/>
        </w:rPr>
        <w:t xml:space="preserve">, name it "dbt Cloud", and paste the key.</w:t>
      </w:r>
    </w:p>
    <w:p w:rsidR="00000000" w:rsidDel="00000000" w:rsidP="00000000" w:rsidRDefault="00000000" w:rsidRPr="00000000" w14:paraId="00000A10">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"Add SSH Key"</w:t>
      </w:r>
      <w:r w:rsidDel="00000000" w:rsidR="00000000" w:rsidRPr="00000000">
        <w:rPr>
          <w:rtl w:val="0"/>
        </w:rPr>
        <w:t xml:space="preserve">.</w:t>
      </w:r>
    </w:p>
    <w:p w:rsidR="00000000" w:rsidDel="00000000" w:rsidP="00000000" w:rsidRDefault="00000000" w:rsidRPr="00000000" w14:paraId="00000A11">
      <w:pPr>
        <w:numPr>
          <w:ilvl w:val="0"/>
          <w:numId w:val="54"/>
        </w:numPr>
        <w:spacing w:after="240" w:before="240" w:lineRule="auto"/>
        <w:ind w:left="720" w:hanging="360"/>
      </w:pPr>
      <w:r w:rsidDel="00000000" w:rsidR="00000000" w:rsidRPr="00000000">
        <w:rPr>
          <w:b w:val="1"/>
          <w:rtl w:val="0"/>
        </w:rPr>
        <w:t xml:space="preserve">Try Restarting dbt Cloud</w:t>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pStyle w:val="Heading2"/>
        <w:spacing w:after="200" w:before="360" w:lineRule="auto"/>
        <w:rPr>
          <w:sz w:val="34"/>
          <w:szCs w:val="34"/>
        </w:rPr>
      </w:pPr>
      <w:bookmarkStart w:colFirst="0" w:colLast="0" w:name="_cnmh0ls82hml" w:id="277"/>
      <w:bookmarkEnd w:id="277"/>
      <w:r w:rsidDel="00000000" w:rsidR="00000000" w:rsidRPr="00000000">
        <w:rPr>
          <w:sz w:val="34"/>
          <w:szCs w:val="34"/>
          <w:rtl w:val="0"/>
        </w:rPr>
        <w:t xml:space="preserve">dbt job - Triggered by pull requests is disabled prerequisites when I try to create a new Continuous Integration job in dbt cloud. </w:t>
      </w:r>
    </w:p>
    <w:p w:rsidR="00000000" w:rsidDel="00000000" w:rsidP="00000000" w:rsidRDefault="00000000" w:rsidRPr="00000000" w14:paraId="00000A15">
      <w:pPr>
        <w:rPr>
          <w:b w:val="1"/>
        </w:rPr>
      </w:pPr>
      <w:r w:rsidDel="00000000" w:rsidR="00000000" w:rsidRPr="00000000">
        <w:rPr>
          <w:b w:val="1"/>
          <w:rtl w:val="0"/>
        </w:rPr>
        <w:t xml:space="preserve">Solution:</w:t>
      </w:r>
    </w:p>
    <w:p w:rsidR="00000000" w:rsidDel="00000000" w:rsidP="00000000" w:rsidRDefault="00000000" w:rsidRPr="00000000" w14:paraId="00000A16">
      <w:pPr>
        <w:rPr/>
      </w:pPr>
      <w:r w:rsidDel="00000000" w:rsidR="00000000" w:rsidRPr="00000000">
        <w:rPr>
          <w:rtl w:val="0"/>
        </w:rPr>
        <w:t xml:space="preserve">Check if you’re on the Developer Plan. As per the </w:t>
      </w:r>
      <w:hyperlink r:id="rId188">
        <w:r w:rsidDel="00000000" w:rsidR="00000000" w:rsidRPr="00000000">
          <w:rPr>
            <w:u w:val="single"/>
            <w:rtl w:val="0"/>
          </w:rPr>
          <w:t xml:space="preserve">prerequisites</w:t>
        </w:r>
      </w:hyperlink>
      <w:r w:rsidDel="00000000" w:rsidR="00000000" w:rsidRPr="00000000">
        <w:rPr>
          <w:rtl w:val="0"/>
        </w:rPr>
        <w:t xml:space="preserve">, you'll need to be enrolled in the Team Plan or Enterprise Plan to set up a CI Job in dbt Cloud.</w:t>
      </w:r>
    </w:p>
    <w:p w:rsidR="00000000" w:rsidDel="00000000" w:rsidP="00000000" w:rsidRDefault="00000000" w:rsidRPr="00000000" w14:paraId="00000A17">
      <w:pPr>
        <w:rPr/>
      </w:pPr>
      <w:r w:rsidDel="00000000" w:rsidR="00000000" w:rsidRPr="00000000">
        <w:rPr>
          <w:rtl w:val="0"/>
        </w:rPr>
        <w:t xml:space="preserve">So If you're on the Developer Plan, you'll need to upgrade to utilise CI Jobs.</w:t>
      </w:r>
    </w:p>
    <w:p w:rsidR="00000000" w:rsidDel="00000000" w:rsidP="00000000" w:rsidRDefault="00000000" w:rsidRPr="00000000" w14:paraId="00000A18">
      <w:pPr>
        <w:rPr/>
      </w:pPr>
      <w:r w:rsidDel="00000000" w:rsidR="00000000" w:rsidRPr="00000000">
        <w:rPr>
          <w:i w:val="1"/>
          <w:rtl w:val="0"/>
        </w:rPr>
        <w:t xml:space="preserve">Note from another user:</w:t>
      </w:r>
      <w:r w:rsidDel="00000000" w:rsidR="00000000" w:rsidRPr="00000000">
        <w:rPr>
          <w:rtl w:val="0"/>
        </w:rPr>
        <w:t xml:space="preserve"> I’m in the Team Plan (trial period) but the option is still disabled. What worked for me instead was </w:t>
      </w:r>
      <w:hyperlink w:anchor="_e9d933xrlpdb">
        <w:r w:rsidDel="00000000" w:rsidR="00000000" w:rsidRPr="00000000">
          <w:rPr>
            <w:u w:val="single"/>
            <w:rtl w:val="0"/>
          </w:rPr>
          <w:t xml:space="preserve">this</w:t>
        </w:r>
      </w:hyperlink>
      <w:r w:rsidDel="00000000" w:rsidR="00000000" w:rsidRPr="00000000">
        <w:rPr>
          <w:rtl w:val="0"/>
        </w:rPr>
        <w:t xml:space="preserve">. It works for the Developer (free) plan.</w:t>
      </w:r>
    </w:p>
    <w:p w:rsidR="00000000" w:rsidDel="00000000" w:rsidP="00000000" w:rsidRDefault="00000000" w:rsidRPr="00000000" w14:paraId="00000A19">
      <w:pPr>
        <w:pStyle w:val="Heading2"/>
        <w:rPr>
          <w:rFonts w:ascii="Consolas" w:cs="Consolas" w:eastAsia="Consolas" w:hAnsi="Consolas"/>
        </w:rPr>
      </w:pPr>
      <w:bookmarkStart w:colFirst="0" w:colLast="0" w:name="_dwcdhy5idvhp" w:id="278"/>
      <w:bookmarkEnd w:id="278"/>
      <w:r w:rsidDel="00000000" w:rsidR="00000000" w:rsidRPr="00000000">
        <w:rPr>
          <w:rtl w:val="0"/>
        </w:rPr>
        <w:t xml:space="preserve">Setup - </w:t>
      </w:r>
      <w:r w:rsidDel="00000000" w:rsidR="00000000" w:rsidRPr="00000000">
        <w:rPr>
          <w:rFonts w:ascii="Consolas" w:cs="Consolas" w:eastAsia="Consolas" w:hAnsi="Consolas"/>
          <w:rtl w:val="0"/>
        </w:rPr>
        <w:t xml:space="preserve">Your IDE session was unable to start. Please contact support.</w:t>
      </w:r>
    </w:p>
    <w:p w:rsidR="00000000" w:rsidDel="00000000" w:rsidP="00000000" w:rsidRDefault="00000000" w:rsidRPr="00000000" w14:paraId="00000A1A">
      <w:pPr>
        <w:rPr/>
      </w:pPr>
      <w:r w:rsidDel="00000000" w:rsidR="00000000" w:rsidRPr="00000000">
        <w:rPr>
          <w:b w:val="1"/>
          <w:rtl w:val="0"/>
        </w:rPr>
        <w:t xml:space="preserve">Issue: </w:t>
      </w:r>
      <w:r w:rsidDel="00000000" w:rsidR="00000000" w:rsidRPr="00000000">
        <w:rPr>
          <w:rtl w:val="0"/>
        </w:rPr>
        <w:t xml:space="preserve">If the DBT cloud IDE loading indefinitely then giving you this error</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rtl w:val="0"/>
        </w:rPr>
        <w:t xml:space="preserve">Solution: </w:t>
      </w:r>
      <w:r w:rsidDel="00000000" w:rsidR="00000000" w:rsidRPr="00000000">
        <w:rPr>
          <w:rtl w:val="0"/>
        </w:rPr>
        <w:t xml:space="preserve">check the dbt_cloud_setup.md  file and make a SSH Key and use gitclone to import repo into dbt project, copy and paste deploy key back in your repo setting.</w:t>
      </w:r>
    </w:p>
    <w:p w:rsidR="00000000" w:rsidDel="00000000" w:rsidP="00000000" w:rsidRDefault="00000000" w:rsidRPr="00000000" w14:paraId="00000A1D">
      <w:pPr>
        <w:rPr>
          <w:b w:val="1"/>
        </w:rPr>
      </w:pPr>
      <w:r w:rsidDel="00000000" w:rsidR="00000000" w:rsidRPr="00000000">
        <w:rPr>
          <w:rtl w:val="0"/>
        </w:rPr>
      </w:r>
    </w:p>
    <w:p w:rsidR="00000000" w:rsidDel="00000000" w:rsidP="00000000" w:rsidRDefault="00000000" w:rsidRPr="00000000" w14:paraId="00000A1E">
      <w:pPr>
        <w:pStyle w:val="Heading2"/>
        <w:spacing w:after="200" w:lineRule="auto"/>
        <w:rPr>
          <w:sz w:val="34"/>
          <w:szCs w:val="34"/>
        </w:rPr>
      </w:pPr>
      <w:bookmarkStart w:colFirst="0" w:colLast="0" w:name="_1iixhn1fzx6c" w:id="279"/>
      <w:bookmarkEnd w:id="279"/>
      <w:r w:rsidDel="00000000" w:rsidR="00000000" w:rsidRPr="00000000">
        <w:rPr>
          <w:sz w:val="34"/>
          <w:szCs w:val="34"/>
          <w:rtl w:val="0"/>
        </w:rPr>
        <w:t xml:space="preserve">DBT - I am having problems with columns datatype while running DBT/BigQuery</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b w:val="1"/>
          <w:rtl w:val="0"/>
        </w:rPr>
        <w:t xml:space="preserve">Issue: </w:t>
      </w:r>
      <w:r w:rsidDel="00000000" w:rsidR="00000000" w:rsidRPr="00000000">
        <w:rPr>
          <w:rtl w:val="0"/>
        </w:rPr>
        <w:t xml:space="preserve">If you don’t define the column format while converting from csv to parquet Python will “choose” based on the first rows.</w:t>
      </w:r>
    </w:p>
    <w:p w:rsidR="00000000" w:rsidDel="00000000" w:rsidP="00000000" w:rsidRDefault="00000000" w:rsidRPr="00000000" w14:paraId="00000A21">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Defined the schema while running </w:t>
      </w:r>
      <w:r w:rsidDel="00000000" w:rsidR="00000000" w:rsidRPr="00000000">
        <w:rPr>
          <w:rFonts w:ascii="Roboto Mono" w:cs="Roboto Mono" w:eastAsia="Roboto Mono" w:hAnsi="Roboto Mono"/>
          <w:shd w:fill="f3f3f3" w:val="clear"/>
          <w:rtl w:val="0"/>
        </w:rPr>
        <w:t xml:space="preserve">web_to_gcp.py</w:t>
      </w:r>
      <w:r w:rsidDel="00000000" w:rsidR="00000000" w:rsidRPr="00000000">
        <w:rPr>
          <w:rtl w:val="0"/>
        </w:rPr>
        <w:t xml:space="preserve"> pipeline.</w:t>
      </w:r>
    </w:p>
    <w:p w:rsidR="00000000" w:rsidDel="00000000" w:rsidP="00000000" w:rsidRDefault="00000000" w:rsidRPr="00000000" w14:paraId="00000A22">
      <w:pPr>
        <w:rPr/>
      </w:pPr>
      <w:r w:rsidDel="00000000" w:rsidR="00000000" w:rsidRPr="00000000">
        <w:rPr>
          <w:rtl w:val="0"/>
        </w:rPr>
        <w:t xml:space="preserve">Sebastian adapted the script:</w:t>
      </w:r>
    </w:p>
    <w:p w:rsidR="00000000" w:rsidDel="00000000" w:rsidP="00000000" w:rsidRDefault="00000000" w:rsidRPr="00000000" w14:paraId="00000A23">
      <w:pPr>
        <w:rPr/>
      </w:pPr>
      <w:hyperlink r:id="rId189">
        <w:r w:rsidDel="00000000" w:rsidR="00000000" w:rsidRPr="00000000">
          <w:rPr>
            <w:u w:val="single"/>
            <w:rtl w:val="0"/>
          </w:rPr>
          <w:t xml:space="preserve">https://github.com/sebastian2296/data-engineering-zoomcamp/blob/main/week_4_analytics_engineering/web_to_gcs.py</w:t>
        </w:r>
      </w:hyperlink>
      <w:r w:rsidDel="00000000" w:rsidR="00000000" w:rsidRPr="00000000">
        <w:rPr>
          <w:rtl w:val="0"/>
        </w:rPr>
        <w:t xml:space="preserve"> </w:t>
      </w:r>
    </w:p>
    <w:p w:rsidR="00000000" w:rsidDel="00000000" w:rsidP="00000000" w:rsidRDefault="00000000" w:rsidRPr="00000000" w14:paraId="00000A24">
      <w:pPr>
        <w:rPr/>
      </w:pPr>
      <w:r w:rsidDel="00000000" w:rsidR="00000000" w:rsidRPr="00000000">
        <w:rPr>
          <w:rtl w:val="0"/>
        </w:rPr>
        <w:t xml:space="preserve">Need a quick change to make the file work with gz files, added the following lines (and don’t forget to delete the file at the end of each iteration of the loop to avoid any problem of disk space) </w:t>
      </w:r>
    </w:p>
    <w:p w:rsidR="00000000" w:rsidDel="00000000" w:rsidP="00000000" w:rsidRDefault="00000000" w:rsidRPr="00000000" w14:paraId="00000A25">
      <w:pPr>
        <w:rPr>
          <w:rFonts w:ascii="Consolas" w:cs="Consolas" w:eastAsia="Consolas" w:hAnsi="Consolas"/>
        </w:rPr>
      </w:pPr>
      <w:r w:rsidDel="00000000" w:rsidR="00000000" w:rsidRPr="00000000">
        <w:rPr>
          <w:rFonts w:ascii="Consolas" w:cs="Consolas" w:eastAsia="Consolas" w:hAnsi="Consolas"/>
          <w:rtl w:val="0"/>
        </w:rPr>
        <w:t xml:space="preserve">file_name_gz = f"{service}_tripdata_{year}-{month}.</w:t>
      </w:r>
      <w:hyperlink r:id="rId190">
        <w:r w:rsidDel="00000000" w:rsidR="00000000" w:rsidRPr="00000000">
          <w:rPr>
            <w:rFonts w:ascii="Consolas" w:cs="Consolas" w:eastAsia="Consolas" w:hAnsi="Consolas"/>
            <w:color w:val="1155cc"/>
            <w:u w:val="single"/>
            <w:rtl w:val="0"/>
          </w:rPr>
          <w:t xml:space="preserve">csv.gz</w:t>
        </w:r>
      </w:hyperlink>
      <w:r w:rsidDel="00000000" w:rsidR="00000000" w:rsidRPr="00000000">
        <w:rPr>
          <w:rFonts w:ascii="Consolas" w:cs="Consolas" w:eastAsia="Consolas" w:hAnsi="Consolas"/>
          <w:rtl w:val="0"/>
        </w:rPr>
        <w:t xml:space="preserve">"</w:t>
      </w:r>
    </w:p>
    <w:p w:rsidR="00000000" w:rsidDel="00000000" w:rsidP="00000000" w:rsidRDefault="00000000" w:rsidRPr="00000000" w14:paraId="00000A26">
      <w:pPr>
        <w:rPr>
          <w:rFonts w:ascii="Consolas" w:cs="Consolas" w:eastAsia="Consolas" w:hAnsi="Consolas"/>
        </w:rPr>
      </w:pPr>
      <w:r w:rsidDel="00000000" w:rsidR="00000000" w:rsidRPr="00000000">
        <w:rPr>
          <w:rFonts w:ascii="Consolas" w:cs="Consolas" w:eastAsia="Consolas" w:hAnsi="Consolas"/>
          <w:rtl w:val="0"/>
        </w:rPr>
        <w:t xml:space="preserve">open(file_name_gz, 'wb').write(r.content)</w:t>
      </w:r>
    </w:p>
    <w:p w:rsidR="00000000" w:rsidDel="00000000" w:rsidP="00000000" w:rsidRDefault="00000000" w:rsidRPr="00000000" w14:paraId="00000A27">
      <w:pPr>
        <w:rPr>
          <w:rFonts w:ascii="Consolas" w:cs="Consolas" w:eastAsia="Consolas" w:hAnsi="Consolas"/>
        </w:rPr>
      </w:pPr>
      <w:r w:rsidDel="00000000" w:rsidR="00000000" w:rsidRPr="00000000">
        <w:rPr>
          <w:rFonts w:ascii="Consolas" w:cs="Consolas" w:eastAsia="Consolas" w:hAnsi="Consolas"/>
          <w:rtl w:val="0"/>
        </w:rPr>
        <w:t xml:space="preserve">os.system(f"gzip -d {file_name_gz}")</w:t>
      </w:r>
    </w:p>
    <w:p w:rsidR="00000000" w:rsidDel="00000000" w:rsidP="00000000" w:rsidRDefault="00000000" w:rsidRPr="00000000" w14:paraId="00000A28">
      <w:pPr>
        <w:rPr>
          <w:rFonts w:ascii="Consolas" w:cs="Consolas" w:eastAsia="Consolas" w:hAnsi="Consolas"/>
          <w:sz w:val="21"/>
          <w:szCs w:val="21"/>
        </w:rPr>
      </w:pPr>
      <w:r w:rsidDel="00000000" w:rsidR="00000000" w:rsidRPr="00000000">
        <w:rPr>
          <w:rFonts w:ascii="Consolas" w:cs="Consolas" w:eastAsia="Consolas" w:hAnsi="Consolas"/>
          <w:rtl w:val="0"/>
        </w:rPr>
        <w:t xml:space="preserve">os.system(f"rm {file_name_init}.*")</w:t>
      </w: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pStyle w:val="Heading2"/>
        <w:rPr/>
      </w:pPr>
      <w:bookmarkStart w:colFirst="0" w:colLast="0" w:name="_cki87rp235u6" w:id="280"/>
      <w:bookmarkEnd w:id="280"/>
      <w:r w:rsidDel="00000000" w:rsidR="00000000" w:rsidRPr="00000000">
        <w:rPr>
          <w:rtl w:val="0"/>
        </w:rPr>
        <w:t xml:space="preserve">“Parquet column 'ehail_fee' has type DOUBLE which does not match the target cpp_type INT64”</w:t>
      </w:r>
    </w:p>
    <w:p w:rsidR="00000000" w:rsidDel="00000000" w:rsidP="00000000" w:rsidRDefault="00000000" w:rsidRPr="00000000" w14:paraId="00000A2C">
      <w:pPr>
        <w:rPr>
          <w:sz w:val="25"/>
          <w:szCs w:val="25"/>
          <w:highlight w:val="white"/>
        </w:rPr>
      </w:pPr>
      <w:r w:rsidDel="00000000" w:rsidR="00000000" w:rsidRPr="00000000">
        <w:rPr>
          <w:b w:val="1"/>
          <w:highlight w:val="white"/>
          <w:rtl w:val="0"/>
        </w:rPr>
        <w:t xml:space="preserve">Reason:</w:t>
      </w:r>
      <w:r w:rsidDel="00000000" w:rsidR="00000000" w:rsidRPr="00000000">
        <w:rPr>
          <w:highlight w:val="white"/>
          <w:rtl w:val="0"/>
        </w:rPr>
        <w:t xml:space="preserve"> Parquet files have their own schema. Some parquet files for green data have records with decimals in ehail_fee column.</w:t>
      </w:r>
      <w:r w:rsidDel="00000000" w:rsidR="00000000" w:rsidRPr="00000000">
        <w:rPr>
          <w:rtl w:val="0"/>
        </w:rPr>
      </w:r>
    </w:p>
    <w:p w:rsidR="00000000" w:rsidDel="00000000" w:rsidP="00000000" w:rsidRDefault="00000000" w:rsidRPr="00000000" w14:paraId="00000A2D">
      <w:pPr>
        <w:rPr>
          <w:sz w:val="25"/>
          <w:szCs w:val="25"/>
          <w:highlight w:val="white"/>
        </w:rPr>
      </w:pPr>
      <w:r w:rsidDel="00000000" w:rsidR="00000000" w:rsidRPr="00000000">
        <w:rPr>
          <w:sz w:val="25"/>
          <w:szCs w:val="25"/>
          <w:highlight w:val="white"/>
          <w:rtl w:val="0"/>
        </w:rPr>
        <w:t xml:space="preserve">There are some possible fixes:</w:t>
      </w:r>
    </w:p>
    <w:p w:rsidR="00000000" w:rsidDel="00000000" w:rsidP="00000000" w:rsidRDefault="00000000" w:rsidRPr="00000000" w14:paraId="00000A2E">
      <w:pPr>
        <w:rPr>
          <w:sz w:val="25"/>
          <w:szCs w:val="25"/>
          <w:highlight w:val="white"/>
        </w:rPr>
      </w:pPr>
      <w:r w:rsidDel="00000000" w:rsidR="00000000" w:rsidRPr="00000000">
        <w:rPr>
          <w:sz w:val="25"/>
          <w:szCs w:val="25"/>
          <w:highlight w:val="white"/>
          <w:rtl w:val="0"/>
        </w:rPr>
        <w:t xml:space="preserve">Drop ehail_feel column since it is not really used. For instance when creating a partitioned table from the external table in BigQuery </w:t>
      </w:r>
    </w:p>
    <w:p w:rsidR="00000000" w:rsidDel="00000000" w:rsidP="00000000" w:rsidRDefault="00000000" w:rsidRPr="00000000" w14:paraId="00000A2F">
      <w:pPr>
        <w:ind w:left="720" w:firstLine="0"/>
        <w:rPr>
          <w:rFonts w:ascii="Consolas" w:cs="Consolas" w:eastAsia="Consolas" w:hAnsi="Consolas"/>
          <w:highlight w:val="white"/>
        </w:rPr>
      </w:pPr>
      <w:r w:rsidDel="00000000" w:rsidR="00000000" w:rsidRPr="00000000">
        <w:rPr>
          <w:rFonts w:ascii="Roboto Mono" w:cs="Roboto Mono" w:eastAsia="Roboto Mono" w:hAnsi="Roboto Mono"/>
          <w:shd w:fill="f3f3f3" w:val="clear"/>
          <w:rtl w:val="0"/>
        </w:rPr>
        <w:t xml:space="preserve">SELECT * EXCEPT (ehail_fee) FROM…</w:t>
      </w: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A30">
      <w:pPr>
        <w:rPr>
          <w:sz w:val="25"/>
          <w:szCs w:val="25"/>
          <w:highlight w:val="white"/>
        </w:rPr>
      </w:pPr>
      <w:r w:rsidDel="00000000" w:rsidR="00000000" w:rsidRPr="00000000">
        <w:rPr>
          <w:sz w:val="25"/>
          <w:szCs w:val="25"/>
          <w:highlight w:val="white"/>
          <w:rtl w:val="0"/>
        </w:rPr>
        <w:t xml:space="preserve">Modify stg_green_tripdata.sql model using this line cast(0 as numeric) as ehail_fee.</w:t>
      </w:r>
    </w:p>
    <w:p w:rsidR="00000000" w:rsidDel="00000000" w:rsidP="00000000" w:rsidRDefault="00000000" w:rsidRPr="00000000" w14:paraId="00000A31">
      <w:pPr>
        <w:rPr>
          <w:sz w:val="25"/>
          <w:szCs w:val="25"/>
          <w:highlight w:val="white"/>
        </w:rPr>
      </w:pPr>
      <w:r w:rsidDel="00000000" w:rsidR="00000000" w:rsidRPr="00000000">
        <w:rPr>
          <w:sz w:val="25"/>
          <w:szCs w:val="25"/>
          <w:highlight w:val="white"/>
          <w:rtl w:val="0"/>
        </w:rPr>
        <w:t xml:space="preserve">Modify Airflow dag to make the conversion and avoid the error. </w:t>
      </w:r>
    </w:p>
    <w:p w:rsidR="00000000" w:rsidDel="00000000" w:rsidP="00000000" w:rsidRDefault="00000000" w:rsidRPr="00000000" w14:paraId="00000A32">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pv.read_csv(src_file, convert_options=pv.ConvertOptions(column_types = {'ehail_fee': 'float64'}))</w:t>
      </w:r>
    </w:p>
    <w:p w:rsidR="00000000" w:rsidDel="00000000" w:rsidP="00000000" w:rsidRDefault="00000000" w:rsidRPr="00000000" w14:paraId="00000A33">
      <w:pPr>
        <w:rPr>
          <w:b w:val="1"/>
          <w:sz w:val="25"/>
          <w:szCs w:val="25"/>
          <w:highlight w:val="white"/>
        </w:rPr>
      </w:pPr>
      <w:r w:rsidDel="00000000" w:rsidR="00000000" w:rsidRPr="00000000">
        <w:rPr>
          <w:b w:val="1"/>
          <w:sz w:val="25"/>
          <w:szCs w:val="25"/>
          <w:highlight w:val="white"/>
          <w:rtl w:val="0"/>
        </w:rPr>
        <w:t xml:space="preserve">Same type of ERROR - parquet files with different data types - Fix it with pandas</w:t>
      </w:r>
    </w:p>
    <w:p w:rsidR="00000000" w:rsidDel="00000000" w:rsidP="00000000" w:rsidRDefault="00000000" w:rsidRPr="00000000" w14:paraId="00000A34">
      <w:pPr>
        <w:rPr>
          <w:sz w:val="25"/>
          <w:szCs w:val="25"/>
          <w:highlight w:val="white"/>
        </w:rPr>
      </w:pPr>
      <w:r w:rsidDel="00000000" w:rsidR="00000000" w:rsidRPr="00000000">
        <w:rPr>
          <w:sz w:val="25"/>
          <w:szCs w:val="25"/>
          <w:highlight w:val="white"/>
          <w:rtl w:val="0"/>
        </w:rPr>
        <w:t xml:space="preserve">Here is another possibility that could be interesting:</w:t>
      </w:r>
    </w:p>
    <w:p w:rsidR="00000000" w:rsidDel="00000000" w:rsidP="00000000" w:rsidRDefault="00000000" w:rsidRPr="00000000" w14:paraId="00000A35">
      <w:pPr>
        <w:rPr>
          <w:sz w:val="25"/>
          <w:szCs w:val="25"/>
          <w:highlight w:val="white"/>
        </w:rPr>
      </w:pPr>
      <w:r w:rsidDel="00000000" w:rsidR="00000000" w:rsidRPr="00000000">
        <w:rPr>
          <w:sz w:val="25"/>
          <w:szCs w:val="25"/>
          <w:highlight w:val="white"/>
          <w:rtl w:val="0"/>
        </w:rPr>
        <w:t xml:space="preserve">You can specify the dtypes when importing the file from csv to a dataframe with pandas </w:t>
      </w:r>
    </w:p>
    <w:p w:rsidR="00000000" w:rsidDel="00000000" w:rsidP="00000000" w:rsidRDefault="00000000" w:rsidRPr="00000000" w14:paraId="00000A36">
      <w:pPr>
        <w:rPr>
          <w:sz w:val="25"/>
          <w:szCs w:val="25"/>
          <w:highlight w:val="white"/>
        </w:rPr>
      </w:pPr>
      <w:r w:rsidDel="00000000" w:rsidR="00000000" w:rsidRPr="00000000">
        <w:rPr>
          <w:sz w:val="25"/>
          <w:szCs w:val="25"/>
          <w:highlight w:val="white"/>
          <w:rtl w:val="0"/>
        </w:rPr>
        <w:t xml:space="preserve">pd.from_csv(..., dtype=type_dict)</w:t>
      </w:r>
    </w:p>
    <w:p w:rsidR="00000000" w:rsidDel="00000000" w:rsidP="00000000" w:rsidRDefault="00000000" w:rsidRPr="00000000" w14:paraId="00000A37">
      <w:pPr>
        <w:rPr>
          <w:sz w:val="25"/>
          <w:szCs w:val="25"/>
          <w:highlight w:val="white"/>
        </w:rPr>
      </w:pPr>
      <w:r w:rsidDel="00000000" w:rsidR="00000000" w:rsidRPr="00000000">
        <w:rPr>
          <w:sz w:val="25"/>
          <w:szCs w:val="25"/>
          <w:highlight w:val="white"/>
          <w:rtl w:val="0"/>
        </w:rPr>
        <w:t xml:space="preserve">One obstacle is that the regular int64 pandas use (I think this is from the numpy library) does not accept null values (NaN, not a number). But you can use the pandas Int64 instead, notice capital ‘I’. The type_dict is a python dictionary mapping the column names to the dtypes.</w:t>
      </w:r>
    </w:p>
    <w:p w:rsidR="00000000" w:rsidDel="00000000" w:rsidP="00000000" w:rsidRDefault="00000000" w:rsidRPr="00000000" w14:paraId="00000A38">
      <w:pPr>
        <w:rPr>
          <w:sz w:val="25"/>
          <w:szCs w:val="25"/>
          <w:highlight w:val="white"/>
        </w:rPr>
      </w:pPr>
      <w:r w:rsidDel="00000000" w:rsidR="00000000" w:rsidRPr="00000000">
        <w:rPr>
          <w:sz w:val="25"/>
          <w:szCs w:val="25"/>
          <w:highlight w:val="white"/>
          <w:rtl w:val="0"/>
        </w:rPr>
        <w:t xml:space="preserve">Sources:</w:t>
      </w:r>
    </w:p>
    <w:p w:rsidR="00000000" w:rsidDel="00000000" w:rsidP="00000000" w:rsidRDefault="00000000" w:rsidRPr="00000000" w14:paraId="00000A39">
      <w:pPr>
        <w:rPr>
          <w:sz w:val="25"/>
          <w:szCs w:val="25"/>
          <w:highlight w:val="white"/>
        </w:rPr>
      </w:pPr>
      <w:hyperlink r:id="rId191">
        <w:r w:rsidDel="00000000" w:rsidR="00000000" w:rsidRPr="00000000">
          <w:rPr>
            <w:sz w:val="25"/>
            <w:szCs w:val="25"/>
            <w:highlight w:val="white"/>
            <w:u w:val="single"/>
            <w:rtl w:val="0"/>
          </w:rPr>
          <w:t xml:space="preserve">https://pandas.pydata.org/docs/reference/api/pandas.read_csv.html</w:t>
        </w:r>
      </w:hyperlink>
      <w:r w:rsidDel="00000000" w:rsidR="00000000" w:rsidRPr="00000000">
        <w:rPr>
          <w:rtl w:val="0"/>
        </w:rPr>
      </w:r>
    </w:p>
    <w:p w:rsidR="00000000" w:rsidDel="00000000" w:rsidP="00000000" w:rsidRDefault="00000000" w:rsidRPr="00000000" w14:paraId="00000A3A">
      <w:pPr>
        <w:rPr>
          <w:sz w:val="34"/>
          <w:szCs w:val="34"/>
        </w:rPr>
      </w:pPr>
      <w:hyperlink r:id="rId192">
        <w:r w:rsidDel="00000000" w:rsidR="00000000" w:rsidRPr="00000000">
          <w:rPr>
            <w:sz w:val="25"/>
            <w:szCs w:val="25"/>
            <w:highlight w:val="white"/>
            <w:u w:val="single"/>
            <w:rtl w:val="0"/>
          </w:rPr>
          <w:t xml:space="preserve">Nullable integer data type — pandas 1.5.3 documentation</w:t>
        </w:r>
      </w:hyperlink>
      <w:r w:rsidDel="00000000" w:rsidR="00000000" w:rsidRPr="00000000">
        <w:rPr>
          <w:rtl w:val="0"/>
        </w:rPr>
      </w:r>
    </w:p>
    <w:p w:rsidR="00000000" w:rsidDel="00000000" w:rsidP="00000000" w:rsidRDefault="00000000" w:rsidRPr="00000000" w14:paraId="00000A3B">
      <w:pPr>
        <w:pStyle w:val="Heading2"/>
        <w:spacing w:after="200" w:lineRule="auto"/>
        <w:rPr>
          <w:sz w:val="34"/>
          <w:szCs w:val="34"/>
        </w:rPr>
      </w:pPr>
      <w:bookmarkStart w:colFirst="0" w:colLast="0" w:name="_cgvgw5n5wwyx" w:id="281"/>
      <w:bookmarkEnd w:id="281"/>
      <w:r w:rsidDel="00000000" w:rsidR="00000000" w:rsidRPr="00000000">
        <w:rPr>
          <w:sz w:val="34"/>
          <w:szCs w:val="34"/>
          <w:rtl w:val="0"/>
        </w:rPr>
        <w:t xml:space="preserve">Ingestion: When attempting to use the provided quick script to load trip data into GCS, you receive error Access Denied from the S3 bucket</w:t>
      </w:r>
    </w:p>
    <w:p w:rsidR="00000000" w:rsidDel="00000000" w:rsidP="00000000" w:rsidRDefault="00000000" w:rsidRPr="00000000" w14:paraId="00000A3C">
      <w:pPr>
        <w:rPr/>
      </w:pPr>
      <w:r w:rsidDel="00000000" w:rsidR="00000000" w:rsidRPr="00000000">
        <w:rPr>
          <w:rtl w:val="0"/>
        </w:rPr>
        <w:t xml:space="preserve">If the provided URL isn’t working for you (https://nyc-tlc.s3.amazonaws.com/trip+data/):</w:t>
      </w:r>
    </w:p>
    <w:p w:rsidR="00000000" w:rsidDel="00000000" w:rsidP="00000000" w:rsidRDefault="00000000" w:rsidRPr="00000000" w14:paraId="00000A3D">
      <w:pPr>
        <w:rPr/>
      </w:pPr>
      <w:r w:rsidDel="00000000" w:rsidR="00000000" w:rsidRPr="00000000">
        <w:rPr>
          <w:rtl w:val="0"/>
        </w:rPr>
        <w:t xml:space="preserve">We can use the GitHub CLI to easily download the needed trip data from https://github.com/DataTalksClub/nyc-tlc-data, and manually upload to a GCS bucket.</w:t>
      </w:r>
    </w:p>
    <w:p w:rsidR="00000000" w:rsidDel="00000000" w:rsidP="00000000" w:rsidRDefault="00000000" w:rsidRPr="00000000" w14:paraId="00000A3E">
      <w:pPr>
        <w:rPr/>
      </w:pPr>
      <w:r w:rsidDel="00000000" w:rsidR="00000000" w:rsidRPr="00000000">
        <w:rPr>
          <w:rtl w:val="0"/>
        </w:rPr>
        <w:t xml:space="preserve">Instructions on how to download the CLI here: https://github.com/cli/cli</w:t>
      </w:r>
    </w:p>
    <w:p w:rsidR="00000000" w:rsidDel="00000000" w:rsidP="00000000" w:rsidRDefault="00000000" w:rsidRPr="00000000" w14:paraId="00000A3F">
      <w:pPr>
        <w:rPr/>
      </w:pPr>
      <w:r w:rsidDel="00000000" w:rsidR="00000000" w:rsidRPr="00000000">
        <w:rPr>
          <w:rtl w:val="0"/>
        </w:rPr>
        <w:t xml:space="preserve">Commands to use:</w:t>
      </w:r>
    </w:p>
    <w:p w:rsidR="00000000" w:rsidDel="00000000" w:rsidP="00000000" w:rsidRDefault="00000000" w:rsidRPr="00000000" w14:paraId="00000A40">
      <w:pPr>
        <w:rPr/>
      </w:pPr>
      <w:r w:rsidDel="00000000" w:rsidR="00000000" w:rsidRPr="00000000">
        <w:rPr>
          <w:rtl w:val="0"/>
        </w:rPr>
        <w:t xml:space="preserve">gh auth login</w:t>
      </w:r>
    </w:p>
    <w:p w:rsidR="00000000" w:rsidDel="00000000" w:rsidP="00000000" w:rsidRDefault="00000000" w:rsidRPr="00000000" w14:paraId="00000A41">
      <w:pPr>
        <w:rPr/>
      </w:pPr>
      <w:r w:rsidDel="00000000" w:rsidR="00000000" w:rsidRPr="00000000">
        <w:rPr>
          <w:rtl w:val="0"/>
        </w:rPr>
        <w:t xml:space="preserve">gh release list -R DataTalksClub/nyc-tlc-data</w:t>
      </w:r>
    </w:p>
    <w:p w:rsidR="00000000" w:rsidDel="00000000" w:rsidP="00000000" w:rsidRDefault="00000000" w:rsidRPr="00000000" w14:paraId="00000A42">
      <w:pPr>
        <w:rPr/>
      </w:pPr>
      <w:r w:rsidDel="00000000" w:rsidR="00000000" w:rsidRPr="00000000">
        <w:rPr>
          <w:rtl w:val="0"/>
        </w:rPr>
        <w:t xml:space="preserve">gh release download yellow -R DataTalksClub/nyc-tlc-data</w:t>
      </w:r>
    </w:p>
    <w:p w:rsidR="00000000" w:rsidDel="00000000" w:rsidP="00000000" w:rsidRDefault="00000000" w:rsidRPr="00000000" w14:paraId="00000A43">
      <w:pPr>
        <w:rPr/>
      </w:pPr>
      <w:r w:rsidDel="00000000" w:rsidR="00000000" w:rsidRPr="00000000">
        <w:rPr>
          <w:rtl w:val="0"/>
        </w:rPr>
        <w:t xml:space="preserve">gh release download green -R DataTalksClub/nyc-tlc-data</w:t>
      </w:r>
    </w:p>
    <w:p w:rsidR="00000000" w:rsidDel="00000000" w:rsidP="00000000" w:rsidRDefault="00000000" w:rsidRPr="00000000" w14:paraId="00000A44">
      <w:pPr>
        <w:rPr/>
      </w:pPr>
      <w:r w:rsidDel="00000000" w:rsidR="00000000" w:rsidRPr="00000000">
        <w:rPr>
          <w:rtl w:val="0"/>
        </w:rPr>
        <w:t xml:space="preserve">etc.</w:t>
      </w:r>
    </w:p>
    <w:p w:rsidR="00000000" w:rsidDel="00000000" w:rsidP="00000000" w:rsidRDefault="00000000" w:rsidRPr="00000000" w14:paraId="00000A45">
      <w:pPr>
        <w:rPr/>
      </w:pPr>
      <w:r w:rsidDel="00000000" w:rsidR="00000000" w:rsidRPr="00000000">
        <w:rPr>
          <w:rtl w:val="0"/>
        </w:rPr>
        <w:t xml:space="preserve">Now you can upload the files to a GCS bucket using the GUI.</w:t>
      </w:r>
    </w:p>
    <w:p w:rsidR="00000000" w:rsidDel="00000000" w:rsidP="00000000" w:rsidRDefault="00000000" w:rsidRPr="00000000" w14:paraId="00000A46">
      <w:pPr>
        <w:pStyle w:val="Heading2"/>
        <w:rPr>
          <w:sz w:val="34"/>
          <w:szCs w:val="34"/>
        </w:rPr>
      </w:pPr>
      <w:bookmarkStart w:colFirst="0" w:colLast="0" w:name="_6pmmy5kns8sc" w:id="282"/>
      <w:bookmarkEnd w:id="282"/>
      <w:r w:rsidDel="00000000" w:rsidR="00000000" w:rsidRPr="00000000">
        <w:rPr>
          <w:sz w:val="34"/>
          <w:szCs w:val="34"/>
          <w:rtl w:val="0"/>
        </w:rPr>
        <w:t xml:space="preserve">Hack to load yellow and green trip data for 2019 and 2020</w:t>
      </w:r>
    </w:p>
    <w:p w:rsidR="00000000" w:rsidDel="00000000" w:rsidP="00000000" w:rsidRDefault="00000000" w:rsidRPr="00000000" w14:paraId="00000A47">
      <w:pPr>
        <w:rPr/>
      </w:pPr>
      <w:r w:rsidDel="00000000" w:rsidR="00000000" w:rsidRPr="00000000">
        <w:rPr>
          <w:rtl w:val="0"/>
        </w:rPr>
        <w:t xml:space="preserve">I initially followed </w:t>
      </w:r>
      <w:hyperlink r:id="rId193">
        <w:r w:rsidDel="00000000" w:rsidR="00000000" w:rsidRPr="00000000">
          <w:rPr>
            <w:u w:val="single"/>
            <w:rtl w:val="0"/>
          </w:rPr>
          <w:t xml:space="preserve">data-engineering-zoomcamp/03-data-warehouse/extras/web_to_gcs.py at main · DataTalksClub/data-engineering-bootcamp (github.com)</w:t>
        </w:r>
      </w:hyperlink>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But it was taking forever for the yellow trip data and when I tried to download and upload the parquet files directly to GCS, that works fine but when creating the Bigquery table, there was a schema inconsistency issue</w:t>
      </w:r>
    </w:p>
    <w:p w:rsidR="00000000" w:rsidDel="00000000" w:rsidP="00000000" w:rsidRDefault="00000000" w:rsidRPr="00000000" w14:paraId="00000A49">
      <w:pPr>
        <w:rPr/>
      </w:pPr>
      <w:r w:rsidDel="00000000" w:rsidR="00000000" w:rsidRPr="00000000">
        <w:rPr>
          <w:rtl w:val="0"/>
        </w:rPr>
        <w:t xml:space="preserve">Then I found another hack shared in the slack which was suggested by Victoria. </w:t>
      </w:r>
    </w:p>
    <w:p w:rsidR="00000000" w:rsidDel="00000000" w:rsidP="00000000" w:rsidRDefault="00000000" w:rsidRPr="00000000" w14:paraId="00000A4A">
      <w:pPr>
        <w:rPr/>
      </w:pPr>
      <w:hyperlink r:id="rId194">
        <w:r w:rsidDel="00000000" w:rsidR="00000000" w:rsidRPr="00000000">
          <w:rPr>
            <w:u w:val="single"/>
            <w:rtl w:val="0"/>
          </w:rPr>
          <w:t xml:space="preserve">[Optional] Hack for loading data to BigQuery for Week 4 - YouTube</w:t>
        </w:r>
      </w:hyperlink>
      <w:r w:rsidDel="00000000" w:rsidR="00000000" w:rsidRPr="00000000">
        <w:rPr>
          <w:rtl w:val="0"/>
        </w:rPr>
      </w:r>
    </w:p>
    <w:p w:rsidR="00000000" w:rsidDel="00000000" w:rsidP="00000000" w:rsidRDefault="00000000" w:rsidRPr="00000000" w14:paraId="00000A4B">
      <w:pPr>
        <w:rPr/>
      </w:pPr>
      <w:r w:rsidDel="00000000" w:rsidR="00000000" w:rsidRPr="00000000">
        <w:rPr>
          <w:rtl w:val="0"/>
        </w:rPr>
        <w:t xml:space="preserve">Please watch until the end as there is few schema changes required to be done</w:t>
      </w:r>
    </w:p>
    <w:p w:rsidR="00000000" w:rsidDel="00000000" w:rsidP="00000000" w:rsidRDefault="00000000" w:rsidRPr="00000000" w14:paraId="00000A4C">
      <w:pPr>
        <w:pStyle w:val="Heading2"/>
        <w:rPr>
          <w:sz w:val="34"/>
          <w:szCs w:val="34"/>
        </w:rPr>
      </w:pPr>
      <w:bookmarkStart w:colFirst="0" w:colLast="0" w:name="_76fhdlafwlse" w:id="283"/>
      <w:bookmarkEnd w:id="283"/>
      <w:r w:rsidDel="00000000" w:rsidR="00000000" w:rsidRPr="00000000">
        <w:rPr>
          <w:sz w:val="34"/>
          <w:szCs w:val="34"/>
          <w:rtl w:val="0"/>
        </w:rPr>
        <w:t xml:space="preserve">GCP VM - All of sudden ssh stopped working for my VM after my last restart</w:t>
      </w:r>
    </w:p>
    <w:p w:rsidR="00000000" w:rsidDel="00000000" w:rsidP="00000000" w:rsidRDefault="00000000" w:rsidRPr="00000000" w14:paraId="00000A4D">
      <w:pPr>
        <w:rPr>
          <w:sz w:val="25"/>
          <w:szCs w:val="25"/>
          <w:shd w:fill="f8f8f8" w:val="clear"/>
        </w:rPr>
      </w:pPr>
      <w:r w:rsidDel="00000000" w:rsidR="00000000" w:rsidRPr="00000000">
        <w:rPr>
          <w:sz w:val="25"/>
          <w:szCs w:val="25"/>
          <w:shd w:fill="f8f8f8" w:val="clear"/>
          <w:rtl w:val="0"/>
        </w:rPr>
        <w:t xml:space="preserve">One common cause experienced is lack of space after running prefect several times. When running prefect, check the folder ‘.prefect/storage’ and delete the logs now and then to avoid the problem. </w:t>
      </w:r>
    </w:p>
    <w:p w:rsidR="00000000" w:rsidDel="00000000" w:rsidP="00000000" w:rsidRDefault="00000000" w:rsidRPr="00000000" w14:paraId="00000A4E">
      <w:pPr>
        <w:pStyle w:val="Heading2"/>
        <w:spacing w:after="200" w:lineRule="auto"/>
        <w:rPr>
          <w:sz w:val="34"/>
          <w:szCs w:val="34"/>
        </w:rPr>
      </w:pPr>
      <w:bookmarkStart w:colFirst="0" w:colLast="0" w:name="_eneyqxhf3dbe" w:id="284"/>
      <w:bookmarkEnd w:id="284"/>
      <w:ins w:author="Ihilesen Egbokhare" w:id="8" w:date="2025-09-04T22:30:04Z">
        <w:r w:rsidDel="00000000" w:rsidR="00000000" w:rsidRPr="00000000">
          <w:rPr>
            <w:sz w:val="34"/>
            <w:szCs w:val="34"/>
            <w:rtl w:val="0"/>
          </w:rPr>
          <w:t xml:space="preserve">no</w:t>
        </w:r>
      </w:ins>
      <w:r w:rsidDel="00000000" w:rsidR="00000000" w:rsidRPr="00000000">
        <w:rPr>
          <w:sz w:val="34"/>
          <w:szCs w:val="34"/>
          <w:rtl w:val="0"/>
        </w:rPr>
        <w:t xml:space="preserve">GCP FREE TRIAL ACCOUNT ERROR</w:t>
      </w:r>
    </w:p>
    <w:p w:rsidR="00000000" w:rsidDel="00000000" w:rsidP="00000000" w:rsidRDefault="00000000" w:rsidRPr="00000000" w14:paraId="00000A4F">
      <w:pPr>
        <w:spacing w:after="240" w:before="240" w:lineRule="auto"/>
        <w:rPr>
          <w:sz w:val="22"/>
          <w:szCs w:val="22"/>
        </w:rPr>
      </w:pPr>
      <w:r w:rsidDel="00000000" w:rsidR="00000000" w:rsidRPr="00000000">
        <w:rPr>
          <w:sz w:val="22"/>
          <w:szCs w:val="22"/>
          <w:rtl w:val="0"/>
        </w:rPr>
        <w:t xml:space="preserve">If you're encountering an error when trying to create a GCP free trial account, the issue isn’t related to country restrictions, credit/debit card problems, or IP issues, it's a random problem with no clear logical reason behind it. Here’s a simple workaround that worked for me:</w:t>
      </w:r>
    </w:p>
    <w:p w:rsidR="00000000" w:rsidDel="00000000" w:rsidP="00000000" w:rsidRDefault="00000000" w:rsidRPr="00000000" w14:paraId="00000A50">
      <w:pPr>
        <w:spacing w:after="240" w:before="240" w:lineRule="auto"/>
        <w:rPr>
          <w:sz w:val="22"/>
          <w:szCs w:val="22"/>
        </w:rPr>
      </w:pPr>
      <w:r w:rsidDel="00000000" w:rsidR="00000000" w:rsidRPr="00000000">
        <w:rPr>
          <w:sz w:val="22"/>
          <w:szCs w:val="22"/>
          <w:rtl w:val="0"/>
        </w:rPr>
        <w:t xml:space="preserve">I asked a few friends in my country to try signing up for the free trial using their Gmail accounts and their debit/credit cards. One of them was able to successfully create the account, and I’m temporarily using their Gmail to access the trial.</w:t>
      </w:r>
    </w:p>
    <w:p w:rsidR="00000000" w:rsidDel="00000000" w:rsidP="00000000" w:rsidRDefault="00000000" w:rsidRPr="00000000" w14:paraId="00000A51">
      <w:pPr>
        <w:spacing w:after="240" w:before="240" w:lineRule="auto"/>
        <w:rPr>
          <w:sz w:val="22"/>
          <w:szCs w:val="22"/>
        </w:rPr>
      </w:pPr>
      <w:r w:rsidDel="00000000" w:rsidR="00000000" w:rsidRPr="00000000">
        <w:rPr>
          <w:sz w:val="22"/>
          <w:szCs w:val="22"/>
          <w:rtl w:val="0"/>
        </w:rPr>
        <w:t xml:space="preserve">If you're still running into the issue, this method could help you bypass the problem!</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pStyle w:val="Heading2"/>
        <w:rPr>
          <w:sz w:val="34"/>
          <w:szCs w:val="34"/>
        </w:rPr>
      </w:pPr>
      <w:bookmarkStart w:colFirst="0" w:colLast="0" w:name="_gr1o1h3hglco" w:id="285"/>
      <w:bookmarkEnd w:id="285"/>
      <w:r w:rsidDel="00000000" w:rsidR="00000000" w:rsidRPr="00000000">
        <w:rPr>
          <w:sz w:val="34"/>
          <w:szCs w:val="34"/>
          <w:rtl w:val="0"/>
        </w:rPr>
        <w:t xml:space="preserve">GCP VM - If you have lost SSH access to your machine due to lack of space. Permission denied (publickey)</w:t>
      </w:r>
    </w:p>
    <w:p w:rsidR="00000000" w:rsidDel="00000000" w:rsidP="00000000" w:rsidRDefault="00000000" w:rsidRPr="00000000" w14:paraId="00000A54">
      <w:pPr>
        <w:rPr/>
      </w:pPr>
      <w:r w:rsidDel="00000000" w:rsidR="00000000" w:rsidRPr="00000000">
        <w:rPr>
          <w:rtl w:val="0"/>
        </w:rPr>
        <w:t xml:space="preserve">You can try to do this steps:</w:t>
      </w:r>
    </w:p>
    <w:p w:rsidR="00000000" w:rsidDel="00000000" w:rsidP="00000000" w:rsidRDefault="00000000" w:rsidRPr="00000000" w14:paraId="00000A55">
      <w:pPr>
        <w:rPr/>
      </w:pPr>
      <w:r w:rsidDel="00000000" w:rsidR="00000000" w:rsidRPr="00000000">
        <w:rPr/>
        <w:drawing>
          <wp:inline distB="114300" distT="114300" distL="114300" distR="114300">
            <wp:extent cx="6029325" cy="7610475"/>
            <wp:effectExtent b="0" l="0" r="0" t="0"/>
            <wp:docPr id="13" name="image7.png"/>
            <a:graphic>
              <a:graphicData uri="http://schemas.openxmlformats.org/drawingml/2006/picture">
                <pic:pic>
                  <pic:nvPicPr>
                    <pic:cNvPr id="0" name="image7.png"/>
                    <pic:cNvPicPr preferRelativeResize="0"/>
                  </pic:nvPicPr>
                  <pic:blipFill>
                    <a:blip r:embed="rId195"/>
                    <a:srcRect b="0" l="0" r="0" t="0"/>
                    <a:stretch>
                      <a:fillRect/>
                    </a:stretch>
                  </pic:blipFill>
                  <pic:spPr>
                    <a:xfrm>
                      <a:off x="0" y="0"/>
                      <a:ext cx="60293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pStyle w:val="Heading2"/>
        <w:rPr/>
      </w:pPr>
      <w:bookmarkStart w:colFirst="0" w:colLast="0" w:name="_xdwo41mql7gt" w:id="286"/>
      <w:bookmarkEnd w:id="286"/>
      <w:r w:rsidDel="00000000" w:rsidR="00000000" w:rsidRPr="00000000">
        <w:rPr>
          <w:rtl w:val="0"/>
        </w:rPr>
        <w:t xml:space="preserve">DBT - When running your first dbt model, if it fails with an error: </w:t>
      </w:r>
    </w:p>
    <w:p w:rsidR="00000000" w:rsidDel="00000000" w:rsidP="00000000" w:rsidRDefault="00000000" w:rsidRPr="00000000" w14:paraId="00000A58">
      <w:pPr>
        <w:numPr>
          <w:ilvl w:val="0"/>
          <w:numId w:val="88"/>
        </w:numPr>
        <w:spacing w:after="0" w:afterAutospacing="0"/>
        <w:ind w:left="720" w:hanging="360"/>
      </w:pPr>
      <w:r w:rsidDel="00000000" w:rsidR="00000000" w:rsidRPr="00000000">
        <w:rPr>
          <w:rtl w:val="0"/>
        </w:rPr>
        <w:t xml:space="preserve">404 Not found: Dataset was not found in location US</w:t>
      </w:r>
    </w:p>
    <w:p w:rsidR="00000000" w:rsidDel="00000000" w:rsidP="00000000" w:rsidRDefault="00000000" w:rsidRPr="00000000" w14:paraId="00000A59">
      <w:pPr>
        <w:numPr>
          <w:ilvl w:val="0"/>
          <w:numId w:val="88"/>
        </w:numPr>
        <w:ind w:left="720" w:hanging="360"/>
      </w:pPr>
      <w:r w:rsidDel="00000000" w:rsidR="00000000" w:rsidRPr="00000000">
        <w:rPr>
          <w:rtl w:val="0"/>
        </w:rPr>
        <w:t xml:space="preserve">404 Not found: Dataset eighth-zenith-372015:trip_data_all was not found in location us-west1</w:t>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b w:val="1"/>
          <w:rtl w:val="0"/>
        </w:rPr>
        <w:t xml:space="preserve">R:</w:t>
      </w:r>
      <w:r w:rsidDel="00000000" w:rsidR="00000000" w:rsidRPr="00000000">
        <w:rPr>
          <w:rtl w:val="0"/>
        </w:rPr>
        <w:t xml:space="preserve"> Go to BigQuery, and check the location of BOTH</w:t>
      </w:r>
    </w:p>
    <w:p w:rsidR="00000000" w:rsidDel="00000000" w:rsidP="00000000" w:rsidRDefault="00000000" w:rsidRPr="00000000" w14:paraId="00000A5C">
      <w:pPr>
        <w:numPr>
          <w:ilvl w:val="0"/>
          <w:numId w:val="15"/>
        </w:numPr>
        <w:ind w:left="720" w:hanging="360"/>
      </w:pPr>
      <w:r w:rsidDel="00000000" w:rsidR="00000000" w:rsidRPr="00000000">
        <w:rPr>
          <w:rtl w:val="0"/>
        </w:rPr>
        <w:t xml:space="preserve">The source dataset (trips_data_all), and</w:t>
      </w:r>
    </w:p>
    <w:p w:rsidR="00000000" w:rsidDel="00000000" w:rsidP="00000000" w:rsidRDefault="00000000" w:rsidRPr="00000000" w14:paraId="00000A5D">
      <w:pPr>
        <w:numPr>
          <w:ilvl w:val="0"/>
          <w:numId w:val="15"/>
        </w:numPr>
        <w:ind w:left="720" w:hanging="360"/>
      </w:pPr>
      <w:r w:rsidDel="00000000" w:rsidR="00000000" w:rsidRPr="00000000">
        <w:rPr>
          <w:rtl w:val="0"/>
        </w:rPr>
        <w:t xml:space="preserve">The schema you’re trying to write to (name should be </w:t>
        <w:tab/>
        <w:t xml:space="preserve">dbt_&lt;first initial&gt;&lt;last name&gt; (if you didn’t change the default settings at the end when setting up your project))</w:t>
      </w:r>
    </w:p>
    <w:p w:rsidR="00000000" w:rsidDel="00000000" w:rsidP="00000000" w:rsidRDefault="00000000" w:rsidRPr="00000000" w14:paraId="00000A5E">
      <w:pPr>
        <w:rPr/>
      </w:pPr>
      <w:r w:rsidDel="00000000" w:rsidR="00000000" w:rsidRPr="00000000">
        <w:rPr>
          <w:rtl w:val="0"/>
        </w:rPr>
        <w:t xml:space="preserve">Likely, your source data will be in your region, but the write location will be a multi-regional location (US in this example). Delete these datasets, and recreate them with your specified region and the correct naming format.</w:t>
      </w:r>
    </w:p>
    <w:p w:rsidR="00000000" w:rsidDel="00000000" w:rsidP="00000000" w:rsidRDefault="00000000" w:rsidRPr="00000000" w14:paraId="00000A5F">
      <w:pPr>
        <w:rPr/>
      </w:pPr>
      <w:r w:rsidDel="00000000" w:rsidR="00000000" w:rsidRPr="00000000">
        <w:rPr>
          <w:rtl w:val="0"/>
        </w:rPr>
        <w:t xml:space="preserve">Alternatively, instead of removing datasets, you can specify the single-region location you are using. E.g. instead of </w:t>
      </w:r>
      <w:r w:rsidDel="00000000" w:rsidR="00000000" w:rsidRPr="00000000">
        <w:rPr>
          <w:rFonts w:ascii="Roboto Mono" w:cs="Roboto Mono" w:eastAsia="Roboto Mono" w:hAnsi="Roboto Mono"/>
          <w:shd w:fill="f3f3f3" w:val="clear"/>
          <w:rtl w:val="0"/>
        </w:rPr>
        <w:t xml:space="preserve">‘location: US</w:t>
      </w:r>
      <w:r w:rsidDel="00000000" w:rsidR="00000000" w:rsidRPr="00000000">
        <w:rPr>
          <w:rtl w:val="0"/>
        </w:rPr>
        <w:t xml:space="preserve">’, specify the region, so </w:t>
      </w:r>
      <w:r w:rsidDel="00000000" w:rsidR="00000000" w:rsidRPr="00000000">
        <w:rPr>
          <w:rFonts w:ascii="Roboto Mono" w:cs="Roboto Mono" w:eastAsia="Roboto Mono" w:hAnsi="Roboto Mono"/>
          <w:shd w:fill="f3f3f3" w:val="clear"/>
          <w:rtl w:val="0"/>
        </w:rPr>
        <w:t xml:space="preserve">‘location: US-east1</w:t>
      </w:r>
      <w:r w:rsidDel="00000000" w:rsidR="00000000" w:rsidRPr="00000000">
        <w:rPr>
          <w:rtl w:val="0"/>
        </w:rPr>
        <w:t xml:space="preserve">’. See </w:t>
      </w:r>
      <w:hyperlink r:id="rId196">
        <w:r w:rsidDel="00000000" w:rsidR="00000000" w:rsidRPr="00000000">
          <w:rPr>
            <w:u w:val="single"/>
            <w:rtl w:val="0"/>
          </w:rPr>
          <w:t xml:space="preserve">this Github comment</w:t>
        </w:r>
      </w:hyperlink>
      <w:r w:rsidDel="00000000" w:rsidR="00000000" w:rsidRPr="00000000">
        <w:rPr>
          <w:rtl w:val="0"/>
        </w:rPr>
        <w:t xml:space="preserve"> for more detail. Additionally please see </w:t>
      </w:r>
      <w:hyperlink r:id="rId197">
        <w:r w:rsidDel="00000000" w:rsidR="00000000" w:rsidRPr="00000000">
          <w:rPr>
            <w:u w:val="single"/>
            <w:rtl w:val="0"/>
          </w:rPr>
          <w:t xml:space="preserve">this post of Sandy</w:t>
        </w:r>
      </w:hyperlink>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t xml:space="preserve"> In </w:t>
      </w:r>
      <w:r w:rsidDel="00000000" w:rsidR="00000000" w:rsidRPr="00000000">
        <w:rPr>
          <w:b w:val="1"/>
          <w:i w:val="1"/>
          <w:sz w:val="30"/>
          <w:szCs w:val="30"/>
          <w:rtl w:val="0"/>
        </w:rPr>
        <w:t xml:space="preserve">DBT cloud</w:t>
      </w:r>
      <w:r w:rsidDel="00000000" w:rsidR="00000000" w:rsidRPr="00000000">
        <w:rPr>
          <w:rtl w:val="0"/>
        </w:rPr>
        <w:t xml:space="preserve"> you can actually specify the location using the following steps:</w:t>
      </w:r>
    </w:p>
    <w:p w:rsidR="00000000" w:rsidDel="00000000" w:rsidP="00000000" w:rsidRDefault="00000000" w:rsidRPr="00000000" w14:paraId="00000A62">
      <w:pPr>
        <w:numPr>
          <w:ilvl w:val="0"/>
          <w:numId w:val="106"/>
        </w:numPr>
        <w:ind w:left="720" w:hanging="360"/>
      </w:pPr>
      <w:r w:rsidDel="00000000" w:rsidR="00000000" w:rsidRPr="00000000">
        <w:rPr>
          <w:b w:val="1"/>
          <w:rtl w:val="0"/>
        </w:rPr>
        <w:t xml:space="preserve">GPo </w:t>
      </w:r>
      <w:r w:rsidDel="00000000" w:rsidR="00000000" w:rsidRPr="00000000">
        <w:rPr>
          <w:rtl w:val="0"/>
        </w:rPr>
        <w:t xml:space="preserve">to your profile page (top right drop-down --&gt; profile)</w:t>
      </w:r>
    </w:p>
    <w:p w:rsidR="00000000" w:rsidDel="00000000" w:rsidP="00000000" w:rsidRDefault="00000000" w:rsidRPr="00000000" w14:paraId="00000A63">
      <w:pPr>
        <w:numPr>
          <w:ilvl w:val="0"/>
          <w:numId w:val="106"/>
        </w:numPr>
        <w:ind w:left="720" w:hanging="360"/>
      </w:pPr>
      <w:r w:rsidDel="00000000" w:rsidR="00000000" w:rsidRPr="00000000">
        <w:rPr>
          <w:rtl w:val="0"/>
        </w:rPr>
        <w:t xml:space="preserve">Then </w:t>
      </w:r>
      <w:r w:rsidDel="00000000" w:rsidR="00000000" w:rsidRPr="00000000">
        <w:rPr>
          <w:b w:val="1"/>
          <w:rtl w:val="0"/>
        </w:rPr>
        <w:t xml:space="preserve">go </w:t>
      </w:r>
      <w:r w:rsidDel="00000000" w:rsidR="00000000" w:rsidRPr="00000000">
        <w:rPr>
          <w:rtl w:val="0"/>
        </w:rPr>
        <w:t xml:space="preserve">to under Credentials --&gt; Analytics (you may have customised this name)</w:t>
      </w:r>
    </w:p>
    <w:p w:rsidR="00000000" w:rsidDel="00000000" w:rsidP="00000000" w:rsidRDefault="00000000" w:rsidRPr="00000000" w14:paraId="00000A64">
      <w:pPr>
        <w:numPr>
          <w:ilvl w:val="0"/>
          <w:numId w:val="106"/>
        </w:numPr>
        <w:ind w:left="720" w:hanging="360"/>
      </w:pPr>
      <w:r w:rsidDel="00000000" w:rsidR="00000000" w:rsidRPr="00000000">
        <w:rPr>
          <w:b w:val="1"/>
          <w:rtl w:val="0"/>
        </w:rPr>
        <w:t xml:space="preserve">Click </w:t>
      </w:r>
      <w:r w:rsidDel="00000000" w:rsidR="00000000" w:rsidRPr="00000000">
        <w:rPr>
          <w:rtl w:val="0"/>
        </w:rPr>
        <w:t xml:space="preserve">on Bigquery &gt;</w:t>
      </w:r>
    </w:p>
    <w:p w:rsidR="00000000" w:rsidDel="00000000" w:rsidP="00000000" w:rsidRDefault="00000000" w:rsidRPr="00000000" w14:paraId="00000A65">
      <w:pPr>
        <w:numPr>
          <w:ilvl w:val="0"/>
          <w:numId w:val="106"/>
        </w:numPr>
        <w:ind w:left="720" w:hanging="360"/>
      </w:pPr>
      <w:r w:rsidDel="00000000" w:rsidR="00000000" w:rsidRPr="00000000">
        <w:rPr>
          <w:b w:val="1"/>
          <w:rtl w:val="0"/>
        </w:rPr>
        <w:t xml:space="preserve">Hit </w:t>
      </w:r>
      <w:r w:rsidDel="00000000" w:rsidR="00000000" w:rsidRPr="00000000">
        <w:rPr>
          <w:rtl w:val="0"/>
        </w:rPr>
        <w:t xml:space="preserve">Edit</w:t>
      </w:r>
    </w:p>
    <w:p w:rsidR="00000000" w:rsidDel="00000000" w:rsidP="00000000" w:rsidRDefault="00000000" w:rsidRPr="00000000" w14:paraId="00000A66">
      <w:pPr>
        <w:numPr>
          <w:ilvl w:val="0"/>
          <w:numId w:val="106"/>
        </w:numPr>
        <w:ind w:left="720" w:hanging="360"/>
      </w:pPr>
      <w:r w:rsidDel="00000000" w:rsidR="00000000" w:rsidRPr="00000000">
        <w:rPr>
          <w:b w:val="1"/>
          <w:rtl w:val="0"/>
        </w:rPr>
        <w:t xml:space="preserve">Update </w:t>
      </w:r>
      <w:r w:rsidDel="00000000" w:rsidR="00000000" w:rsidRPr="00000000">
        <w:rPr>
          <w:rtl w:val="0"/>
        </w:rPr>
        <w:t xml:space="preserve">your location, you may need to re-upload your service account JSON to re-fetch your private key, and </w:t>
      </w:r>
      <w:r w:rsidDel="00000000" w:rsidR="00000000" w:rsidRPr="00000000">
        <w:rPr>
          <w:b w:val="1"/>
          <w:rtl w:val="0"/>
        </w:rPr>
        <w:t xml:space="preserve">save. (NOTE: </w:t>
      </w:r>
      <w:r w:rsidDel="00000000" w:rsidR="00000000" w:rsidRPr="00000000">
        <w:rPr>
          <w:rtl w:val="0"/>
        </w:rPr>
        <w:t xml:space="preserve">be sure to exactly copy the region BigQuery specifies your dataset is in.</w:t>
      </w:r>
      <w:r w:rsidDel="00000000" w:rsidR="00000000" w:rsidRPr="00000000">
        <w:rPr>
          <w:b w:val="1"/>
          <w:rtl w:val="0"/>
        </w:rPr>
        <w:t xml:space="preserve">)</w:t>
      </w:r>
    </w:p>
    <w:p w:rsidR="00000000" w:rsidDel="00000000" w:rsidP="00000000" w:rsidRDefault="00000000" w:rsidRPr="00000000" w14:paraId="00000A67">
      <w:pPr>
        <w:rPr>
          <w:b w:val="1"/>
        </w:rPr>
      </w:pPr>
      <w:r w:rsidDel="00000000" w:rsidR="00000000" w:rsidRPr="00000000">
        <w:rPr>
          <w:rtl w:val="0"/>
        </w:rPr>
      </w:r>
    </w:p>
    <w:p w:rsidR="00000000" w:rsidDel="00000000" w:rsidP="00000000" w:rsidRDefault="00000000" w:rsidRPr="00000000" w14:paraId="00000A68">
      <w:pPr>
        <w:pStyle w:val="Heading2"/>
        <w:rPr/>
      </w:pPr>
      <w:bookmarkStart w:colFirst="0" w:colLast="0" w:name="_aijeiwkjqsxe" w:id="287"/>
      <w:bookmarkEnd w:id="287"/>
      <w:r w:rsidDel="00000000" w:rsidR="00000000" w:rsidRPr="00000000">
        <w:rPr>
          <w:rtl w:val="0"/>
        </w:rPr>
        <w:t xml:space="preserve">DBT - When executing dbt run after installing dbt-utils latest version i.e., 1.0.0 warning has generated</w:t>
      </w:r>
    </w:p>
    <w:p w:rsidR="00000000" w:rsidDel="00000000" w:rsidP="00000000" w:rsidRDefault="00000000" w:rsidRPr="00000000" w14:paraId="00000A69">
      <w:pPr>
        <w:rPr>
          <w:rFonts w:ascii="Consolas" w:cs="Consolas" w:eastAsia="Consolas" w:hAnsi="Consolas"/>
          <w:sz w:val="20"/>
          <w:szCs w:val="20"/>
          <w:shd w:fill="111827" w:val="clear"/>
        </w:rPr>
      </w:pPr>
      <w:r w:rsidDel="00000000" w:rsidR="00000000" w:rsidRPr="00000000">
        <w:rPr>
          <w:rtl w:val="0"/>
        </w:rPr>
        <w:t xml:space="preserve">Error: </w:t>
      </w:r>
      <w:r w:rsidDel="00000000" w:rsidR="00000000" w:rsidRPr="00000000">
        <w:rPr>
          <w:rFonts w:ascii="Consolas" w:cs="Consolas" w:eastAsia="Consolas" w:hAnsi="Consolas"/>
          <w:sz w:val="20"/>
          <w:szCs w:val="20"/>
          <w:rtl w:val="0"/>
        </w:rPr>
        <w:t xml:space="preserve">`dbt_utils.surrogate_key` has been replaced by `dbt_utils.generate_surrogate_key`</w:t>
      </w:r>
      <w:r w:rsidDel="00000000" w:rsidR="00000000" w:rsidRPr="00000000">
        <w:rPr>
          <w:rtl w:val="0"/>
        </w:rPr>
      </w:r>
    </w:p>
    <w:p w:rsidR="00000000" w:rsidDel="00000000" w:rsidP="00000000" w:rsidRDefault="00000000" w:rsidRPr="00000000" w14:paraId="00000A6A">
      <w:pPr>
        <w:rPr/>
      </w:pPr>
      <w:r w:rsidDel="00000000" w:rsidR="00000000" w:rsidRPr="00000000">
        <w:rPr>
          <w:rtl w:val="0"/>
        </w:rPr>
        <w:t xml:space="preserve">Fix:</w:t>
      </w:r>
    </w:p>
    <w:p w:rsidR="00000000" w:rsidDel="00000000" w:rsidP="00000000" w:rsidRDefault="00000000" w:rsidRPr="00000000" w14:paraId="00000A6B">
      <w:pPr>
        <w:rPr>
          <w:shd w:fill="f9fafb" w:val="clear"/>
        </w:rPr>
      </w:pPr>
      <w:r w:rsidDel="00000000" w:rsidR="00000000" w:rsidRPr="00000000">
        <w:rPr>
          <w:rtl w:val="0"/>
        </w:rPr>
        <w:t xml:space="preserve">Replace </w:t>
      </w:r>
      <w:r w:rsidDel="00000000" w:rsidR="00000000" w:rsidRPr="00000000">
        <w:rPr>
          <w:rFonts w:ascii="Consolas" w:cs="Consolas" w:eastAsia="Consolas" w:hAnsi="Consolas"/>
          <w:sz w:val="20"/>
          <w:szCs w:val="20"/>
          <w:rtl w:val="0"/>
        </w:rPr>
        <w:t xml:space="preserve">dbt_utils.surrogate_key </w:t>
      </w:r>
      <w:r w:rsidDel="00000000" w:rsidR="00000000" w:rsidRPr="00000000">
        <w:rPr>
          <w:rtl w:val="0"/>
        </w:rPr>
        <w:t xml:space="preserve"> with </w:t>
      </w:r>
      <w:r w:rsidDel="00000000" w:rsidR="00000000" w:rsidRPr="00000000">
        <w:rPr>
          <w:rFonts w:ascii="Consolas" w:cs="Consolas" w:eastAsia="Consolas" w:hAnsi="Consolas"/>
          <w:sz w:val="20"/>
          <w:szCs w:val="20"/>
          <w:rtl w:val="0"/>
        </w:rPr>
        <w:t xml:space="preserve">dbt_utils.generate_surrogate_key</w:t>
      </w:r>
      <w:r w:rsidDel="00000000" w:rsidR="00000000" w:rsidRPr="00000000">
        <w:rPr>
          <w:rtl w:val="0"/>
        </w:rPr>
        <w:t xml:space="preserve"> in </w:t>
      </w:r>
      <w:r w:rsidDel="00000000" w:rsidR="00000000" w:rsidRPr="00000000">
        <w:rPr>
          <w:shd w:fill="f9fafb" w:val="clear"/>
          <w:rtl w:val="0"/>
        </w:rPr>
        <w:t xml:space="preserve">stg_green_tripdata.sql</w:t>
      </w:r>
    </w:p>
    <w:p w:rsidR="00000000" w:rsidDel="00000000" w:rsidP="00000000" w:rsidRDefault="00000000" w:rsidRPr="00000000" w14:paraId="00000A6C">
      <w:pPr>
        <w:rPr>
          <w:b w:val="1"/>
          <w:sz w:val="34"/>
          <w:szCs w:val="34"/>
        </w:rPr>
      </w:pPr>
      <w:r w:rsidDel="00000000" w:rsidR="00000000" w:rsidRPr="00000000">
        <w:rPr>
          <w:rtl w:val="0"/>
        </w:rPr>
      </w:r>
    </w:p>
    <w:p w:rsidR="00000000" w:rsidDel="00000000" w:rsidP="00000000" w:rsidRDefault="00000000" w:rsidRPr="00000000" w14:paraId="00000A6D">
      <w:pPr>
        <w:pStyle w:val="Heading2"/>
        <w:rPr/>
      </w:pPr>
      <w:bookmarkStart w:colFirst="0" w:colLast="0" w:name="_9nbk0d9pdtw2" w:id="288"/>
      <w:bookmarkEnd w:id="288"/>
      <w:r w:rsidDel="00000000" w:rsidR="00000000" w:rsidRPr="00000000">
        <w:rPr>
          <w:rtl w:val="0"/>
        </w:rPr>
        <w:t xml:space="preserve">When executing dbt run after fact_trips.sql has been created, the task failed with error:  “Access Denied: BigQuery BigQuery: Permission denied while globbing file pattern.”</w:t>
      </w:r>
    </w:p>
    <w:p w:rsidR="00000000" w:rsidDel="00000000" w:rsidP="00000000" w:rsidRDefault="00000000" w:rsidRPr="00000000" w14:paraId="00000A6E">
      <w:pPr>
        <w:rPr/>
      </w:pPr>
      <w:r w:rsidDel="00000000" w:rsidR="00000000" w:rsidRPr="00000000">
        <w:rPr>
          <w:rtl w:val="0"/>
        </w:rPr>
        <w:t xml:space="preserve">1. Fixed by adding the Storage Object Viewer role to the service account in use in BigQuery.</w:t>
      </w:r>
    </w:p>
    <w:p w:rsidR="00000000" w:rsidDel="00000000" w:rsidP="00000000" w:rsidRDefault="00000000" w:rsidRPr="00000000" w14:paraId="00000A6F">
      <w:pPr>
        <w:rPr/>
      </w:pPr>
      <w:r w:rsidDel="00000000" w:rsidR="00000000" w:rsidRPr="00000000">
        <w:rPr>
          <w:rtl w:val="0"/>
        </w:rPr>
        <w:t xml:space="preserve">2. Add the related roles to the service account in use in GCS.</w:t>
      </w:r>
    </w:p>
    <w:p w:rsidR="00000000" w:rsidDel="00000000" w:rsidP="00000000" w:rsidRDefault="00000000" w:rsidRPr="00000000" w14:paraId="00000A70">
      <w:pPr>
        <w:rPr>
          <w:rFonts w:ascii="Consolas" w:cs="Consolas" w:eastAsia="Consolas" w:hAnsi="Consolas"/>
          <w:highlight w:val="white"/>
        </w:rPr>
      </w:pPr>
      <w:r w:rsidDel="00000000" w:rsidR="00000000" w:rsidRPr="00000000">
        <w:rPr>
          <w:rFonts w:ascii="Consolas" w:cs="Consolas" w:eastAsia="Consolas" w:hAnsi="Consolas"/>
          <w:highlight w:val="white"/>
        </w:rPr>
        <w:drawing>
          <wp:inline distB="114300" distT="114300" distL="114300" distR="114300">
            <wp:extent cx="19507200" cy="9963150"/>
            <wp:effectExtent b="0" l="0" r="0" t="0"/>
            <wp:docPr id="71" name="image69.png"/>
            <a:graphic>
              <a:graphicData uri="http://schemas.openxmlformats.org/drawingml/2006/picture">
                <pic:pic>
                  <pic:nvPicPr>
                    <pic:cNvPr id="0" name="image69.png"/>
                    <pic:cNvPicPr preferRelativeResize="0"/>
                  </pic:nvPicPr>
                  <pic:blipFill>
                    <a:blip r:embed="rId198"/>
                    <a:srcRect b="0" l="0" r="0" t="0"/>
                    <a:stretch>
                      <a:fillRect/>
                    </a:stretch>
                  </pic:blipFill>
                  <pic:spPr>
                    <a:xfrm>
                      <a:off x="0" y="0"/>
                      <a:ext cx="195072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72">
      <w:pPr>
        <w:pStyle w:val="Heading2"/>
        <w:spacing w:after="200" w:lineRule="auto"/>
        <w:rPr>
          <w:sz w:val="34"/>
          <w:szCs w:val="34"/>
        </w:rPr>
      </w:pPr>
      <w:bookmarkStart w:colFirst="0" w:colLast="0" w:name="_kzb1xlzgem62" w:id="289"/>
      <w:bookmarkEnd w:id="289"/>
      <w:r w:rsidDel="00000000" w:rsidR="00000000" w:rsidRPr="00000000">
        <w:rPr>
          <w:sz w:val="34"/>
          <w:szCs w:val="34"/>
          <w:rtl w:val="0"/>
        </w:rPr>
        <w:t xml:space="preserve">When You are getting error dbt_utils not found</w:t>
      </w:r>
    </w:p>
    <w:p w:rsidR="00000000" w:rsidDel="00000000" w:rsidP="00000000" w:rsidRDefault="00000000" w:rsidRPr="00000000" w14:paraId="00000A73">
      <w:pPr>
        <w:rPr/>
      </w:pPr>
      <w:r w:rsidDel="00000000" w:rsidR="00000000" w:rsidRPr="00000000">
        <w:rPr>
          <w:rtl w:val="0"/>
        </w:rPr>
        <w:t xml:space="preserve">You need to create packages.yml file in main project directory and add packages’ meta data: </w:t>
      </w:r>
    </w:p>
    <w:p w:rsidR="00000000" w:rsidDel="00000000" w:rsidP="00000000" w:rsidRDefault="00000000" w:rsidRPr="00000000" w14:paraId="00000A74">
      <w:pPr>
        <w:rPr/>
      </w:pPr>
      <w:r w:rsidDel="00000000" w:rsidR="00000000" w:rsidRPr="00000000">
        <w:rPr>
          <w:rtl w:val="0"/>
        </w:rPr>
        <w:t xml:space="preserve">packages:</w:t>
      </w:r>
    </w:p>
    <w:p w:rsidR="00000000" w:rsidDel="00000000" w:rsidP="00000000" w:rsidRDefault="00000000" w:rsidRPr="00000000" w14:paraId="00000A75">
      <w:pPr>
        <w:rPr/>
      </w:pPr>
      <w:r w:rsidDel="00000000" w:rsidR="00000000" w:rsidRPr="00000000">
        <w:rPr>
          <w:rtl w:val="0"/>
        </w:rPr>
        <w:t xml:space="preserve">  - package: dbt-labs/dbt_utils</w:t>
      </w:r>
    </w:p>
    <w:p w:rsidR="00000000" w:rsidDel="00000000" w:rsidP="00000000" w:rsidRDefault="00000000" w:rsidRPr="00000000" w14:paraId="00000A76">
      <w:pPr>
        <w:rPr/>
      </w:pPr>
      <w:r w:rsidDel="00000000" w:rsidR="00000000" w:rsidRPr="00000000">
        <w:rPr>
          <w:rtl w:val="0"/>
        </w:rPr>
        <w:tab/>
        <w:t xml:space="preserve">version: 0.8.0</w:t>
      </w:r>
    </w:p>
    <w:p w:rsidR="00000000" w:rsidDel="00000000" w:rsidP="00000000" w:rsidRDefault="00000000" w:rsidRPr="00000000" w14:paraId="00000A77">
      <w:pPr>
        <w:rPr/>
      </w:pPr>
      <w:r w:rsidDel="00000000" w:rsidR="00000000" w:rsidRPr="00000000">
        <w:rPr>
          <w:rtl w:val="0"/>
        </w:rPr>
        <w:t xml:space="preserve">After creating file run:</w:t>
      </w:r>
    </w:p>
    <w:p w:rsidR="00000000" w:rsidDel="00000000" w:rsidP="00000000" w:rsidRDefault="00000000" w:rsidRPr="00000000" w14:paraId="00000A78">
      <w:pPr>
        <w:rPr/>
      </w:pPr>
      <w:r w:rsidDel="00000000" w:rsidR="00000000" w:rsidRPr="00000000">
        <w:rPr>
          <w:rtl w:val="0"/>
        </w:rPr>
        <w:t xml:space="preserve">dbt deps</w:t>
      </w:r>
    </w:p>
    <w:p w:rsidR="00000000" w:rsidDel="00000000" w:rsidP="00000000" w:rsidRDefault="00000000" w:rsidRPr="00000000" w14:paraId="00000A79">
      <w:pPr>
        <w:rPr/>
      </w:pPr>
      <w:r w:rsidDel="00000000" w:rsidR="00000000" w:rsidRPr="00000000">
        <w:rPr>
          <w:rtl w:val="0"/>
        </w:rPr>
        <w:t xml:space="preserve">And hit enter.</w:t>
      </w:r>
    </w:p>
    <w:p w:rsidR="00000000" w:rsidDel="00000000" w:rsidP="00000000" w:rsidRDefault="00000000" w:rsidRPr="00000000" w14:paraId="00000A7A">
      <w:pPr>
        <w:pStyle w:val="Heading2"/>
        <w:rPr>
          <w:sz w:val="24"/>
          <w:szCs w:val="24"/>
        </w:rPr>
      </w:pPr>
      <w:bookmarkStart w:colFirst="0" w:colLast="0" w:name="_j54jjefo1y1e" w:id="290"/>
      <w:bookmarkEnd w:id="290"/>
      <w:r w:rsidDel="00000000" w:rsidR="00000000" w:rsidRPr="00000000">
        <w:rPr>
          <w:sz w:val="34"/>
          <w:szCs w:val="34"/>
          <w:rtl w:val="0"/>
        </w:rPr>
        <w:t xml:space="preserve">Lineage is currently unavailable. Check that your project does not contain compilation errors or contact support if this error persists.</w:t>
      </w:r>
      <w:r w:rsidDel="00000000" w:rsidR="00000000" w:rsidRPr="00000000">
        <w:rPr>
          <w:rtl w:val="0"/>
        </w:rPr>
      </w:r>
    </w:p>
    <w:p w:rsidR="00000000" w:rsidDel="00000000" w:rsidP="00000000" w:rsidRDefault="00000000" w:rsidRPr="00000000" w14:paraId="00000A7B">
      <w:pPr>
        <w:rPr>
          <w:sz w:val="34"/>
          <w:szCs w:val="34"/>
        </w:rPr>
      </w:pPr>
      <w:r w:rsidDel="00000000" w:rsidR="00000000" w:rsidRPr="00000000">
        <w:rPr>
          <w:rtl w:val="0"/>
        </w:rPr>
        <w:t xml:space="preserve">Ensure you properly format your yml file. Check the build logs if the run was completed successfully. You can expand the command history console (where you type the </w:t>
      </w:r>
      <w:r w:rsidDel="00000000" w:rsidR="00000000" w:rsidRPr="00000000">
        <w:rPr>
          <w:rFonts w:ascii="Consolas" w:cs="Consolas" w:eastAsia="Consolas" w:hAnsi="Consolas"/>
          <w:sz w:val="21"/>
          <w:szCs w:val="21"/>
          <w:rtl w:val="0"/>
        </w:rPr>
        <w:t xml:space="preserve">--vars '{'is_test_run': 'false'}'</w:t>
      </w:r>
      <w:r w:rsidDel="00000000" w:rsidR="00000000" w:rsidRPr="00000000">
        <w:rPr>
          <w:rtl w:val="0"/>
        </w:rPr>
        <w:t xml:space="preserve">)  and click on any stage’s logs to expand and read errors messages or warnings.</w:t>
      </w:r>
      <w:r w:rsidDel="00000000" w:rsidR="00000000" w:rsidRPr="00000000">
        <w:rPr>
          <w:rtl w:val="0"/>
        </w:rPr>
      </w:r>
    </w:p>
    <w:p w:rsidR="00000000" w:rsidDel="00000000" w:rsidP="00000000" w:rsidRDefault="00000000" w:rsidRPr="00000000" w14:paraId="00000A7C">
      <w:pPr>
        <w:pStyle w:val="Heading2"/>
        <w:rPr/>
      </w:pPr>
      <w:bookmarkStart w:colFirst="0" w:colLast="0" w:name="_gqeckghjh0tu" w:id="291"/>
      <w:bookmarkEnd w:id="291"/>
      <w:r w:rsidDel="00000000" w:rsidR="00000000" w:rsidRPr="00000000">
        <w:rPr>
          <w:rtl w:val="0"/>
        </w:rPr>
        <w:t xml:space="preserve">Build - Why do my Fact_trips only contain a few days of data?</w:t>
      </w:r>
    </w:p>
    <w:p w:rsidR="00000000" w:rsidDel="00000000" w:rsidP="00000000" w:rsidRDefault="00000000" w:rsidRPr="00000000" w14:paraId="00000A7D">
      <w:pPr>
        <w:rPr>
          <w:highlight w:val="white"/>
        </w:rPr>
      </w:pPr>
      <w:r w:rsidDel="00000000" w:rsidR="00000000" w:rsidRPr="00000000">
        <w:rPr>
          <w:highlight w:val="white"/>
          <w:rtl w:val="0"/>
        </w:rPr>
        <w:t xml:space="preserve">Make sure you use:</w:t>
      </w:r>
    </w:p>
    <w:p w:rsidR="00000000" w:rsidDel="00000000" w:rsidP="00000000" w:rsidRDefault="00000000" w:rsidRPr="00000000" w14:paraId="00000A7E">
      <w:pPr>
        <w:numPr>
          <w:ilvl w:val="0"/>
          <w:numId w:val="58"/>
        </w:numPr>
        <w:spacing w:after="0" w:afterAutospacing="0"/>
        <w:ind w:left="720" w:hanging="360"/>
      </w:pPr>
      <w:r w:rsidDel="00000000" w:rsidR="00000000" w:rsidRPr="00000000">
        <w:rPr>
          <w:rFonts w:ascii="Courier New" w:cs="Courier New" w:eastAsia="Courier New" w:hAnsi="Courier New"/>
          <w:rtl w:val="0"/>
        </w:rPr>
        <w:t xml:space="preserve">dbt run --var ‘is_test_run: false’</w:t>
      </w:r>
      <w:r w:rsidDel="00000000" w:rsidR="00000000" w:rsidRPr="00000000">
        <w:rPr>
          <w:rtl w:val="0"/>
        </w:rPr>
        <w:t xml:space="preserve"> or </w:t>
      </w:r>
    </w:p>
    <w:p w:rsidR="00000000" w:rsidDel="00000000" w:rsidP="00000000" w:rsidRDefault="00000000" w:rsidRPr="00000000" w14:paraId="00000A7F">
      <w:pPr>
        <w:numPr>
          <w:ilvl w:val="0"/>
          <w:numId w:val="58"/>
        </w:numPr>
        <w:ind w:left="720" w:hanging="360"/>
      </w:pPr>
      <w:r w:rsidDel="00000000" w:rsidR="00000000" w:rsidRPr="00000000">
        <w:rPr>
          <w:rFonts w:ascii="Courier New" w:cs="Courier New" w:eastAsia="Courier New" w:hAnsi="Courier New"/>
          <w:rtl w:val="0"/>
        </w:rPr>
        <w:t xml:space="preserve">dbt build --var ‘is_test_run: false’</w:t>
      </w:r>
      <w:r w:rsidDel="00000000" w:rsidR="00000000" w:rsidRPr="00000000">
        <w:rPr>
          <w:rtl w:val="0"/>
        </w:rPr>
        <w:t xml:space="preserve">  </w:t>
      </w:r>
    </w:p>
    <w:p w:rsidR="00000000" w:rsidDel="00000000" w:rsidP="00000000" w:rsidRDefault="00000000" w:rsidRPr="00000000" w14:paraId="00000A80">
      <w:pPr>
        <w:rPr/>
      </w:pPr>
      <w:r w:rsidDel="00000000" w:rsidR="00000000" w:rsidRPr="00000000">
        <w:rPr>
          <w:rtl w:val="0"/>
        </w:rPr>
        <w:t xml:space="preserve">(watch out for formatted text from this document: re-type the single quotes). If that does not work, use </w:t>
      </w:r>
      <w:r w:rsidDel="00000000" w:rsidR="00000000" w:rsidRPr="00000000">
        <w:rPr>
          <w:rFonts w:ascii="Courier New" w:cs="Courier New" w:eastAsia="Courier New" w:hAnsi="Courier New"/>
          <w:rtl w:val="0"/>
        </w:rPr>
        <w:t xml:space="preserve">--vars '{'is_test_run': 'false'}'</w:t>
      </w:r>
      <w:r w:rsidDel="00000000" w:rsidR="00000000" w:rsidRPr="00000000">
        <w:rPr>
          <w:rtl w:val="0"/>
        </w:rPr>
        <w:t xml:space="preserve"> with each phrase separately quoted.</w:t>
      </w:r>
    </w:p>
    <w:p w:rsidR="00000000" w:rsidDel="00000000" w:rsidP="00000000" w:rsidRDefault="00000000" w:rsidRPr="00000000" w14:paraId="00000A81">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82">
      <w:pPr>
        <w:pStyle w:val="Heading2"/>
        <w:rPr/>
      </w:pPr>
      <w:bookmarkStart w:colFirst="0" w:colLast="0" w:name="_jwv9h664v6ml" w:id="292"/>
      <w:bookmarkEnd w:id="292"/>
      <w:r w:rsidDel="00000000" w:rsidR="00000000" w:rsidRPr="00000000">
        <w:rPr>
          <w:rtl w:val="0"/>
        </w:rPr>
        <w:t xml:space="preserve">Build - Why do my fact_trips only contain one month of data?</w:t>
      </w:r>
    </w:p>
    <w:p w:rsidR="00000000" w:rsidDel="00000000" w:rsidP="00000000" w:rsidRDefault="00000000" w:rsidRPr="00000000" w14:paraId="00000A83">
      <w:pPr>
        <w:rPr/>
      </w:pPr>
      <w:r w:rsidDel="00000000" w:rsidR="00000000" w:rsidRPr="00000000">
        <w:rPr>
          <w:rtl w:val="0"/>
        </w:rPr>
        <w:t xml:space="preserve">Check if you specified </w:t>
      </w:r>
      <w:r w:rsidDel="00000000" w:rsidR="00000000" w:rsidRPr="00000000">
        <w:rPr>
          <w:rFonts w:ascii="Courier New" w:cs="Courier New" w:eastAsia="Courier New" w:hAnsi="Courier New"/>
          <w:sz w:val="20"/>
          <w:szCs w:val="20"/>
          <w:rtl w:val="0"/>
        </w:rPr>
        <w:t xml:space="preserve">if_exists </w:t>
      </w:r>
      <w:r w:rsidDel="00000000" w:rsidR="00000000" w:rsidRPr="00000000">
        <w:rPr>
          <w:rtl w:val="0"/>
        </w:rPr>
        <w:t xml:space="preserve">argument correctly when writing data from GCS to BigQuery. When I wrote my automated flow for each month of the years 2019 and 2020 for green and yellow data I had specified </w:t>
      </w:r>
      <w:r w:rsidDel="00000000" w:rsidR="00000000" w:rsidRPr="00000000">
        <w:rPr>
          <w:rFonts w:ascii="Courier New" w:cs="Courier New" w:eastAsia="Courier New" w:hAnsi="Courier New"/>
          <w:sz w:val="20"/>
          <w:szCs w:val="20"/>
          <w:rtl w:val="0"/>
        </w:rPr>
        <w:t xml:space="preserve">if_exists="replace" </w:t>
      </w:r>
      <w:r w:rsidDel="00000000" w:rsidR="00000000" w:rsidRPr="00000000">
        <w:rPr>
          <w:rtl w:val="0"/>
        </w:rPr>
        <w:t xml:space="preserve">while I was experimenting with the flow setup. Once you want to run the flow for all months in 2019 and 2020 make sure to set </w:t>
      </w:r>
      <w:r w:rsidDel="00000000" w:rsidR="00000000" w:rsidRPr="00000000">
        <w:rPr>
          <w:rFonts w:ascii="Courier New" w:cs="Courier New" w:eastAsia="Courier New" w:hAnsi="Courier New"/>
          <w:sz w:val="20"/>
          <w:szCs w:val="20"/>
          <w:rtl w:val="0"/>
        </w:rPr>
        <w:t xml:space="preserve">if_exists="append" </w:t>
      </w:r>
      <w:r w:rsidDel="00000000" w:rsidR="00000000" w:rsidRPr="00000000">
        <w:rPr>
          <w:rtl w:val="0"/>
        </w:rPr>
      </w:r>
    </w:p>
    <w:p w:rsidR="00000000" w:rsidDel="00000000" w:rsidP="00000000" w:rsidRDefault="00000000" w:rsidRPr="00000000" w14:paraId="00000A84">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if_exists="replace"</w:t>
      </w:r>
      <w:r w:rsidDel="00000000" w:rsidR="00000000" w:rsidRPr="00000000">
        <w:rPr>
          <w:rtl w:val="0"/>
        </w:rPr>
        <w:t xml:space="preserve"> will replace the whole table with only the month data that you are writing into BigQuery in that one iteration -&gt; you end up with only one month in BigQuery (the last one you inserted)</w:t>
      </w:r>
    </w:p>
    <w:p w:rsidR="00000000" w:rsidDel="00000000" w:rsidP="00000000" w:rsidRDefault="00000000" w:rsidRPr="00000000" w14:paraId="00000A85">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if_exists="append"</w:t>
      </w:r>
      <w:r w:rsidDel="00000000" w:rsidR="00000000" w:rsidRPr="00000000">
        <w:rPr>
          <w:rtl w:val="0"/>
        </w:rPr>
        <w:t xml:space="preserve"> will append the new monthly data -&gt; you end up with data from all months</w:t>
      </w:r>
      <w:r w:rsidDel="00000000" w:rsidR="00000000" w:rsidRPr="00000000">
        <w:rPr>
          <w:rtl w:val="0"/>
        </w:rPr>
      </w:r>
    </w:p>
    <w:p w:rsidR="00000000" w:rsidDel="00000000" w:rsidP="00000000" w:rsidRDefault="00000000" w:rsidRPr="00000000" w14:paraId="00000A86">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87">
      <w:pPr>
        <w:pStyle w:val="Heading2"/>
        <w:rPr/>
      </w:pPr>
      <w:bookmarkStart w:colFirst="0" w:colLast="0" w:name="_p6dcleiuuri" w:id="293"/>
      <w:bookmarkEnd w:id="293"/>
      <w:r w:rsidDel="00000000" w:rsidR="00000000" w:rsidRPr="00000000">
        <w:rPr>
          <w:rtl w:val="0"/>
        </w:rPr>
        <w:t xml:space="preserve">BigQuery returns an error when I try to run the dm_monthly_zone_revenue.sql model.</w:t>
      </w:r>
    </w:p>
    <w:p w:rsidR="00000000" w:rsidDel="00000000" w:rsidP="00000000" w:rsidRDefault="00000000" w:rsidRPr="00000000" w14:paraId="00000A88">
      <w:pPr>
        <w:rPr>
          <w:b w:val="1"/>
          <w:highlight w:val="white"/>
        </w:rPr>
      </w:pPr>
      <w:r w:rsidDel="00000000" w:rsidR="00000000" w:rsidRPr="00000000">
        <w:rPr>
          <w:rtl w:val="0"/>
        </w:rPr>
      </w:r>
    </w:p>
    <w:p w:rsidR="00000000" w:rsidDel="00000000" w:rsidP="00000000" w:rsidRDefault="00000000" w:rsidRPr="00000000" w14:paraId="00000A89">
      <w:pPr>
        <w:rPr>
          <w:highlight w:val="white"/>
        </w:rPr>
      </w:pPr>
      <w:r w:rsidDel="00000000" w:rsidR="00000000" w:rsidRPr="00000000">
        <w:rPr>
          <w:highlight w:val="white"/>
          <w:rtl w:val="0"/>
        </w:rPr>
        <w:t xml:space="preserve">R: After the second </w:t>
      </w:r>
      <w:r w:rsidDel="00000000" w:rsidR="00000000" w:rsidRPr="00000000">
        <w:rPr>
          <w:rFonts w:ascii="Consolas" w:cs="Consolas" w:eastAsia="Consolas" w:hAnsi="Consolas"/>
          <w:highlight w:val="white"/>
          <w:rtl w:val="0"/>
        </w:rPr>
        <w:t xml:space="preserve">SELECT</w:t>
      </w:r>
      <w:r w:rsidDel="00000000" w:rsidR="00000000" w:rsidRPr="00000000">
        <w:rPr>
          <w:highlight w:val="white"/>
          <w:rtl w:val="0"/>
        </w:rPr>
        <w:t xml:space="preserve">, change this line:</w:t>
      </w:r>
    </w:p>
    <w:p w:rsidR="00000000" w:rsidDel="00000000" w:rsidP="00000000" w:rsidRDefault="00000000" w:rsidRPr="00000000" w14:paraId="00000A8A">
      <w:pPr>
        <w:rPr>
          <w:highlight w:val="white"/>
        </w:rPr>
      </w:pPr>
      <w:r w:rsidDel="00000000" w:rsidR="00000000" w:rsidRPr="00000000">
        <w:rPr>
          <w:rFonts w:ascii="Roboto Mono" w:cs="Roboto Mono" w:eastAsia="Roboto Mono" w:hAnsi="Roboto Mono"/>
          <w:shd w:fill="f3f3f3" w:val="clear"/>
          <w:rtl w:val="0"/>
        </w:rPr>
        <w:t xml:space="preserve">date_trunc('month', pickup_datetime) as revenue_month,</w:t>
      </w:r>
      <w:r w:rsidDel="00000000" w:rsidR="00000000" w:rsidRPr="00000000">
        <w:rPr>
          <w:rtl w:val="0"/>
        </w:rPr>
      </w:r>
    </w:p>
    <w:p w:rsidR="00000000" w:rsidDel="00000000" w:rsidP="00000000" w:rsidRDefault="00000000" w:rsidRPr="00000000" w14:paraId="00000A8B">
      <w:pPr>
        <w:rPr>
          <w:highlight w:val="white"/>
        </w:rPr>
      </w:pPr>
      <w:r w:rsidDel="00000000" w:rsidR="00000000" w:rsidRPr="00000000">
        <w:rPr>
          <w:highlight w:val="white"/>
          <w:rtl w:val="0"/>
        </w:rPr>
        <w:t xml:space="preserve">To this line:</w:t>
      </w:r>
    </w:p>
    <w:p w:rsidR="00000000" w:rsidDel="00000000" w:rsidP="00000000" w:rsidRDefault="00000000" w:rsidRPr="00000000" w14:paraId="00000A8C">
      <w:pPr>
        <w:rPr>
          <w:highlight w:val="white"/>
        </w:rPr>
      </w:pPr>
      <w:r w:rsidDel="00000000" w:rsidR="00000000" w:rsidRPr="00000000">
        <w:rPr>
          <w:rFonts w:ascii="Roboto Mono" w:cs="Roboto Mono" w:eastAsia="Roboto Mono" w:hAnsi="Roboto Mono"/>
          <w:shd w:fill="f3f3f3" w:val="clear"/>
          <w:rtl w:val="0"/>
        </w:rPr>
        <w:t xml:space="preserve">date_trunc(pickup_datetime, month) as revenue_month,</w:t>
      </w:r>
      <w:r w:rsidDel="00000000" w:rsidR="00000000" w:rsidRPr="00000000">
        <w:rPr>
          <w:rtl w:val="0"/>
        </w:rPr>
      </w:r>
    </w:p>
    <w:p w:rsidR="00000000" w:rsidDel="00000000" w:rsidP="00000000" w:rsidRDefault="00000000" w:rsidRPr="00000000" w14:paraId="00000A8D">
      <w:pPr>
        <w:rPr>
          <w:highlight w:val="white"/>
        </w:rPr>
      </w:pPr>
      <w:r w:rsidDel="00000000" w:rsidR="00000000" w:rsidRPr="00000000">
        <w:rPr>
          <w:highlight w:val="white"/>
          <w:rtl w:val="0"/>
        </w:rPr>
        <w:t xml:space="preserve">Make sure that “month” isn’t surrounded by quotes!</w:t>
      </w:r>
    </w:p>
    <w:p w:rsidR="00000000" w:rsidDel="00000000" w:rsidP="00000000" w:rsidRDefault="00000000" w:rsidRPr="00000000" w14:paraId="00000A8E">
      <w:pPr>
        <w:rPr>
          <w:highlight w:val="white"/>
        </w:rPr>
      </w:pPr>
      <w:r w:rsidDel="00000000" w:rsidR="00000000" w:rsidRPr="00000000">
        <w:rPr>
          <w:rtl w:val="0"/>
        </w:rPr>
      </w:r>
    </w:p>
    <w:p w:rsidR="00000000" w:rsidDel="00000000" w:rsidP="00000000" w:rsidRDefault="00000000" w:rsidRPr="00000000" w14:paraId="00000A8F">
      <w:pPr>
        <w:pStyle w:val="Heading2"/>
        <w:rPr/>
      </w:pPr>
      <w:bookmarkStart w:colFirst="0" w:colLast="0" w:name="_d8xa3vdg60jk" w:id="294"/>
      <w:bookmarkEnd w:id="294"/>
      <w:r w:rsidDel="00000000" w:rsidR="00000000" w:rsidRPr="00000000">
        <w:rPr>
          <w:rtl w:val="0"/>
        </w:rPr>
        <w:t xml:space="preserve">DBT - Warning: dbt_utils.surrogate_key has been replaced by dbt_utils.generate_surrogate_key. The new macro treats null values(...)To restore the behaviour of the original macro, </w:t>
      </w:r>
    </w:p>
    <w:p w:rsidR="00000000" w:rsidDel="00000000" w:rsidP="00000000" w:rsidRDefault="00000000" w:rsidRPr="00000000" w14:paraId="00000A90">
      <w:pPr>
        <w:pStyle w:val="Heading2"/>
        <w:spacing w:after="200" w:lineRule="auto"/>
        <w:rPr>
          <w:b w:val="1"/>
          <w:sz w:val="22"/>
          <w:szCs w:val="22"/>
        </w:rPr>
      </w:pPr>
      <w:bookmarkStart w:colFirst="0" w:colLast="0" w:name="_nwxhxh4fbzxj" w:id="295"/>
      <w:bookmarkEnd w:id="295"/>
      <w:r w:rsidDel="00000000" w:rsidR="00000000" w:rsidRPr="00000000">
        <w:rPr>
          <w:b w:val="1"/>
          <w:sz w:val="22"/>
          <w:szCs w:val="22"/>
          <w:rtl w:val="0"/>
        </w:rPr>
        <w:t xml:space="preserve">That means the surrogate_key has been deprecated, and it indicates you should replace it with the new method `generate_surrogate_key`</w:t>
      </w:r>
    </w:p>
    <w:p w:rsidR="00000000" w:rsidDel="00000000" w:rsidP="00000000" w:rsidRDefault="00000000" w:rsidRPr="00000000" w14:paraId="00000A91">
      <w:pPr>
        <w:pStyle w:val="Heading2"/>
        <w:spacing w:after="200" w:lineRule="auto"/>
        <w:rPr>
          <w:sz w:val="22"/>
          <w:szCs w:val="22"/>
        </w:rPr>
      </w:pPr>
      <w:bookmarkStart w:colFirst="0" w:colLast="0" w:name="_l0uicvr4ov4c" w:id="296"/>
      <w:bookmarkEnd w:id="296"/>
      <w:r w:rsidDel="00000000" w:rsidR="00000000" w:rsidRPr="00000000">
        <w:rPr>
          <w:b w:val="1"/>
          <w:sz w:val="22"/>
          <w:szCs w:val="22"/>
          <w:rtl w:val="0"/>
        </w:rPr>
        <w:t xml:space="preserve">Replace: </w:t>
      </w:r>
      <w:r w:rsidDel="00000000" w:rsidR="00000000" w:rsidRPr="00000000">
        <w:rPr>
          <w:sz w:val="22"/>
          <w:szCs w:val="22"/>
          <w:rtl w:val="0"/>
        </w:rPr>
        <w:br w:type="textWrapping"/>
        <w:t xml:space="preserve">{{ dbt_utils.surrogate_key([ </w:t>
        <w:br w:type="textWrapping"/>
        <w:t xml:space="preserve">     field_a, </w:t>
        <w:br w:type="textWrapping"/>
        <w:t xml:space="preserve">     field_b, </w:t>
        <w:br w:type="textWrapping"/>
        <w:t xml:space="preserve">     field_c,</w:t>
        <w:br w:type="textWrapping"/>
        <w:t xml:space="preserve">     …,</w:t>
        <w:br w:type="textWrapping"/>
        <w:t xml:space="preserve">     field_z     </w:t>
        <w:br w:type="textWrapping"/>
        <w:t xml:space="preserve">]) }}</w:t>
      </w:r>
    </w:p>
    <w:p w:rsidR="00000000" w:rsidDel="00000000" w:rsidP="00000000" w:rsidRDefault="00000000" w:rsidRPr="00000000" w14:paraId="00000A92">
      <w:pPr>
        <w:rPr>
          <w:b w:val="1"/>
        </w:rPr>
      </w:pPr>
      <w:r w:rsidDel="00000000" w:rsidR="00000000" w:rsidRPr="00000000">
        <w:rPr>
          <w:b w:val="1"/>
          <w:rtl w:val="0"/>
        </w:rPr>
        <w:br w:type="textWrapping"/>
        <w:t xml:space="preserve">For this instead:</w:t>
        <w:br w:type="textWrapping"/>
      </w:r>
      <w:r w:rsidDel="00000000" w:rsidR="00000000" w:rsidRPr="00000000">
        <w:rPr>
          <w:sz w:val="22"/>
          <w:szCs w:val="22"/>
          <w:rtl w:val="0"/>
        </w:rPr>
        <w:t xml:space="preserve">{{ dbt_utils.generate_surrogate_key([ </w:t>
        <w:br w:type="textWrapping"/>
        <w:t xml:space="preserve">     field_a, </w:t>
        <w:br w:type="textWrapping"/>
        <w:t xml:space="preserve">     field_b, </w:t>
        <w:br w:type="textWrapping"/>
        <w:t xml:space="preserve">     field_c,</w:t>
        <w:br w:type="textWrapping"/>
        <w:t xml:space="preserve">     …,</w:t>
        <w:br w:type="textWrapping"/>
        <w:t xml:space="preserve">     field_z</w:t>
        <w:br w:type="textWrapping"/>
        <w:t xml:space="preserve">]) }}</w:t>
      </w:r>
      <w:r w:rsidDel="00000000" w:rsidR="00000000" w:rsidRPr="00000000">
        <w:rPr>
          <w:rtl w:val="0"/>
        </w:rPr>
      </w:r>
    </w:p>
    <w:p w:rsidR="00000000" w:rsidDel="00000000" w:rsidP="00000000" w:rsidRDefault="00000000" w:rsidRPr="00000000" w14:paraId="00000A93">
      <w:pPr>
        <w:rPr>
          <w:b w:val="1"/>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add a global variable in dbt_project.yml(...)</w:t>
      </w:r>
    </w:p>
    <w:p w:rsidR="00000000" w:rsidDel="00000000" w:rsidP="00000000" w:rsidRDefault="00000000" w:rsidRPr="00000000" w14:paraId="00000A95">
      <w:pPr>
        <w:pStyle w:val="Heading2"/>
        <w:spacing w:after="200" w:lineRule="auto"/>
        <w:rPr>
          <w:rFonts w:ascii="Consolas" w:cs="Consolas" w:eastAsia="Consolas" w:hAnsi="Consolas"/>
          <w:sz w:val="18"/>
          <w:szCs w:val="18"/>
        </w:rPr>
      </w:pPr>
      <w:bookmarkStart w:colFirst="0" w:colLast="0" w:name="_lab8o4ooguvu" w:id="297"/>
      <w:bookmarkEnd w:id="297"/>
      <w:r w:rsidDel="00000000" w:rsidR="00000000" w:rsidRPr="00000000">
        <w:rPr>
          <w:rFonts w:ascii="Consolas" w:cs="Consolas" w:eastAsia="Consolas" w:hAnsi="Consolas"/>
          <w:sz w:val="18"/>
          <w:szCs w:val="18"/>
          <w:rtl w:val="0"/>
        </w:rPr>
        <w:t xml:space="preserve">Warning: `dbt_utils.surrogate_key` has been replaced by </w:t>
      </w:r>
    </w:p>
    <w:p w:rsidR="00000000" w:rsidDel="00000000" w:rsidP="00000000" w:rsidRDefault="00000000" w:rsidRPr="00000000" w14:paraId="00000A96">
      <w:pPr>
        <w:pStyle w:val="Heading2"/>
        <w:spacing w:after="200" w:lineRule="auto"/>
        <w:rPr>
          <w:sz w:val="34"/>
          <w:szCs w:val="34"/>
        </w:rPr>
      </w:pPr>
      <w:bookmarkStart w:colFirst="0" w:colLast="0" w:name="_lhszj5syatrw" w:id="298"/>
      <w:bookmarkEnd w:id="298"/>
      <w:r w:rsidDel="00000000" w:rsidR="00000000" w:rsidRPr="00000000">
        <w:rPr>
          <w:rFonts w:ascii="Consolas" w:cs="Consolas" w:eastAsia="Consolas" w:hAnsi="Consolas"/>
          <w:sz w:val="18"/>
          <w:szCs w:val="18"/>
          <w:rtl w:val="0"/>
        </w:rPr>
        <w:t xml:space="preserve">`dbt_utils.generate_surrogate_key`. The new macro treats null values differently to empty strings. To restore the behaviour of the original macro, add a global variable in dbt_project.yml called `surrogate_key_treat_nulls_as_empty_strings` to your dbt_project.yml file with a value of True. The taxi_rides_ny.stg_yellow_tripdata model triggered this warning.</w:t>
      </w:r>
      <w:r w:rsidDel="00000000" w:rsidR="00000000" w:rsidRPr="00000000">
        <w:rPr>
          <w:rtl w:val="0"/>
        </w:rPr>
      </w:r>
    </w:p>
    <w:p w:rsidR="00000000" w:rsidDel="00000000" w:rsidP="00000000" w:rsidRDefault="00000000" w:rsidRPr="00000000" w14:paraId="00000A97">
      <w:pPr>
        <w:pStyle w:val="Heading2"/>
        <w:spacing w:after="200" w:lineRule="auto"/>
        <w:rPr>
          <w:sz w:val="34"/>
          <w:szCs w:val="34"/>
        </w:rPr>
      </w:pPr>
      <w:bookmarkStart w:colFirst="0" w:colLast="0" w:name="_eb6dafe3gay" w:id="299"/>
      <w:bookmarkEnd w:id="299"/>
      <w:r w:rsidDel="00000000" w:rsidR="00000000" w:rsidRPr="00000000">
        <w:rPr>
          <w:sz w:val="34"/>
          <w:szCs w:val="34"/>
          <w:rtl w:val="0"/>
        </w:rPr>
        <w:t xml:space="preserve">I changed location in dbt, but dbt run still gives me an error</w:t>
      </w:r>
    </w:p>
    <w:p w:rsidR="00000000" w:rsidDel="00000000" w:rsidP="00000000" w:rsidRDefault="00000000" w:rsidRPr="00000000" w14:paraId="00000A98">
      <w:pPr>
        <w:rPr>
          <w:highlight w:val="white"/>
        </w:rPr>
      </w:pPr>
      <w:r w:rsidDel="00000000" w:rsidR="00000000" w:rsidRPr="00000000">
        <w:rPr>
          <w:highlight w:val="white"/>
          <w:rtl w:val="0"/>
        </w:rPr>
        <w:t xml:space="preserve">Remove the dataset from BigQuery which was created by dbt and run dbt run again so that it will recreate the dataset in BigQuery with the correct location</w:t>
      </w:r>
    </w:p>
    <w:p w:rsidR="00000000" w:rsidDel="00000000" w:rsidP="00000000" w:rsidRDefault="00000000" w:rsidRPr="00000000" w14:paraId="00000A99">
      <w:pPr>
        <w:pStyle w:val="Heading2"/>
        <w:spacing w:after="200" w:lineRule="auto"/>
        <w:rPr>
          <w:sz w:val="34"/>
          <w:szCs w:val="34"/>
        </w:rPr>
      </w:pPr>
      <w:bookmarkStart w:colFirst="0" w:colLast="0" w:name="_m4h5dlb91555" w:id="300"/>
      <w:bookmarkEnd w:id="300"/>
      <w:r w:rsidDel="00000000" w:rsidR="00000000" w:rsidRPr="00000000">
        <w:rPr>
          <w:sz w:val="34"/>
          <w:szCs w:val="34"/>
          <w:rtl w:val="0"/>
        </w:rPr>
        <w:t xml:space="preserve">DBT - I ran dbt run without specifying variable which gave me a table of 100 rows. I ran again with the variable value specified but my table still has 100 rows in BQ.</w:t>
      </w:r>
    </w:p>
    <w:p w:rsidR="00000000" w:rsidDel="00000000" w:rsidP="00000000" w:rsidRDefault="00000000" w:rsidRPr="00000000" w14:paraId="00000A9A">
      <w:pPr>
        <w:rPr>
          <w:highlight w:val="white"/>
        </w:rPr>
      </w:pPr>
      <w:r w:rsidDel="00000000" w:rsidR="00000000" w:rsidRPr="00000000">
        <w:rPr>
          <w:highlight w:val="white"/>
          <w:rtl w:val="0"/>
        </w:rPr>
        <w:t xml:space="preserve">Remove the dataset from BigQuery created by dbt and run again (with test disabled) to ensure the dataset created has all the rows.</w:t>
      </w:r>
    </w:p>
    <w:p w:rsidR="00000000" w:rsidDel="00000000" w:rsidP="00000000" w:rsidRDefault="00000000" w:rsidRPr="00000000" w14:paraId="00000A9B">
      <w:pPr>
        <w:rPr>
          <w:highlight w:val="white"/>
        </w:rPr>
      </w:pPr>
      <w:r w:rsidDel="00000000" w:rsidR="00000000" w:rsidRPr="00000000">
        <w:rPr>
          <w:rtl w:val="0"/>
        </w:rPr>
      </w:r>
    </w:p>
    <w:p w:rsidR="00000000" w:rsidDel="00000000" w:rsidP="00000000" w:rsidRDefault="00000000" w:rsidRPr="00000000" w14:paraId="00000A9C">
      <w:pPr>
        <w:rPr>
          <w:sz w:val="34"/>
          <w:szCs w:val="34"/>
        </w:rPr>
      </w:pPr>
      <w:r w:rsidDel="00000000" w:rsidR="00000000" w:rsidRPr="00000000">
        <w:rPr>
          <w:sz w:val="34"/>
          <w:szCs w:val="34"/>
          <w:rtl w:val="0"/>
        </w:rPr>
        <w:t xml:space="preserve">DBT - Why am I getting a new dataset after running my CI/CD Job? / What is this new dbt dataset in BigQuery? </w:t>
      </w:r>
    </w:p>
    <w:p w:rsidR="00000000" w:rsidDel="00000000" w:rsidP="00000000" w:rsidRDefault="00000000" w:rsidRPr="00000000" w14:paraId="00000A9D">
      <w:pPr>
        <w:rPr>
          <w:i w:val="1"/>
        </w:rPr>
      </w:pPr>
      <w:r w:rsidDel="00000000" w:rsidR="00000000" w:rsidRPr="00000000">
        <w:rPr>
          <w:b w:val="1"/>
          <w:rtl w:val="0"/>
        </w:rPr>
        <w:t xml:space="preserve">Answer:</w:t>
      </w:r>
      <w:r w:rsidDel="00000000" w:rsidR="00000000" w:rsidRPr="00000000">
        <w:rPr>
          <w:rtl w:val="0"/>
        </w:rPr>
        <w:t xml:space="preserve"> </w:t>
      </w:r>
      <w:r w:rsidDel="00000000" w:rsidR="00000000" w:rsidRPr="00000000">
        <w:rPr>
          <w:i w:val="1"/>
          <w:rtl w:val="0"/>
        </w:rPr>
        <w:t xml:space="preserve">when you create the CI/CD job, under ‘Compare Changes against an environment (Deferral) make sure that you select ‘ No; do not defer to another environment’ - otherwise dbt won’t merge your dev models into production models; it will create a new environment called ‘dbt_cloud_pr_number of pull request’</w:t>
      </w:r>
    </w:p>
    <w:p w:rsidR="00000000" w:rsidDel="00000000" w:rsidP="00000000" w:rsidRDefault="00000000" w:rsidRPr="00000000" w14:paraId="00000A9E">
      <w:pPr>
        <w:rPr/>
      </w:pPr>
      <w:r w:rsidDel="00000000" w:rsidR="00000000" w:rsidRPr="00000000">
        <w:rPr/>
        <w:drawing>
          <wp:inline distB="114300" distT="114300" distL="114300" distR="114300">
            <wp:extent cx="2705100" cy="1981200"/>
            <wp:effectExtent b="0" l="0" r="0" t="0"/>
            <wp:docPr id="49" name="image40.png"/>
            <a:graphic>
              <a:graphicData uri="http://schemas.openxmlformats.org/drawingml/2006/picture">
                <pic:pic>
                  <pic:nvPicPr>
                    <pic:cNvPr id="0" name="image40.png"/>
                    <pic:cNvPicPr preferRelativeResize="0"/>
                  </pic:nvPicPr>
                  <pic:blipFill>
                    <a:blip r:embed="rId199"/>
                    <a:srcRect b="0" l="0" r="0" t="0"/>
                    <a:stretch>
                      <a:fillRect/>
                    </a:stretch>
                  </pic:blipFill>
                  <pic:spPr>
                    <a:xfrm>
                      <a:off x="0" y="0"/>
                      <a:ext cx="2705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pStyle w:val="Heading2"/>
        <w:spacing w:after="200" w:lineRule="auto"/>
        <w:rPr>
          <w:b w:val="1"/>
          <w:sz w:val="34"/>
          <w:szCs w:val="34"/>
        </w:rPr>
      </w:pPr>
      <w:bookmarkStart w:colFirst="0" w:colLast="0" w:name="_1e6ijfycc40h" w:id="301"/>
      <w:bookmarkEnd w:id="301"/>
      <w:r w:rsidDel="00000000" w:rsidR="00000000" w:rsidRPr="00000000">
        <w:rPr>
          <w:b w:val="1"/>
          <w:sz w:val="34"/>
          <w:szCs w:val="34"/>
        </w:rPr>
        <w:drawing>
          <wp:inline distB="114300" distT="114300" distL="114300" distR="114300">
            <wp:extent cx="6481763" cy="1449143"/>
            <wp:effectExtent b="0" l="0" r="0" t="0"/>
            <wp:docPr id="55" name="image42.png"/>
            <a:graphic>
              <a:graphicData uri="http://schemas.openxmlformats.org/drawingml/2006/picture">
                <pic:pic>
                  <pic:nvPicPr>
                    <pic:cNvPr id="0" name="image42.png"/>
                    <pic:cNvPicPr preferRelativeResize="0"/>
                  </pic:nvPicPr>
                  <pic:blipFill>
                    <a:blip r:embed="rId200"/>
                    <a:srcRect b="0" l="0" r="0" t="0"/>
                    <a:stretch>
                      <a:fillRect/>
                    </a:stretch>
                  </pic:blipFill>
                  <pic:spPr>
                    <a:xfrm>
                      <a:off x="0" y="0"/>
                      <a:ext cx="6481763" cy="1449143"/>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pStyle w:val="Heading2"/>
        <w:rPr/>
      </w:pPr>
      <w:bookmarkStart w:colFirst="0" w:colLast="0" w:name="_ssdqky8b1360" w:id="302"/>
      <w:bookmarkEnd w:id="302"/>
      <w:r w:rsidDel="00000000" w:rsidR="00000000" w:rsidRPr="00000000">
        <w:rPr>
          <w:rtl w:val="0"/>
        </w:rPr>
        <w:t xml:space="preserve">Why do we need the Staging dataset?</w:t>
      </w:r>
    </w:p>
    <w:p w:rsidR="00000000" w:rsidDel="00000000" w:rsidP="00000000" w:rsidRDefault="00000000" w:rsidRPr="00000000" w14:paraId="00000AA1">
      <w:pPr>
        <w:rPr/>
      </w:pPr>
      <w:r w:rsidDel="00000000" w:rsidR="00000000" w:rsidRPr="00000000">
        <w:rPr>
          <w:rtl w:val="0"/>
        </w:rPr>
        <w:t xml:space="preserve">Vic created three different datasets in the videos.. dbt_&lt;name&gt; was used for development and you used a production dataset for the production environment. What was the use for the staging dataset?</w:t>
      </w:r>
    </w:p>
    <w:p w:rsidR="00000000" w:rsidDel="00000000" w:rsidP="00000000" w:rsidRDefault="00000000" w:rsidRPr="00000000" w14:paraId="00000AA2">
      <w:pPr>
        <w:rPr/>
      </w:pPr>
      <w:r w:rsidDel="00000000" w:rsidR="00000000" w:rsidRPr="00000000">
        <w:rPr>
          <w:b w:val="1"/>
          <w:rtl w:val="0"/>
        </w:rPr>
        <w:t xml:space="preserve">R</w:t>
      </w:r>
      <w:r w:rsidDel="00000000" w:rsidR="00000000" w:rsidRPr="00000000">
        <w:rPr>
          <w:rtl w:val="0"/>
        </w:rPr>
        <w:t xml:space="preserve">: Staging, as the name suggests, is like an intermediate between the raw datasets and the fact and dim tables, which are the finished product, so to speak. You'll notice that the datasets in staging are materialised as views and not tables.</w:t>
      </w:r>
    </w:p>
    <w:p w:rsidR="00000000" w:rsidDel="00000000" w:rsidP="00000000" w:rsidRDefault="00000000" w:rsidRPr="00000000" w14:paraId="00000AA3">
      <w:pPr>
        <w:rPr>
          <w:highlight w:val="white"/>
        </w:rPr>
      </w:pPr>
      <w:r w:rsidDel="00000000" w:rsidR="00000000" w:rsidRPr="00000000">
        <w:rPr>
          <w:rtl w:val="0"/>
        </w:rPr>
        <w:t xml:space="preserve">Vic didn't use it for the project, you just need to create production and dbt_name + trips_data_all that you had already.</w:t>
      </w:r>
      <w:r w:rsidDel="00000000" w:rsidR="00000000" w:rsidRPr="00000000">
        <w:rPr>
          <w:rtl w:val="0"/>
        </w:rPr>
      </w:r>
    </w:p>
    <w:p w:rsidR="00000000" w:rsidDel="00000000" w:rsidP="00000000" w:rsidRDefault="00000000" w:rsidRPr="00000000" w14:paraId="00000AA4">
      <w:pPr>
        <w:rPr>
          <w:highlight w:val="white"/>
        </w:rPr>
      </w:pPr>
      <w:r w:rsidDel="00000000" w:rsidR="00000000" w:rsidRPr="00000000">
        <w:rPr>
          <w:rtl w:val="0"/>
        </w:rPr>
      </w:r>
    </w:p>
    <w:p w:rsidR="00000000" w:rsidDel="00000000" w:rsidP="00000000" w:rsidRDefault="00000000" w:rsidRPr="00000000" w14:paraId="00000AA5">
      <w:pPr>
        <w:pStyle w:val="Heading2"/>
        <w:spacing w:after="200" w:lineRule="auto"/>
        <w:rPr>
          <w:sz w:val="34"/>
          <w:szCs w:val="34"/>
        </w:rPr>
      </w:pPr>
      <w:bookmarkStart w:colFirst="0" w:colLast="0" w:name="_ejs222v67jci" w:id="303"/>
      <w:bookmarkEnd w:id="303"/>
      <w:r w:rsidDel="00000000" w:rsidR="00000000" w:rsidRPr="00000000">
        <w:rPr>
          <w:sz w:val="34"/>
          <w:szCs w:val="34"/>
          <w:rtl w:val="0"/>
        </w:rPr>
        <w:t xml:space="preserve">DBT - Docs Served but Not Accessible via Browser</w:t>
      </w:r>
    </w:p>
    <w:p w:rsidR="00000000" w:rsidDel="00000000" w:rsidP="00000000" w:rsidRDefault="00000000" w:rsidRPr="00000000" w14:paraId="00000AA6">
      <w:pPr>
        <w:rPr/>
      </w:pPr>
      <w:r w:rsidDel="00000000" w:rsidR="00000000" w:rsidRPr="00000000">
        <w:rPr>
          <w:rtl w:val="0"/>
        </w:rPr>
        <w:t xml:space="preserve">Try removing the “network: host” line in docker-compose. </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pStyle w:val="Heading2"/>
        <w:spacing w:after="200" w:lineRule="auto"/>
        <w:rPr>
          <w:sz w:val="34"/>
          <w:szCs w:val="34"/>
        </w:rPr>
      </w:pPr>
      <w:bookmarkStart w:colFirst="0" w:colLast="0" w:name="_510jqptf1xt4" w:id="304"/>
      <w:bookmarkEnd w:id="304"/>
      <w:r w:rsidDel="00000000" w:rsidR="00000000" w:rsidRPr="00000000">
        <w:rPr>
          <w:sz w:val="34"/>
          <w:szCs w:val="34"/>
          <w:rtl w:val="0"/>
        </w:rPr>
        <w:t xml:space="preserve">BigQuery adapter: 404 Not found: Dataset was not found in location europe-west6</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numPr>
          <w:ilvl w:val="0"/>
          <w:numId w:val="122"/>
        </w:numPr>
        <w:spacing w:after="0" w:afterAutospacing="0"/>
        <w:ind w:left="720" w:hanging="360"/>
      </w:pPr>
      <w:r w:rsidDel="00000000" w:rsidR="00000000" w:rsidRPr="00000000">
        <w:rPr>
          <w:rtl w:val="0"/>
        </w:rPr>
        <w:t xml:space="preserve">Go to Account settings &gt;&gt; Project &gt;&gt; Analytics &gt;&gt; Click on your connection &gt;&gt; go all the way down to Location and type in the GCP location just as displayed in GCP (e.g. europe-west6). You might need to reupload your GCP key.</w:t>
      </w:r>
    </w:p>
    <w:p w:rsidR="00000000" w:rsidDel="00000000" w:rsidP="00000000" w:rsidRDefault="00000000" w:rsidRPr="00000000" w14:paraId="00000AAB">
      <w:pPr>
        <w:numPr>
          <w:ilvl w:val="0"/>
          <w:numId w:val="122"/>
        </w:numPr>
        <w:spacing w:after="0" w:afterAutospacing="0"/>
        <w:ind w:left="720" w:hanging="360"/>
      </w:pPr>
      <w:r w:rsidDel="00000000" w:rsidR="00000000" w:rsidRPr="00000000">
        <w:rPr>
          <w:rtl w:val="0"/>
        </w:rPr>
        <w:t xml:space="preserve">Delete your dataset in GBQ </w:t>
      </w:r>
    </w:p>
    <w:p w:rsidR="00000000" w:rsidDel="00000000" w:rsidP="00000000" w:rsidRDefault="00000000" w:rsidRPr="00000000" w14:paraId="00000AAC">
      <w:pPr>
        <w:numPr>
          <w:ilvl w:val="0"/>
          <w:numId w:val="122"/>
        </w:numPr>
        <w:spacing w:after="0" w:afterAutospacing="0"/>
        <w:ind w:left="720" w:hanging="360"/>
      </w:pPr>
      <w:r w:rsidDel="00000000" w:rsidR="00000000" w:rsidRPr="00000000">
        <w:rPr>
          <w:rtl w:val="0"/>
        </w:rPr>
        <w:t xml:space="preserve">Rebuild project: dbt build</w:t>
      </w:r>
    </w:p>
    <w:p w:rsidR="00000000" w:rsidDel="00000000" w:rsidP="00000000" w:rsidRDefault="00000000" w:rsidRPr="00000000" w14:paraId="00000AAD">
      <w:pPr>
        <w:numPr>
          <w:ilvl w:val="0"/>
          <w:numId w:val="122"/>
        </w:numPr>
        <w:ind w:left="720" w:hanging="360"/>
      </w:pPr>
      <w:r w:rsidDel="00000000" w:rsidR="00000000" w:rsidRPr="00000000">
        <w:rPr>
          <w:rtl w:val="0"/>
        </w:rPr>
        <w:t xml:space="preserve">Newly built dataset should be in the correct location</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pStyle w:val="Heading2"/>
        <w:spacing w:after="200" w:lineRule="auto"/>
        <w:rPr>
          <w:sz w:val="34"/>
          <w:szCs w:val="34"/>
        </w:rPr>
      </w:pPr>
      <w:bookmarkStart w:colFirst="0" w:colLast="0" w:name="_78lfl5bu7ukr" w:id="305"/>
      <w:bookmarkEnd w:id="305"/>
      <w:r w:rsidDel="00000000" w:rsidR="00000000" w:rsidRPr="00000000">
        <w:rPr>
          <w:sz w:val="34"/>
          <w:szCs w:val="34"/>
          <w:rtl w:val="0"/>
        </w:rPr>
        <w:t xml:space="preserve">Dbt+git - Main branch is “read-only”</w:t>
      </w:r>
    </w:p>
    <w:p w:rsidR="00000000" w:rsidDel="00000000" w:rsidP="00000000" w:rsidRDefault="00000000" w:rsidRPr="00000000" w14:paraId="00000AB0">
      <w:pPr>
        <w:rPr/>
      </w:pPr>
      <w:r w:rsidDel="00000000" w:rsidR="00000000" w:rsidRPr="00000000">
        <w:rPr>
          <w:rtl w:val="0"/>
        </w:rPr>
        <w:t xml:space="preserve">Create a new branch to edit. More on this can be found </w:t>
      </w:r>
      <w:hyperlink r:id="rId201">
        <w:r w:rsidDel="00000000" w:rsidR="00000000" w:rsidRPr="00000000">
          <w:rPr>
            <w:u w:val="single"/>
            <w:rtl w:val="0"/>
          </w:rPr>
          <w:t xml:space="preserve">here in the dbt docs</w:t>
        </w:r>
      </w:hyperlink>
      <w:r w:rsidDel="00000000" w:rsidR="00000000" w:rsidRPr="00000000">
        <w:rPr>
          <w:rtl w:val="0"/>
        </w:rPr>
        <w:t xml:space="preserve">.</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pStyle w:val="Heading2"/>
        <w:spacing w:after="200" w:before="0" w:lineRule="auto"/>
        <w:rPr>
          <w:sz w:val="34"/>
          <w:szCs w:val="34"/>
        </w:rPr>
      </w:pPr>
      <w:bookmarkStart w:colFirst="0" w:colLast="0" w:name="_758j9hroz3zr" w:id="306"/>
      <w:bookmarkEnd w:id="306"/>
      <w:r w:rsidDel="00000000" w:rsidR="00000000" w:rsidRPr="00000000">
        <w:rPr>
          <w:sz w:val="34"/>
          <w:szCs w:val="34"/>
          <w:rtl w:val="0"/>
        </w:rPr>
        <w:t xml:space="preserve">Dbt+git - It appears that I can't edit the files because I'm in read-only mode. Does anyone know how I can change that?</w:t>
      </w:r>
    </w:p>
    <w:p w:rsidR="00000000" w:rsidDel="00000000" w:rsidP="00000000" w:rsidRDefault="00000000" w:rsidRPr="00000000" w14:paraId="00000AB3">
      <w:pPr>
        <w:rPr/>
      </w:pPr>
      <w:r w:rsidDel="00000000" w:rsidR="00000000" w:rsidRPr="00000000">
        <w:rPr>
          <w:sz w:val="25"/>
          <w:szCs w:val="25"/>
          <w:highlight w:val="white"/>
          <w:rtl w:val="0"/>
        </w:rPr>
        <w:t xml:space="preserve">Create a new branch for development, then you can merge it to the main branch</w:t>
      </w:r>
      <w:r w:rsidDel="00000000" w:rsidR="00000000" w:rsidRPr="00000000">
        <w:rPr>
          <w:rtl w:val="0"/>
        </w:rPr>
      </w:r>
    </w:p>
    <w:p w:rsidR="00000000" w:rsidDel="00000000" w:rsidP="00000000" w:rsidRDefault="00000000" w:rsidRPr="00000000" w14:paraId="00000AB4">
      <w:pPr>
        <w:rPr>
          <w:sz w:val="25"/>
          <w:szCs w:val="25"/>
          <w:highlight w:val="white"/>
        </w:rPr>
      </w:pPr>
      <w:r w:rsidDel="00000000" w:rsidR="00000000" w:rsidRPr="00000000">
        <w:rPr>
          <w:sz w:val="25"/>
          <w:szCs w:val="25"/>
          <w:highlight w:val="white"/>
          <w:rtl w:val="0"/>
        </w:rPr>
        <w:t xml:space="preserve">Create a new branch and switch to this branch. It allows you to make changes. Then you can commit and push the changes to the “main” branch.</w:t>
      </w:r>
    </w:p>
    <w:p w:rsidR="00000000" w:rsidDel="00000000" w:rsidP="00000000" w:rsidRDefault="00000000" w:rsidRPr="00000000" w14:paraId="00000AB5">
      <w:pPr>
        <w:pStyle w:val="Heading2"/>
        <w:rPr/>
      </w:pPr>
      <w:bookmarkStart w:colFirst="0" w:colLast="0" w:name="_e9d933xrlpdb" w:id="307"/>
      <w:bookmarkEnd w:id="307"/>
      <w:r w:rsidDel="00000000" w:rsidR="00000000" w:rsidRPr="00000000">
        <w:rPr>
          <w:rtl w:val="0"/>
        </w:rPr>
        <w:t xml:space="preserve">Dbt deploy + Git CI - cannot create CI checks job for deployment to Production. See more discussion in </w:t>
      </w:r>
      <w:hyperlink r:id="rId202">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AB6">
      <w:pPr>
        <w:rPr>
          <w:sz w:val="25"/>
          <w:szCs w:val="25"/>
          <w:highlight w:val="white"/>
        </w:rPr>
      </w:pPr>
      <w:r w:rsidDel="00000000" w:rsidR="00000000" w:rsidRPr="00000000">
        <w:rPr>
          <w:sz w:val="25"/>
          <w:szCs w:val="25"/>
          <w:highlight w:val="white"/>
          <w:rtl w:val="0"/>
        </w:rPr>
        <w:t xml:space="preserve">Error: </w:t>
      </w:r>
    </w:p>
    <w:p w:rsidR="00000000" w:rsidDel="00000000" w:rsidP="00000000" w:rsidRDefault="00000000" w:rsidRPr="00000000" w14:paraId="00000AB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Triggered by pull requests</w:t>
      </w:r>
    </w:p>
    <w:p w:rsidR="00000000" w:rsidDel="00000000" w:rsidP="00000000" w:rsidRDefault="00000000" w:rsidRPr="00000000" w14:paraId="00000AB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This feature is only available for dbt repositories connected through dbt Cloud's native integration with Github, Gitlab, or Azure DevOps</w:t>
      </w:r>
    </w:p>
    <w:p w:rsidR="00000000" w:rsidDel="00000000" w:rsidP="00000000" w:rsidRDefault="00000000" w:rsidRPr="00000000" w14:paraId="00000AB9">
      <w:pPr>
        <w:rPr>
          <w:sz w:val="25"/>
          <w:szCs w:val="25"/>
          <w:highlight w:val="white"/>
        </w:rPr>
      </w:pPr>
      <w:r w:rsidDel="00000000" w:rsidR="00000000" w:rsidRPr="00000000">
        <w:rPr>
          <w:sz w:val="25"/>
          <w:szCs w:val="25"/>
          <w:highlight w:val="white"/>
          <w:rtl w:val="0"/>
        </w:rPr>
        <w:t xml:space="preserve">Solution: Contrary to the </w:t>
      </w:r>
      <w:hyperlink r:id="rId203">
        <w:r w:rsidDel="00000000" w:rsidR="00000000" w:rsidRPr="00000000">
          <w:rPr>
            <w:sz w:val="25"/>
            <w:szCs w:val="25"/>
            <w:highlight w:val="white"/>
            <w:u w:val="single"/>
            <w:rtl w:val="0"/>
          </w:rPr>
          <w:t xml:space="preserve">guide on DTC repo</w:t>
        </w:r>
      </w:hyperlink>
      <w:r w:rsidDel="00000000" w:rsidR="00000000" w:rsidRPr="00000000">
        <w:rPr>
          <w:sz w:val="25"/>
          <w:szCs w:val="25"/>
          <w:highlight w:val="white"/>
          <w:rtl w:val="0"/>
        </w:rPr>
        <w:t xml:space="preserve">, don’t use the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option. Use the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one instead. Step-by-step guide to UN-LINK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and RE-LINK with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in the next entry below</w:t>
      </w:r>
    </w:p>
    <w:p w:rsidR="00000000" w:rsidDel="00000000" w:rsidP="00000000" w:rsidRDefault="00000000" w:rsidRPr="00000000" w14:paraId="00000ABA">
      <w:pPr>
        <w:rPr>
          <w:sz w:val="25"/>
          <w:szCs w:val="25"/>
          <w:highlight w:val="white"/>
        </w:rPr>
      </w:pPr>
      <w:r w:rsidDel="00000000" w:rsidR="00000000" w:rsidRPr="00000000">
        <w:rPr>
          <w:sz w:val="25"/>
          <w:szCs w:val="25"/>
          <w:highlight w:val="white"/>
        </w:rPr>
        <w:drawing>
          <wp:inline distB="114300" distT="114300" distL="114300" distR="114300">
            <wp:extent cx="6619875" cy="4905375"/>
            <wp:effectExtent b="0" l="0" r="0" t="0"/>
            <wp:docPr id="26" name="image20.png"/>
            <a:graphic>
              <a:graphicData uri="http://schemas.openxmlformats.org/drawingml/2006/picture">
                <pic:pic>
                  <pic:nvPicPr>
                    <pic:cNvPr id="0" name="image20.png"/>
                    <pic:cNvPicPr preferRelativeResize="0"/>
                  </pic:nvPicPr>
                  <pic:blipFill>
                    <a:blip r:embed="rId204"/>
                    <a:srcRect b="0" l="0" r="0" t="0"/>
                    <a:stretch>
                      <a:fillRect/>
                    </a:stretch>
                  </pic:blipFill>
                  <pic:spPr>
                    <a:xfrm>
                      <a:off x="0" y="0"/>
                      <a:ext cx="66198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rPr>
          <w:sz w:val="25"/>
          <w:szCs w:val="25"/>
          <w:highlight w:val="white"/>
        </w:rPr>
      </w:pPr>
      <w:r w:rsidDel="00000000" w:rsidR="00000000" w:rsidRPr="00000000">
        <w:rPr>
          <w:rtl w:val="0"/>
        </w:rPr>
      </w:r>
    </w:p>
    <w:p w:rsidR="00000000" w:rsidDel="00000000" w:rsidP="00000000" w:rsidRDefault="00000000" w:rsidRPr="00000000" w14:paraId="00000ABC">
      <w:pPr>
        <w:pStyle w:val="Heading2"/>
        <w:spacing w:after="200" w:lineRule="auto"/>
        <w:rPr>
          <w:sz w:val="34"/>
          <w:szCs w:val="34"/>
        </w:rPr>
      </w:pPr>
      <w:bookmarkStart w:colFirst="0" w:colLast="0" w:name="_i7zycvvpcbry" w:id="308"/>
      <w:bookmarkEnd w:id="308"/>
      <w:r w:rsidDel="00000000" w:rsidR="00000000" w:rsidRPr="00000000">
        <w:rPr>
          <w:rtl w:val="0"/>
        </w:rPr>
        <w:t xml:space="preserve">Dbt deploy + Git CI - </w:t>
      </w:r>
      <w:r w:rsidDel="00000000" w:rsidR="00000000" w:rsidRPr="00000000">
        <w:rPr>
          <w:sz w:val="34"/>
          <w:szCs w:val="34"/>
          <w:rtl w:val="0"/>
        </w:rPr>
        <w:t xml:space="preserve">Unable to configure Continuous Integration (CI) with Github</w:t>
      </w:r>
    </w:p>
    <w:p w:rsidR="00000000" w:rsidDel="00000000" w:rsidP="00000000" w:rsidRDefault="00000000" w:rsidRPr="00000000" w14:paraId="00000ABD">
      <w:pPr>
        <w:rPr/>
      </w:pPr>
      <w:r w:rsidDel="00000000" w:rsidR="00000000" w:rsidRPr="00000000">
        <w:rPr>
          <w:rtl w:val="0"/>
        </w:rPr>
        <w:t xml:space="preserve">If you’re trying to configure CI with Github and on the job’s options you can’t see</w:t>
      </w:r>
      <w:r w:rsidDel="00000000" w:rsidR="00000000" w:rsidRPr="00000000">
        <w:rPr>
          <w:b w:val="1"/>
          <w:rtl w:val="0"/>
        </w:rPr>
        <w:t xml:space="preserve"> Run on Pull Requests? </w:t>
      </w:r>
      <w:r w:rsidDel="00000000" w:rsidR="00000000" w:rsidRPr="00000000">
        <w:rPr>
          <w:rtl w:val="0"/>
        </w:rPr>
        <w:t xml:space="preserve">on triggers, you have to reconnect with Github using native connection instead clone by SSH. Follow these steps:</w:t>
      </w:r>
    </w:p>
    <w:p w:rsidR="00000000" w:rsidDel="00000000" w:rsidP="00000000" w:rsidRDefault="00000000" w:rsidRPr="00000000" w14:paraId="00000ABE">
      <w:pPr>
        <w:numPr>
          <w:ilvl w:val="0"/>
          <w:numId w:val="120"/>
        </w:numPr>
        <w:ind w:left="720" w:hanging="360"/>
      </w:pPr>
      <w:r w:rsidDel="00000000" w:rsidR="00000000" w:rsidRPr="00000000">
        <w:rPr>
          <w:rtl w:val="0"/>
        </w:rPr>
        <w:t xml:space="preserve">On </w:t>
      </w:r>
      <w:r w:rsidDel="00000000" w:rsidR="00000000" w:rsidRPr="00000000">
        <w:rPr>
          <w:b w:val="1"/>
          <w:rtl w:val="0"/>
        </w:rPr>
        <w:t xml:space="preserve">Profile Settings &gt; Linked Accounts</w:t>
      </w:r>
      <w:r w:rsidDel="00000000" w:rsidR="00000000" w:rsidRPr="00000000">
        <w:rPr>
          <w:rtl w:val="0"/>
        </w:rPr>
        <w:t xml:space="preserve"> connect your Github account with dbt project allowing the permissions asked. More info at </w:t>
      </w:r>
      <w:hyperlink r:id="rId205">
        <w:r w:rsidDel="00000000" w:rsidR="00000000" w:rsidRPr="00000000">
          <w:rPr>
            <w:u w:val="single"/>
            <w:rtl w:val="0"/>
          </w:rPr>
          <w:t xml:space="preserve">https://docs.getdbt.com/docs/collaborate/git/connect-gith</w:t>
        </w:r>
      </w:hyperlink>
      <w:r w:rsidDel="00000000" w:rsidR="00000000" w:rsidRPr="00000000">
        <w:rPr>
          <w:rtl w:val="0"/>
        </w:rPr>
      </w:r>
    </w:p>
    <w:p w:rsidR="00000000" w:rsidDel="00000000" w:rsidP="00000000" w:rsidRDefault="00000000" w:rsidRPr="00000000" w14:paraId="00000ABF">
      <w:pPr>
        <w:numPr>
          <w:ilvl w:val="0"/>
          <w:numId w:val="120"/>
        </w:numPr>
        <w:ind w:left="720" w:hanging="360"/>
      </w:pPr>
      <w:r w:rsidDel="00000000" w:rsidR="00000000" w:rsidRPr="00000000">
        <w:rPr>
          <w:rtl w:val="0"/>
        </w:rPr>
        <w:br w:type="textWrapping"/>
        <w:br w:type="textWrapping"/>
      </w:r>
      <w:r w:rsidDel="00000000" w:rsidR="00000000" w:rsidRPr="00000000">
        <w:rPr/>
        <w:drawing>
          <wp:inline distB="114300" distT="114300" distL="114300" distR="114300">
            <wp:extent cx="5424488" cy="3066979"/>
            <wp:effectExtent b="0" l="0" r="0" t="0"/>
            <wp:docPr id="51" name="image72.png"/>
            <a:graphic>
              <a:graphicData uri="http://schemas.openxmlformats.org/drawingml/2006/picture">
                <pic:pic>
                  <pic:nvPicPr>
                    <pic:cNvPr id="0" name="image72.png"/>
                    <pic:cNvPicPr preferRelativeResize="0"/>
                  </pic:nvPicPr>
                  <pic:blipFill>
                    <a:blip r:embed="rId206"/>
                    <a:srcRect b="-3433" l="0" r="-20840" t="0"/>
                    <a:stretch>
                      <a:fillRect/>
                    </a:stretch>
                  </pic:blipFill>
                  <pic:spPr>
                    <a:xfrm>
                      <a:off x="0" y="0"/>
                      <a:ext cx="5424488" cy="3066979"/>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ind w:left="720" w:firstLine="0"/>
        <w:rPr/>
      </w:pPr>
      <w:r w:rsidDel="00000000" w:rsidR="00000000" w:rsidRPr="00000000">
        <w:rPr>
          <w:rtl w:val="0"/>
        </w:rPr>
      </w:r>
    </w:p>
    <w:p w:rsidR="00000000" w:rsidDel="00000000" w:rsidP="00000000" w:rsidRDefault="00000000" w:rsidRPr="00000000" w14:paraId="00000AC1">
      <w:pPr>
        <w:numPr>
          <w:ilvl w:val="0"/>
          <w:numId w:val="120"/>
        </w:numPr>
        <w:ind w:left="720" w:hanging="360"/>
      </w:pPr>
      <w:r w:rsidDel="00000000" w:rsidR="00000000" w:rsidRPr="00000000">
        <w:rPr>
          <w:rtl w:val="0"/>
        </w:rPr>
        <w:t xml:space="preserve">Disconnect your current Github’s configuration from </w:t>
      </w:r>
      <w:r w:rsidDel="00000000" w:rsidR="00000000" w:rsidRPr="00000000">
        <w:rPr>
          <w:b w:val="1"/>
          <w:i w:val="1"/>
          <w:rtl w:val="0"/>
        </w:rPr>
        <w:t xml:space="preserve">Account Settings &gt; Projects (analytics)</w:t>
      </w:r>
      <w:r w:rsidDel="00000000" w:rsidR="00000000" w:rsidRPr="00000000">
        <w:rPr>
          <w:i w:val="1"/>
          <w:rtl w:val="0"/>
        </w:rPr>
        <w:t xml:space="preserve"> </w:t>
      </w:r>
      <w:r w:rsidDel="00000000" w:rsidR="00000000" w:rsidRPr="00000000">
        <w:rPr>
          <w:b w:val="1"/>
          <w:i w:val="1"/>
          <w:rtl w:val="0"/>
        </w:rPr>
        <w:t xml:space="preserve">&gt; Github connection. </w:t>
      </w:r>
      <w:r w:rsidDel="00000000" w:rsidR="00000000" w:rsidRPr="00000000">
        <w:rPr>
          <w:rtl w:val="0"/>
        </w:rPr>
        <w:t xml:space="preserve">At the bottom left appears the button </w:t>
      </w:r>
      <w:r w:rsidDel="00000000" w:rsidR="00000000" w:rsidRPr="00000000">
        <w:rPr>
          <w:i w:val="1"/>
          <w:rtl w:val="0"/>
        </w:rPr>
        <w:t xml:space="preserve">Disconnect, </w:t>
      </w:r>
      <w:r w:rsidDel="00000000" w:rsidR="00000000" w:rsidRPr="00000000">
        <w:rPr>
          <w:rtl w:val="0"/>
        </w:rPr>
        <w:t xml:space="preserve">press it.</w:t>
      </w:r>
    </w:p>
    <w:p w:rsidR="00000000" w:rsidDel="00000000" w:rsidP="00000000" w:rsidRDefault="00000000" w:rsidRPr="00000000" w14:paraId="00000AC2">
      <w:pPr>
        <w:ind w:left="720" w:firstLine="0"/>
        <w:rPr>
          <w:i w:val="1"/>
        </w:rPr>
      </w:pPr>
      <w:r w:rsidDel="00000000" w:rsidR="00000000" w:rsidRPr="00000000">
        <w:rPr>
          <w:rtl w:val="0"/>
        </w:rPr>
      </w:r>
    </w:p>
    <w:p w:rsidR="00000000" w:rsidDel="00000000" w:rsidP="00000000" w:rsidRDefault="00000000" w:rsidRPr="00000000" w14:paraId="00000AC3">
      <w:pPr>
        <w:numPr>
          <w:ilvl w:val="0"/>
          <w:numId w:val="120"/>
        </w:numPr>
        <w:ind w:left="720" w:hanging="360"/>
      </w:pPr>
      <w:r w:rsidDel="00000000" w:rsidR="00000000" w:rsidRPr="00000000">
        <w:rPr>
          <w:rtl w:val="0"/>
        </w:rPr>
        <w:t xml:space="preserve">Once we have confirmed the change, we can configure it again. This time, choose </w:t>
      </w:r>
      <w:r w:rsidDel="00000000" w:rsidR="00000000" w:rsidRPr="00000000">
        <w:rPr>
          <w:i w:val="1"/>
          <w:rtl w:val="0"/>
        </w:rPr>
        <w:t xml:space="preserve">Github</w:t>
      </w:r>
      <w:r w:rsidDel="00000000" w:rsidR="00000000" w:rsidRPr="00000000">
        <w:rPr>
          <w:rtl w:val="0"/>
        </w:rPr>
        <w:t xml:space="preserve"> and it will appear in all repositories which you have allowed to work with dbt. Select your repository and it’s ready.</w:t>
      </w:r>
    </w:p>
    <w:p w:rsidR="00000000" w:rsidDel="00000000" w:rsidP="00000000" w:rsidRDefault="00000000" w:rsidRPr="00000000" w14:paraId="00000AC4">
      <w:pPr>
        <w:ind w:left="720" w:firstLine="0"/>
        <w:rPr>
          <w:i w:val="1"/>
        </w:rPr>
      </w:pPr>
      <w:r w:rsidDel="00000000" w:rsidR="00000000" w:rsidRPr="00000000">
        <w:rPr>
          <w:i w:val="1"/>
        </w:rPr>
        <w:drawing>
          <wp:inline distB="114300" distT="114300" distL="114300" distR="114300">
            <wp:extent cx="4757738" cy="4190496"/>
            <wp:effectExtent b="0" l="0" r="0" t="0"/>
            <wp:docPr id="66" name="image58.png"/>
            <a:graphic>
              <a:graphicData uri="http://schemas.openxmlformats.org/drawingml/2006/picture">
                <pic:pic>
                  <pic:nvPicPr>
                    <pic:cNvPr id="0" name="image58.png"/>
                    <pic:cNvPicPr preferRelativeResize="0"/>
                  </pic:nvPicPr>
                  <pic:blipFill>
                    <a:blip r:embed="rId207"/>
                    <a:srcRect b="0" l="0" r="0" t="0"/>
                    <a:stretch>
                      <a:fillRect/>
                    </a:stretch>
                  </pic:blipFill>
                  <pic:spPr>
                    <a:xfrm>
                      <a:off x="0" y="0"/>
                      <a:ext cx="4757738" cy="4190496"/>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ind w:left="720" w:firstLine="0"/>
        <w:rPr>
          <w:i w:val="1"/>
        </w:rPr>
      </w:pPr>
      <w:r w:rsidDel="00000000" w:rsidR="00000000" w:rsidRPr="00000000">
        <w:rPr>
          <w:rtl w:val="0"/>
        </w:rPr>
      </w:r>
    </w:p>
    <w:p w:rsidR="00000000" w:rsidDel="00000000" w:rsidP="00000000" w:rsidRDefault="00000000" w:rsidRPr="00000000" w14:paraId="00000AC6">
      <w:pPr>
        <w:numPr>
          <w:ilvl w:val="0"/>
          <w:numId w:val="120"/>
        </w:numPr>
        <w:ind w:left="720" w:hanging="360"/>
      </w:pPr>
      <w:r w:rsidDel="00000000" w:rsidR="00000000" w:rsidRPr="00000000">
        <w:rPr>
          <w:rtl w:val="0"/>
        </w:rPr>
        <w:t xml:space="preserve">Go to the </w:t>
      </w:r>
      <w:r w:rsidDel="00000000" w:rsidR="00000000" w:rsidRPr="00000000">
        <w:rPr>
          <w:b w:val="1"/>
          <w:rtl w:val="0"/>
        </w:rPr>
        <w:t xml:space="preserve">Deploy &gt; job </w:t>
      </w:r>
      <w:r w:rsidDel="00000000" w:rsidR="00000000" w:rsidRPr="00000000">
        <w:rPr>
          <w:rtl w:val="0"/>
        </w:rPr>
        <w:t xml:space="preserve">configuration’s page and go down until </w:t>
      </w:r>
      <w:r w:rsidDel="00000000" w:rsidR="00000000" w:rsidRPr="00000000">
        <w:rPr>
          <w:b w:val="1"/>
          <w:i w:val="1"/>
          <w:rtl w:val="0"/>
        </w:rPr>
        <w:t xml:space="preserve">Triggers</w:t>
      </w:r>
      <w:r w:rsidDel="00000000" w:rsidR="00000000" w:rsidRPr="00000000">
        <w:rPr>
          <w:rtl w:val="0"/>
        </w:rPr>
        <w:t xml:space="preserve"> and now you can see the option </w:t>
      </w:r>
      <w:r w:rsidDel="00000000" w:rsidR="00000000" w:rsidRPr="00000000">
        <w:rPr>
          <w:i w:val="1"/>
          <w:rtl w:val="0"/>
        </w:rPr>
        <w:t xml:space="preserve">Run on Pull Requests</w:t>
      </w:r>
      <w:r w:rsidDel="00000000" w:rsidR="00000000" w:rsidRPr="00000000">
        <w:rPr>
          <w:rtl w:val="0"/>
        </w:rPr>
        <w:t xml:space="preserve">:</w:t>
      </w:r>
    </w:p>
    <w:p w:rsidR="00000000" w:rsidDel="00000000" w:rsidP="00000000" w:rsidRDefault="00000000" w:rsidRPr="00000000" w14:paraId="00000AC7">
      <w:pPr>
        <w:ind w:left="720" w:firstLine="0"/>
        <w:rPr/>
      </w:pPr>
      <w:r w:rsidDel="00000000" w:rsidR="00000000" w:rsidRPr="00000000">
        <w:rPr/>
        <w:drawing>
          <wp:inline distB="114300" distT="114300" distL="114300" distR="114300">
            <wp:extent cx="6146992" cy="3343627"/>
            <wp:effectExtent b="0" l="0" r="0" t="0"/>
            <wp:docPr id="67" name="image60.png"/>
            <a:graphic>
              <a:graphicData uri="http://schemas.openxmlformats.org/drawingml/2006/picture">
                <pic:pic>
                  <pic:nvPicPr>
                    <pic:cNvPr id="0" name="image60.png"/>
                    <pic:cNvPicPr preferRelativeResize="0"/>
                  </pic:nvPicPr>
                  <pic:blipFill>
                    <a:blip r:embed="rId208"/>
                    <a:srcRect b="0" l="0" r="0" t="0"/>
                    <a:stretch>
                      <a:fillRect/>
                    </a:stretch>
                  </pic:blipFill>
                  <pic:spPr>
                    <a:xfrm>
                      <a:off x="0" y="0"/>
                      <a:ext cx="6146992" cy="3343627"/>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rPr>
          <w:sz w:val="25"/>
          <w:szCs w:val="25"/>
          <w:highlight w:val="white"/>
        </w:rPr>
      </w:pPr>
      <w:r w:rsidDel="00000000" w:rsidR="00000000" w:rsidRPr="00000000">
        <w:rPr>
          <w:rtl w:val="0"/>
        </w:rPr>
      </w:r>
    </w:p>
    <w:p w:rsidR="00000000" w:rsidDel="00000000" w:rsidP="00000000" w:rsidRDefault="00000000" w:rsidRPr="00000000" w14:paraId="00000AC9">
      <w:pPr>
        <w:pStyle w:val="Heading2"/>
        <w:rPr>
          <w:sz w:val="34"/>
          <w:szCs w:val="34"/>
        </w:rPr>
      </w:pPr>
      <w:bookmarkStart w:colFirst="0" w:colLast="0" w:name="_dv8dug3yoasg" w:id="309"/>
      <w:bookmarkEnd w:id="309"/>
      <w:r w:rsidDel="00000000" w:rsidR="00000000" w:rsidRPr="00000000">
        <w:rPr>
          <w:sz w:val="34"/>
          <w:szCs w:val="34"/>
          <w:rtl w:val="0"/>
        </w:rPr>
        <w:t xml:space="preserve">Compilation Error (Model 'model.my_new_project.stg_green_tripdata' (models/staging/stg_green_tripdata.sql) depends on a source named 'staging.green_trip_external' which was not found)</w:t>
      </w:r>
    </w:p>
    <w:p w:rsidR="00000000" w:rsidDel="00000000" w:rsidP="00000000" w:rsidRDefault="00000000" w:rsidRPr="00000000" w14:paraId="00000ACA">
      <w:pPr>
        <w:rPr>
          <w:sz w:val="25"/>
          <w:szCs w:val="25"/>
          <w:highlight w:val="white"/>
        </w:rPr>
      </w:pPr>
      <w:r w:rsidDel="00000000" w:rsidR="00000000" w:rsidRPr="00000000">
        <w:rPr>
          <w:rtl w:val="0"/>
        </w:rPr>
      </w:r>
    </w:p>
    <w:p w:rsidR="00000000" w:rsidDel="00000000" w:rsidP="00000000" w:rsidRDefault="00000000" w:rsidRPr="00000000" w14:paraId="00000ACB">
      <w:pPr>
        <w:rPr>
          <w:sz w:val="27"/>
          <w:szCs w:val="27"/>
          <w:highlight w:val="white"/>
        </w:rPr>
      </w:pPr>
      <w:r w:rsidDel="00000000" w:rsidR="00000000" w:rsidRPr="00000000">
        <w:rPr>
          <w:sz w:val="27"/>
          <w:szCs w:val="27"/>
          <w:highlight w:val="white"/>
          <w:rtl w:val="0"/>
        </w:rPr>
        <w:t xml:space="preserve">If you're following video DE Zoomcamp 4.3.1 - Building the First DBT Models, you may have encountered an issue at 14:25 where the Lineage graph isn't displayed and a Compilation Error occurs, as shown in the attached image. Don't worry - a quick fix for this is to simply </w:t>
      </w:r>
      <w:r w:rsidDel="00000000" w:rsidR="00000000" w:rsidRPr="00000000">
        <w:rPr>
          <w:b w:val="1"/>
          <w:sz w:val="27"/>
          <w:szCs w:val="27"/>
          <w:highlight w:val="white"/>
          <w:rtl w:val="0"/>
        </w:rPr>
        <w:t xml:space="preserve">save your schema.yml</w:t>
      </w:r>
      <w:r w:rsidDel="00000000" w:rsidR="00000000" w:rsidRPr="00000000">
        <w:rPr>
          <w:sz w:val="27"/>
          <w:szCs w:val="27"/>
          <w:highlight w:val="white"/>
          <w:rtl w:val="0"/>
        </w:rPr>
        <w:t xml:space="preserve"> file. Once you've done this, you should be able to view your Lineage graph without any further issues.</w:t>
      </w:r>
    </w:p>
    <w:p w:rsidR="00000000" w:rsidDel="00000000" w:rsidP="00000000" w:rsidRDefault="00000000" w:rsidRPr="00000000" w14:paraId="00000ACC">
      <w:pPr>
        <w:rPr>
          <w:sz w:val="25"/>
          <w:szCs w:val="25"/>
          <w:highlight w:val="white"/>
        </w:rPr>
      </w:pPr>
      <w:r w:rsidDel="00000000" w:rsidR="00000000" w:rsidRPr="00000000">
        <w:rPr>
          <w:sz w:val="25"/>
          <w:szCs w:val="25"/>
          <w:highlight w:val="white"/>
        </w:rPr>
        <w:drawing>
          <wp:inline distB="114300" distT="114300" distL="114300" distR="114300">
            <wp:extent cx="3108960" cy="2134819"/>
            <wp:effectExtent b="0" l="0" r="0" t="0"/>
            <wp:docPr id="11" name="image11.png"/>
            <a:graphic>
              <a:graphicData uri="http://schemas.openxmlformats.org/drawingml/2006/picture">
                <pic:pic>
                  <pic:nvPicPr>
                    <pic:cNvPr id="0" name="image11.png"/>
                    <pic:cNvPicPr preferRelativeResize="0"/>
                  </pic:nvPicPr>
                  <pic:blipFill>
                    <a:blip r:embed="rId209"/>
                    <a:srcRect b="0" l="0" r="0" t="0"/>
                    <a:stretch>
                      <a:fillRect/>
                    </a:stretch>
                  </pic:blipFill>
                  <pic:spPr>
                    <a:xfrm>
                      <a:off x="0" y="0"/>
                      <a:ext cx="3108960" cy="2134819"/>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rPr>
          <w:sz w:val="25"/>
          <w:szCs w:val="25"/>
          <w:highlight w:val="white"/>
        </w:rPr>
      </w:pPr>
      <w:r w:rsidDel="00000000" w:rsidR="00000000" w:rsidRPr="00000000">
        <w:rPr>
          <w:rtl w:val="0"/>
        </w:rPr>
      </w:r>
    </w:p>
    <w:p w:rsidR="00000000" w:rsidDel="00000000" w:rsidP="00000000" w:rsidRDefault="00000000" w:rsidRPr="00000000" w14:paraId="00000ACE">
      <w:pPr>
        <w:rPr>
          <w:sz w:val="25"/>
          <w:szCs w:val="25"/>
          <w:highlight w:val="white"/>
        </w:rPr>
      </w:pPr>
      <w:r w:rsidDel="00000000" w:rsidR="00000000" w:rsidRPr="00000000">
        <w:rPr>
          <w:rtl w:val="0"/>
        </w:rPr>
      </w:r>
    </w:p>
    <w:p w:rsidR="00000000" w:rsidDel="00000000" w:rsidP="00000000" w:rsidRDefault="00000000" w:rsidRPr="00000000" w14:paraId="00000ACF">
      <w:pPr>
        <w:pStyle w:val="Heading2"/>
        <w:rPr>
          <w:sz w:val="34"/>
          <w:szCs w:val="34"/>
        </w:rPr>
      </w:pPr>
      <w:bookmarkStart w:colFirst="0" w:colLast="0" w:name="_mw01wvf0b289" w:id="310"/>
      <w:bookmarkEnd w:id="310"/>
      <w:r w:rsidDel="00000000" w:rsidR="00000000" w:rsidRPr="00000000">
        <w:rPr>
          <w:sz w:val="34"/>
          <w:szCs w:val="34"/>
          <w:rtl w:val="0"/>
        </w:rPr>
        <w:t xml:space="preserve">Compilation Error in test accepted_values_stg_green_tripdata_Payment_type__False___var_payment_type_values_ (models/staging/schema.yml)  'NoneType' object is not iterable</w:t>
      </w:r>
    </w:p>
    <w:p w:rsidR="00000000" w:rsidDel="00000000" w:rsidP="00000000" w:rsidRDefault="00000000" w:rsidRPr="00000000" w14:paraId="00000AD0">
      <w:pPr>
        <w:rPr>
          <w:rFonts w:ascii="Roboto Mono" w:cs="Roboto Mono" w:eastAsia="Roboto Mono" w:hAnsi="Roboto Mono"/>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&gt; in macro test_accepted_values (tests/generic/builtin.sql)</w:t>
      </w:r>
    </w:p>
    <w:p w:rsidR="00000000" w:rsidDel="00000000" w:rsidP="00000000" w:rsidRDefault="00000000" w:rsidRPr="00000000" w14:paraId="00000AD1">
      <w:pPr>
        <w:rPr>
          <w:rFonts w:ascii="Roboto Mono" w:cs="Roboto Mono" w:eastAsia="Roboto Mono" w:hAnsi="Roboto Mono"/>
        </w:rPr>
      </w:pPr>
      <w:r w:rsidDel="00000000" w:rsidR="00000000" w:rsidRPr="00000000">
        <w:rPr>
          <w:rFonts w:ascii="Roboto Mono" w:cs="Roboto Mono" w:eastAsia="Roboto Mono" w:hAnsi="Roboto Mono"/>
          <w:rtl w:val="0"/>
        </w:rPr>
        <w:t xml:space="preserve"> &gt; called by test accepted_values_stg_green_tripdata_Payment_type__False___var_payment_type_values_ (models/staging/schema.yml)</w:t>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t xml:space="preserve">Remember that you have to add to dbt_project.yml the vars:</w:t>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vars:</w:t>
      </w:r>
    </w:p>
    <w:p w:rsidR="00000000" w:rsidDel="00000000" w:rsidP="00000000" w:rsidRDefault="00000000" w:rsidRPr="00000000" w14:paraId="00000AD6">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  payment_type_values: [1, 2, 3, 4, 5, 6]</w:t>
      </w:r>
    </w:p>
    <w:p w:rsidR="00000000" w:rsidDel="00000000" w:rsidP="00000000" w:rsidRDefault="00000000" w:rsidRPr="00000000" w14:paraId="00000AD7">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D8">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D9">
      <w:pPr>
        <w:pStyle w:val="Heading2"/>
        <w:spacing w:after="200" w:lineRule="auto"/>
        <w:rPr>
          <w:sz w:val="34"/>
          <w:szCs w:val="34"/>
        </w:rPr>
      </w:pPr>
      <w:bookmarkStart w:colFirst="0" w:colLast="0" w:name="_4pwt2d6n4a8q" w:id="311"/>
      <w:bookmarkEnd w:id="311"/>
      <w:r w:rsidDel="00000000" w:rsidR="00000000" w:rsidRPr="00000000">
        <w:rPr>
          <w:sz w:val="34"/>
          <w:szCs w:val="34"/>
          <w:rtl w:val="0"/>
        </w:rPr>
        <w:t xml:space="preserve">dbt macro errors with get_payment_type_description(payment_type)</w:t>
      </w:r>
    </w:p>
    <w:p w:rsidR="00000000" w:rsidDel="00000000" w:rsidP="00000000" w:rsidRDefault="00000000" w:rsidRPr="00000000" w14:paraId="00000ADA">
      <w:pPr>
        <w:rPr/>
      </w:pPr>
      <w:r w:rsidDel="00000000" w:rsidR="00000000" w:rsidRPr="00000000">
        <w:rPr>
          <w:rtl w:val="0"/>
        </w:rPr>
        <w:t xml:space="preserve">You will face this issue if you copied and pasted the exact macro directly from data-engineering-zoomcamp repo.</w:t>
      </w:r>
    </w:p>
    <w:p w:rsidR="00000000" w:rsidDel="00000000" w:rsidP="00000000" w:rsidRDefault="00000000" w:rsidRPr="00000000" w14:paraId="00000ADB">
      <w:pPr>
        <w:rPr>
          <w:rFonts w:ascii="Consolas" w:cs="Consolas" w:eastAsia="Consolas" w:hAnsi="Consolas"/>
        </w:rPr>
      </w:pPr>
      <w:r w:rsidDel="00000000" w:rsidR="00000000" w:rsidRPr="00000000">
        <w:rPr>
          <w:rFonts w:ascii="Consolas" w:cs="Consolas" w:eastAsia="Consolas" w:hAnsi="Consolas"/>
          <w:rtl w:val="0"/>
        </w:rPr>
        <w:t xml:space="preserve">BigQuery adapter: Retry attempt 1 of 1 after error: BadRequest('No matching signature for operator CASE for argument types: STRING, INT64, STRING, INT64, STRING, INT64, STRING, INT64, STRING, INT64, STRING, INT64, STRING, NULL at [35:5]; reason: invalidQuery, location: query, message: No matching signature for operator CASE for argument types: STRING, INT64, STRING, INT64, STRING, INT64, STRING, INT64, STRING, INT64, STRING, INT64, STRING, NULL at [35:5]')</w:t>
      </w:r>
    </w:p>
    <w:p w:rsidR="00000000" w:rsidDel="00000000" w:rsidP="00000000" w:rsidRDefault="00000000" w:rsidRPr="00000000" w14:paraId="00000ADC">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DD">
      <w:pPr>
        <w:shd w:fill="ffffff" w:val="clear"/>
        <w:spacing w:line="325.71428571428567" w:lineRule="auto"/>
        <w:rPr>
          <w:sz w:val="23"/>
          <w:szCs w:val="23"/>
        </w:rPr>
      </w:pPr>
      <w:r w:rsidDel="00000000" w:rsidR="00000000" w:rsidRPr="00000000">
        <w:rPr>
          <w:sz w:val="23"/>
          <w:szCs w:val="23"/>
          <w:rtl w:val="0"/>
        </w:rPr>
        <w:t xml:space="preserve">What you’d have to do is to change the data type of the numbers (1, 2, 3 etc.) to text by inserting ‘’, as the initial ‘payment_type’ data type should be string (Note: I extracted and loaded the green trips data using Google BQ Marketplace)</w:t>
      </w:r>
    </w:p>
    <w:p w:rsidR="00000000" w:rsidDel="00000000" w:rsidP="00000000" w:rsidRDefault="00000000" w:rsidRPr="00000000" w14:paraId="00000AD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DF">
      <w:pPr>
        <w:rPr>
          <w:rFonts w:ascii="Consolas" w:cs="Consolas" w:eastAsia="Consolas" w:hAnsi="Consolas"/>
        </w:rPr>
      </w:pPr>
      <w:r w:rsidDel="00000000" w:rsidR="00000000" w:rsidRPr="00000000">
        <w:rPr>
          <w:rFonts w:ascii="Consolas" w:cs="Consolas" w:eastAsia="Consolas" w:hAnsi="Consolas"/>
          <w:rtl w:val="0"/>
        </w:rPr>
        <w:t xml:space="preserve">    This macro returns the description of the payment_type</w:t>
      </w:r>
    </w:p>
    <w:p w:rsidR="00000000" w:rsidDel="00000000" w:rsidP="00000000" w:rsidRDefault="00000000" w:rsidRPr="00000000" w14:paraId="00000AE0">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AE1">
      <w:pPr>
        <w:rPr>
          <w:rFonts w:ascii="Consolas" w:cs="Consolas" w:eastAsia="Consolas" w:hAnsi="Consolas"/>
        </w:rPr>
      </w:pPr>
      <w:r w:rsidDel="00000000" w:rsidR="00000000" w:rsidRPr="00000000">
        <w:rPr>
          <w:rtl w:val="0"/>
        </w:rPr>
      </w:r>
    </w:p>
    <w:p w:rsidR="00000000" w:rsidDel="00000000" w:rsidP="00000000" w:rsidRDefault="00000000" w:rsidRPr="00000000" w14:paraId="00000AE2">
      <w:pPr>
        <w:rPr>
          <w:rFonts w:ascii="Consolas" w:cs="Consolas" w:eastAsia="Consolas" w:hAnsi="Consolas"/>
        </w:rPr>
      </w:pPr>
      <w:r w:rsidDel="00000000" w:rsidR="00000000" w:rsidRPr="00000000">
        <w:rPr>
          <w:rFonts w:ascii="Consolas" w:cs="Consolas" w:eastAsia="Consolas" w:hAnsi="Consolas"/>
          <w:rtl w:val="0"/>
        </w:rPr>
        <w:t xml:space="preserve">{% macro get_payment_type_description(payment_type) -%}</w:t>
      </w:r>
    </w:p>
    <w:p w:rsidR="00000000" w:rsidDel="00000000" w:rsidP="00000000" w:rsidRDefault="00000000" w:rsidRPr="00000000" w14:paraId="00000AE3">
      <w:pPr>
        <w:rPr>
          <w:rFonts w:ascii="Consolas" w:cs="Consolas" w:eastAsia="Consolas" w:hAnsi="Consolas"/>
        </w:rPr>
      </w:pPr>
      <w:r w:rsidDel="00000000" w:rsidR="00000000" w:rsidRPr="00000000">
        <w:rPr>
          <w:rtl w:val="0"/>
        </w:rPr>
      </w:r>
    </w:p>
    <w:p w:rsidR="00000000" w:rsidDel="00000000" w:rsidP="00000000" w:rsidRDefault="00000000" w:rsidRPr="00000000" w14:paraId="00000AE4">
      <w:pPr>
        <w:rPr>
          <w:rFonts w:ascii="Consolas" w:cs="Consolas" w:eastAsia="Consolas" w:hAnsi="Consolas"/>
        </w:rPr>
      </w:pPr>
      <w:r w:rsidDel="00000000" w:rsidR="00000000" w:rsidRPr="00000000">
        <w:rPr>
          <w:rFonts w:ascii="Consolas" w:cs="Consolas" w:eastAsia="Consolas" w:hAnsi="Consolas"/>
          <w:rtl w:val="0"/>
        </w:rPr>
        <w:t xml:space="preserve">    case {{ payment_type }}</w:t>
      </w:r>
    </w:p>
    <w:p w:rsidR="00000000" w:rsidDel="00000000" w:rsidP="00000000" w:rsidRDefault="00000000" w:rsidRPr="00000000" w14:paraId="00000AE5">
      <w:pPr>
        <w:rPr>
          <w:rFonts w:ascii="Consolas" w:cs="Consolas" w:eastAsia="Consolas" w:hAnsi="Consolas"/>
        </w:rPr>
      </w:pPr>
      <w:r w:rsidDel="00000000" w:rsidR="00000000" w:rsidRPr="00000000">
        <w:rPr>
          <w:rFonts w:ascii="Consolas" w:cs="Consolas" w:eastAsia="Consolas" w:hAnsi="Consolas"/>
          <w:rtl w:val="0"/>
        </w:rPr>
        <w:t xml:space="preserve">        when '1' then 'Credit card'</w:t>
      </w:r>
    </w:p>
    <w:p w:rsidR="00000000" w:rsidDel="00000000" w:rsidP="00000000" w:rsidRDefault="00000000" w:rsidRPr="00000000" w14:paraId="00000AE6">
      <w:pPr>
        <w:rPr>
          <w:rFonts w:ascii="Consolas" w:cs="Consolas" w:eastAsia="Consolas" w:hAnsi="Consolas"/>
        </w:rPr>
      </w:pPr>
      <w:r w:rsidDel="00000000" w:rsidR="00000000" w:rsidRPr="00000000">
        <w:rPr>
          <w:rFonts w:ascii="Consolas" w:cs="Consolas" w:eastAsia="Consolas" w:hAnsi="Consolas"/>
          <w:rtl w:val="0"/>
        </w:rPr>
        <w:t xml:space="preserve">        when '2' then 'Cash'</w:t>
      </w:r>
    </w:p>
    <w:p w:rsidR="00000000" w:rsidDel="00000000" w:rsidP="00000000" w:rsidRDefault="00000000" w:rsidRPr="00000000" w14:paraId="00000AE7">
      <w:pPr>
        <w:rPr>
          <w:rFonts w:ascii="Consolas" w:cs="Consolas" w:eastAsia="Consolas" w:hAnsi="Consolas"/>
        </w:rPr>
      </w:pPr>
      <w:r w:rsidDel="00000000" w:rsidR="00000000" w:rsidRPr="00000000">
        <w:rPr>
          <w:rFonts w:ascii="Consolas" w:cs="Consolas" w:eastAsia="Consolas" w:hAnsi="Consolas"/>
          <w:rtl w:val="0"/>
        </w:rPr>
        <w:t xml:space="preserve">        when '3' then 'No charge'</w:t>
      </w:r>
    </w:p>
    <w:p w:rsidR="00000000" w:rsidDel="00000000" w:rsidP="00000000" w:rsidRDefault="00000000" w:rsidRPr="00000000" w14:paraId="00000AE8">
      <w:pPr>
        <w:rPr>
          <w:rFonts w:ascii="Consolas" w:cs="Consolas" w:eastAsia="Consolas" w:hAnsi="Consolas"/>
        </w:rPr>
      </w:pPr>
      <w:r w:rsidDel="00000000" w:rsidR="00000000" w:rsidRPr="00000000">
        <w:rPr>
          <w:rFonts w:ascii="Consolas" w:cs="Consolas" w:eastAsia="Consolas" w:hAnsi="Consolas"/>
          <w:rtl w:val="0"/>
        </w:rPr>
        <w:t xml:space="preserve">        when '4' then 'Dispute'</w:t>
      </w:r>
    </w:p>
    <w:p w:rsidR="00000000" w:rsidDel="00000000" w:rsidP="00000000" w:rsidRDefault="00000000" w:rsidRPr="00000000" w14:paraId="00000AE9">
      <w:pPr>
        <w:rPr>
          <w:rFonts w:ascii="Consolas" w:cs="Consolas" w:eastAsia="Consolas" w:hAnsi="Consolas"/>
        </w:rPr>
      </w:pPr>
      <w:r w:rsidDel="00000000" w:rsidR="00000000" w:rsidRPr="00000000">
        <w:rPr>
          <w:rFonts w:ascii="Consolas" w:cs="Consolas" w:eastAsia="Consolas" w:hAnsi="Consolas"/>
          <w:rtl w:val="0"/>
        </w:rPr>
        <w:t xml:space="preserve">        when '5' then 'Unknown'</w:t>
      </w:r>
    </w:p>
    <w:p w:rsidR="00000000" w:rsidDel="00000000" w:rsidP="00000000" w:rsidRDefault="00000000" w:rsidRPr="00000000" w14:paraId="00000AEA">
      <w:pPr>
        <w:rPr>
          <w:rFonts w:ascii="Consolas" w:cs="Consolas" w:eastAsia="Consolas" w:hAnsi="Consolas"/>
        </w:rPr>
      </w:pPr>
      <w:r w:rsidDel="00000000" w:rsidR="00000000" w:rsidRPr="00000000">
        <w:rPr>
          <w:rFonts w:ascii="Consolas" w:cs="Consolas" w:eastAsia="Consolas" w:hAnsi="Consolas"/>
          <w:rtl w:val="0"/>
        </w:rPr>
        <w:t xml:space="preserve">        when '6' then 'Voided trip'</w:t>
      </w:r>
    </w:p>
    <w:p w:rsidR="00000000" w:rsidDel="00000000" w:rsidP="00000000" w:rsidRDefault="00000000" w:rsidRPr="00000000" w14:paraId="00000AEB">
      <w:pPr>
        <w:rPr>
          <w:rFonts w:ascii="Consolas" w:cs="Consolas" w:eastAsia="Consolas" w:hAnsi="Consolas"/>
        </w:rPr>
      </w:pPr>
      <w:r w:rsidDel="00000000" w:rsidR="00000000" w:rsidRPr="00000000">
        <w:rPr>
          <w:rFonts w:ascii="Consolas" w:cs="Consolas" w:eastAsia="Consolas" w:hAnsi="Consolas"/>
          <w:rtl w:val="0"/>
        </w:rPr>
        <w:t xml:space="preserve">    end</w:t>
      </w:r>
    </w:p>
    <w:p w:rsidR="00000000" w:rsidDel="00000000" w:rsidP="00000000" w:rsidRDefault="00000000" w:rsidRPr="00000000" w14:paraId="00000AEC">
      <w:pPr>
        <w:rPr>
          <w:rFonts w:ascii="Consolas" w:cs="Consolas" w:eastAsia="Consolas" w:hAnsi="Consolas"/>
        </w:rPr>
      </w:pPr>
      <w:r w:rsidDel="00000000" w:rsidR="00000000" w:rsidRPr="00000000">
        <w:rPr>
          <w:rtl w:val="0"/>
        </w:rPr>
      </w:r>
    </w:p>
    <w:p w:rsidR="00000000" w:rsidDel="00000000" w:rsidP="00000000" w:rsidRDefault="00000000" w:rsidRPr="00000000" w14:paraId="00000AED">
      <w:pPr>
        <w:rPr>
          <w:rFonts w:ascii="Consolas" w:cs="Consolas" w:eastAsia="Consolas" w:hAnsi="Consolas"/>
          <w:sz w:val="21"/>
          <w:szCs w:val="21"/>
        </w:rPr>
      </w:pPr>
      <w:r w:rsidDel="00000000" w:rsidR="00000000" w:rsidRPr="00000000">
        <w:rPr>
          <w:rFonts w:ascii="Consolas" w:cs="Consolas" w:eastAsia="Consolas" w:hAnsi="Consolas"/>
          <w:rtl w:val="0"/>
        </w:rPr>
        <w:t xml:space="preserve">{%- endmacro %}</w:t>
      </w:r>
      <w:r w:rsidDel="00000000" w:rsidR="00000000" w:rsidRPr="00000000">
        <w:rPr>
          <w:rtl w:val="0"/>
        </w:rPr>
      </w:r>
    </w:p>
    <w:p w:rsidR="00000000" w:rsidDel="00000000" w:rsidP="00000000" w:rsidRDefault="00000000" w:rsidRPr="00000000" w14:paraId="00000AEE">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EF">
      <w:pPr>
        <w:shd w:fill="ffffff" w:val="clear"/>
        <w:spacing w:line="325.71428571428567" w:lineRule="auto"/>
        <w:rPr>
          <w:sz w:val="23"/>
          <w:szCs w:val="23"/>
        </w:rPr>
      </w:pPr>
      <w:r w:rsidDel="00000000" w:rsidR="00000000" w:rsidRPr="00000000">
        <w:rPr>
          <w:sz w:val="23"/>
          <w:szCs w:val="23"/>
        </w:rPr>
        <w:drawing>
          <wp:inline distB="114300" distT="114300" distL="114300" distR="114300">
            <wp:extent cx="5867400" cy="1924050"/>
            <wp:effectExtent b="0" l="0" r="0" t="0"/>
            <wp:docPr id="37" name="image62.png"/>
            <a:graphic>
              <a:graphicData uri="http://schemas.openxmlformats.org/drawingml/2006/picture">
                <pic:pic>
                  <pic:nvPicPr>
                    <pic:cNvPr id="0" name="image62.png"/>
                    <pic:cNvPicPr preferRelativeResize="0"/>
                  </pic:nvPicPr>
                  <pic:blipFill>
                    <a:blip r:embed="rId210"/>
                    <a:srcRect b="0" l="0" r="0" t="0"/>
                    <a:stretch>
                      <a:fillRect/>
                    </a:stretch>
                  </pic:blipFill>
                  <pic:spPr>
                    <a:xfrm>
                      <a:off x="0" y="0"/>
                      <a:ext cx="58674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F1">
      <w:pPr>
        <w:pStyle w:val="Heading2"/>
        <w:spacing w:after="200" w:lineRule="auto"/>
        <w:rPr>
          <w:sz w:val="34"/>
          <w:szCs w:val="34"/>
        </w:rPr>
      </w:pPr>
      <w:bookmarkStart w:colFirst="0" w:colLast="0" w:name="_54oc3n6j5yli" w:id="312"/>
      <w:bookmarkEnd w:id="312"/>
      <w:r w:rsidDel="00000000" w:rsidR="00000000" w:rsidRPr="00000000">
        <w:rPr>
          <w:sz w:val="34"/>
          <w:szCs w:val="34"/>
          <w:rtl w:val="0"/>
        </w:rPr>
        <w:t xml:space="preserve">Troubleshooting in dbt:</w:t>
      </w:r>
    </w:p>
    <w:p w:rsidR="00000000" w:rsidDel="00000000" w:rsidP="00000000" w:rsidRDefault="00000000" w:rsidRPr="00000000" w14:paraId="00000AF2">
      <w:pPr>
        <w:rPr/>
      </w:pPr>
      <w:r w:rsidDel="00000000" w:rsidR="00000000" w:rsidRPr="00000000">
        <w:rPr>
          <w:rtl w:val="0"/>
        </w:rPr>
        <w:t xml:space="preserve">The dbt error  log contains a link to BigQuery. When you follow it you will see your query and the problematic line will be highlighted.</w:t>
      </w:r>
    </w:p>
    <w:p w:rsidR="00000000" w:rsidDel="00000000" w:rsidP="00000000" w:rsidRDefault="00000000" w:rsidRPr="00000000" w14:paraId="00000AF3">
      <w:pPr>
        <w:pStyle w:val="Heading2"/>
        <w:rPr>
          <w:sz w:val="34"/>
          <w:szCs w:val="34"/>
        </w:rPr>
      </w:pPr>
      <w:bookmarkStart w:colFirst="0" w:colLast="0" w:name="_x3fgfuhac9pb" w:id="313"/>
      <w:bookmarkEnd w:id="313"/>
      <w:r w:rsidDel="00000000" w:rsidR="00000000" w:rsidRPr="00000000">
        <w:rPr>
          <w:sz w:val="34"/>
          <w:szCs w:val="34"/>
          <w:rtl w:val="0"/>
        </w:rPr>
        <w:t xml:space="preserve">DBT - Why changing the target schema to “marts” actually creates a schema named “dbt_marts” instead?</w:t>
      </w:r>
    </w:p>
    <w:p w:rsidR="00000000" w:rsidDel="00000000" w:rsidP="00000000" w:rsidRDefault="00000000" w:rsidRPr="00000000" w14:paraId="00000AF4">
      <w:pPr>
        <w:rPr/>
      </w:pPr>
      <w:r w:rsidDel="00000000" w:rsidR="00000000" w:rsidRPr="00000000">
        <w:rPr>
          <w:rtl w:val="0"/>
        </w:rPr>
        <w:t xml:space="preserve">It is a default behaviour of dbt to </w:t>
      </w:r>
      <w:hyperlink r:id="rId211">
        <w:r w:rsidDel="00000000" w:rsidR="00000000" w:rsidRPr="00000000">
          <w:rPr>
            <w:u w:val="single"/>
            <w:rtl w:val="0"/>
          </w:rPr>
          <w:t xml:space="preserve">append custom schema to initial schema</w:t>
        </w:r>
      </w:hyperlink>
      <w:r w:rsidDel="00000000" w:rsidR="00000000" w:rsidRPr="00000000">
        <w:rPr>
          <w:rtl w:val="0"/>
        </w:rPr>
        <w:t xml:space="preserve">. To override this behaviour simply create a macro named “generate_schema_name.sql”:</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macro generate_schema_name(custom_schema_name, node) -%}</w:t>
      </w:r>
    </w:p>
    <w:p w:rsidR="00000000" w:rsidDel="00000000" w:rsidP="00000000" w:rsidRDefault="00000000" w:rsidRPr="00000000" w14:paraId="00000AF7">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default_schema = target.schema -%}</w:t>
      </w:r>
    </w:p>
    <w:p w:rsidR="00000000" w:rsidDel="00000000" w:rsidP="00000000" w:rsidRDefault="00000000" w:rsidRPr="00000000" w14:paraId="00000AF8">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if custom_schema_name is none -%}</w:t>
      </w:r>
    </w:p>
    <w:p w:rsidR="00000000" w:rsidDel="00000000" w:rsidP="00000000" w:rsidRDefault="00000000" w:rsidRPr="00000000" w14:paraId="00000AF9">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default_schema }}</w:t>
      </w:r>
    </w:p>
    <w:p w:rsidR="00000000" w:rsidDel="00000000" w:rsidP="00000000" w:rsidRDefault="00000000" w:rsidRPr="00000000" w14:paraId="00000AF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FB">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custom_schema_name | trim }}</w:t>
      </w:r>
    </w:p>
    <w:p w:rsidR="00000000" w:rsidDel="00000000" w:rsidP="00000000" w:rsidRDefault="00000000" w:rsidRPr="00000000" w14:paraId="00000AF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endif -%}</w:t>
      </w:r>
    </w:p>
    <w:p w:rsidR="00000000" w:rsidDel="00000000" w:rsidP="00000000" w:rsidRDefault="00000000" w:rsidRPr="00000000" w14:paraId="00000AFD">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endmacro %}</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t xml:space="preserve">Now you can override default custom schema in “dbt_project.yml”:</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pStyle w:val="Heading2"/>
        <w:rPr>
          <w:sz w:val="34"/>
          <w:szCs w:val="34"/>
        </w:rPr>
      </w:pPr>
      <w:bookmarkStart w:colFirst="0" w:colLast="0" w:name="_h6tafq271pdk" w:id="314"/>
      <w:bookmarkEnd w:id="314"/>
      <w:r w:rsidDel="00000000" w:rsidR="00000000" w:rsidRPr="00000000">
        <w:rPr>
          <w:sz w:val="34"/>
          <w:szCs w:val="34"/>
          <w:rtl w:val="0"/>
        </w:rPr>
        <w:t xml:space="preserve">How to set subdirectory of the github repository as the dbt project root</w:t>
      </w:r>
    </w:p>
    <w:p w:rsidR="00000000" w:rsidDel="00000000" w:rsidP="00000000" w:rsidRDefault="00000000" w:rsidRPr="00000000" w14:paraId="00000B03">
      <w:pPr>
        <w:rPr/>
      </w:pPr>
      <w:r w:rsidDel="00000000" w:rsidR="00000000" w:rsidRPr="00000000">
        <w:rPr>
          <w:rtl w:val="0"/>
        </w:rPr>
        <w:t xml:space="preserve">There is a project setting which allows you to set `Project subdirectory` in dbt cloud:</w:t>
      </w:r>
    </w:p>
    <w:p w:rsidR="00000000" w:rsidDel="00000000" w:rsidP="00000000" w:rsidRDefault="00000000" w:rsidRPr="00000000" w14:paraId="00000B04">
      <w:pPr>
        <w:rPr/>
      </w:pPr>
      <w:r w:rsidDel="00000000" w:rsidR="00000000" w:rsidRPr="00000000">
        <w:rPr/>
        <w:drawing>
          <wp:inline distB="114300" distT="114300" distL="114300" distR="114300">
            <wp:extent cx="12986467" cy="7114030"/>
            <wp:effectExtent b="0" l="0" r="0" t="0"/>
            <wp:docPr id="36" name="image26.png"/>
            <a:graphic>
              <a:graphicData uri="http://schemas.openxmlformats.org/drawingml/2006/picture">
                <pic:pic>
                  <pic:nvPicPr>
                    <pic:cNvPr id="0" name="image26.png"/>
                    <pic:cNvPicPr preferRelativeResize="0"/>
                  </pic:nvPicPr>
                  <pic:blipFill>
                    <a:blip r:embed="rId212"/>
                    <a:srcRect b="-4810" l="0" r="-2528" t="0"/>
                    <a:stretch>
                      <a:fillRect/>
                    </a:stretch>
                  </pic:blipFill>
                  <pic:spPr>
                    <a:xfrm>
                      <a:off x="0" y="0"/>
                      <a:ext cx="12986467" cy="711403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pStyle w:val="Heading2"/>
        <w:rPr>
          <w:sz w:val="34"/>
          <w:szCs w:val="34"/>
        </w:rPr>
      </w:pPr>
      <w:bookmarkStart w:colFirst="0" w:colLast="0" w:name="_ol1eqc1l60ln" w:id="315"/>
      <w:bookmarkEnd w:id="315"/>
      <w:r w:rsidDel="00000000" w:rsidR="00000000" w:rsidRPr="00000000">
        <w:rPr>
          <w:sz w:val="34"/>
          <w:szCs w:val="34"/>
          <w:rtl w:val="0"/>
        </w:rPr>
        <w:t xml:space="preserve">Compilation Error : Model 'model.XXX' (models/&lt;model_path&gt;/XXX.sql) depends on a source named '&lt;a table name&gt;' which was not found</w:t>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t xml:space="preserve">Remember that you should modify accordingly your .sql models, to read from existing table names in BigQuery/postgres db</w:t>
      </w:r>
    </w:p>
    <w:p w:rsidR="00000000" w:rsidDel="00000000" w:rsidP="00000000" w:rsidRDefault="00000000" w:rsidRPr="00000000" w14:paraId="00000B08">
      <w:pPr>
        <w:rPr/>
      </w:pPr>
      <w:r w:rsidDel="00000000" w:rsidR="00000000" w:rsidRPr="00000000">
        <w:rPr>
          <w:rtl w:val="0"/>
        </w:rPr>
        <w:t xml:space="preserve">Example: </w:t>
      </w:r>
      <w:r w:rsidDel="00000000" w:rsidR="00000000" w:rsidRPr="00000000">
        <w:rPr>
          <w:rFonts w:ascii="Courier New" w:cs="Courier New" w:eastAsia="Courier New" w:hAnsi="Courier New"/>
          <w:sz w:val="23"/>
          <w:szCs w:val="23"/>
          <w:rtl w:val="0"/>
        </w:rPr>
        <w:t xml:space="preserve">select *</w:t>
      </w:r>
      <w:r w:rsidDel="00000000" w:rsidR="00000000" w:rsidRPr="00000000">
        <w:rPr>
          <w:rtl w:val="0"/>
        </w:rPr>
        <w:t xml:space="preserve"> </w:t>
      </w:r>
      <w:r w:rsidDel="00000000" w:rsidR="00000000" w:rsidRPr="00000000">
        <w:rPr>
          <w:rFonts w:ascii="Courier New" w:cs="Courier New" w:eastAsia="Courier New" w:hAnsi="Courier New"/>
          <w:sz w:val="23"/>
          <w:szCs w:val="23"/>
          <w:rtl w:val="0"/>
        </w:rPr>
        <w:t xml:space="preserve">from {{ source('staging',&lt;your table name in the database&gt;') }}</w:t>
      </w:r>
      <w:r w:rsidDel="00000000" w:rsidR="00000000" w:rsidRPr="00000000">
        <w:rPr>
          <w:rtl w:val="0"/>
        </w:rPr>
      </w:r>
    </w:p>
    <w:p w:rsidR="00000000" w:rsidDel="00000000" w:rsidP="00000000" w:rsidRDefault="00000000" w:rsidRPr="00000000" w14:paraId="00000B09">
      <w:pPr>
        <w:pStyle w:val="Heading2"/>
        <w:rPr>
          <w:sz w:val="34"/>
          <w:szCs w:val="34"/>
        </w:rPr>
      </w:pPr>
      <w:bookmarkStart w:colFirst="0" w:colLast="0" w:name="_phfrmasbxykm" w:id="316"/>
      <w:bookmarkEnd w:id="316"/>
      <w:r w:rsidDel="00000000" w:rsidR="00000000" w:rsidRPr="00000000">
        <w:rPr>
          <w:sz w:val="34"/>
          <w:szCs w:val="34"/>
          <w:rtl w:val="0"/>
        </w:rPr>
        <w:t xml:space="preserve">Compilation Error :</w:t>
      </w:r>
      <w:r w:rsidDel="00000000" w:rsidR="00000000" w:rsidRPr="00000000">
        <w:rPr>
          <w:rFonts w:ascii="Consolas" w:cs="Consolas" w:eastAsia="Consolas" w:hAnsi="Consolas"/>
          <w:sz w:val="20"/>
          <w:szCs w:val="20"/>
          <w:rtl w:val="0"/>
        </w:rPr>
        <w:t xml:space="preserve"> </w:t>
      </w:r>
      <w:r w:rsidDel="00000000" w:rsidR="00000000" w:rsidRPr="00000000">
        <w:rPr>
          <w:sz w:val="34"/>
          <w:szCs w:val="34"/>
          <w:rtl w:val="0"/>
        </w:rPr>
        <w:t xml:space="preserve">Model '&lt;model_name&gt;' (&lt;model_path&gt;) depends on a node named '&lt;seed_name&gt;' which was not found   (Production Environment)</w:t>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t xml:space="preserve">Make sure that you create a pull request from your Development branch to the Production branch (</w:t>
      </w:r>
      <w:r w:rsidDel="00000000" w:rsidR="00000000" w:rsidRPr="00000000">
        <w:rPr>
          <w:rFonts w:ascii="Consolas" w:cs="Consolas" w:eastAsia="Consolas" w:hAnsi="Consolas"/>
          <w:sz w:val="20"/>
          <w:szCs w:val="20"/>
          <w:shd w:fill="efefef" w:val="clear"/>
          <w:rtl w:val="0"/>
        </w:rPr>
        <w:t xml:space="preserve">main</w:t>
      </w:r>
      <w:r w:rsidDel="00000000" w:rsidR="00000000" w:rsidRPr="00000000">
        <w:rPr>
          <w:rtl w:val="0"/>
        </w:rPr>
        <w:t xml:space="preserve"> by default). After that, check in your ‘seeds’ folder if the seed file is inside it.</w:t>
        <w:br w:type="textWrapping"/>
        <w:t xml:space="preserve">Another thing to check is your </w:t>
      </w:r>
      <w:r w:rsidDel="00000000" w:rsidR="00000000" w:rsidRPr="00000000">
        <w:rPr>
          <w:rFonts w:ascii="Consolas" w:cs="Consolas" w:eastAsia="Consolas" w:hAnsi="Consolas"/>
          <w:sz w:val="20"/>
          <w:szCs w:val="20"/>
          <w:shd w:fill="efefef" w:val="clear"/>
          <w:rtl w:val="0"/>
        </w:rPr>
        <w:t xml:space="preserve">.gitignore</w:t>
      </w:r>
      <w:r w:rsidDel="00000000" w:rsidR="00000000" w:rsidRPr="00000000">
        <w:rPr>
          <w:rtl w:val="0"/>
        </w:rPr>
        <w:t xml:space="preserve"> file. Make sure that the .csv extension is not included.</w:t>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pStyle w:val="Heading2"/>
        <w:spacing w:after="200" w:lineRule="auto"/>
        <w:rPr>
          <w:rFonts w:ascii="Consolas" w:cs="Consolas" w:eastAsia="Consolas" w:hAnsi="Consolas"/>
          <w:sz w:val="24"/>
          <w:szCs w:val="24"/>
        </w:rPr>
      </w:pPr>
      <w:bookmarkStart w:colFirst="0" w:colLast="0" w:name="_k5x3rpx2myje" w:id="317"/>
      <w:bookmarkEnd w:id="317"/>
      <w:r w:rsidDel="00000000" w:rsidR="00000000" w:rsidRPr="00000000">
        <w:rPr>
          <w:sz w:val="34"/>
          <w:szCs w:val="34"/>
          <w:rtl w:val="0"/>
        </w:rPr>
        <w:t xml:space="preserve">When executing dbt run after using fhv_tripdata as an external table</w:t>
      </w:r>
      <w:r w:rsidDel="00000000" w:rsidR="00000000" w:rsidRPr="00000000">
        <w:rPr>
          <w:rFonts w:ascii="Consolas" w:cs="Consolas" w:eastAsia="Consolas" w:hAnsi="Consolas"/>
          <w:b w:val="1"/>
          <w:sz w:val="24"/>
          <w:szCs w:val="24"/>
          <w:rtl w:val="0"/>
        </w:rPr>
        <w:t xml:space="preserve">: you </w:t>
      </w:r>
      <w:r w:rsidDel="00000000" w:rsidR="00000000" w:rsidRPr="00000000">
        <w:rPr>
          <w:rFonts w:ascii="Consolas" w:cs="Consolas" w:eastAsia="Consolas" w:hAnsi="Consolas"/>
          <w:sz w:val="24"/>
          <w:szCs w:val="24"/>
          <w:rtl w:val="0"/>
        </w:rPr>
        <w:t xml:space="preserve">get “Access Denied: BigQuery BigQuery: Permission denied”</w:t>
      </w:r>
    </w:p>
    <w:p w:rsidR="00000000" w:rsidDel="00000000" w:rsidP="00000000" w:rsidRDefault="00000000" w:rsidRPr="00000000" w14:paraId="00000B0E">
      <w:pPr>
        <w:rPr/>
      </w:pPr>
      <w:r w:rsidDel="00000000" w:rsidR="00000000" w:rsidRPr="00000000">
        <w:rPr>
          <w:rtl w:val="0"/>
        </w:rPr>
        <w:t xml:space="preserve">1. Go to your dbt cloud service account</w:t>
      </w:r>
    </w:p>
    <w:p w:rsidR="00000000" w:rsidDel="00000000" w:rsidP="00000000" w:rsidRDefault="00000000" w:rsidRPr="00000000" w14:paraId="00000B0F">
      <w:pPr>
        <w:rPr/>
      </w:pPr>
      <w:r w:rsidDel="00000000" w:rsidR="00000000" w:rsidRPr="00000000">
        <w:rPr>
          <w:rtl w:val="0"/>
        </w:rPr>
        <w:t xml:space="preserve">1. Adding the  [Storage Object Admin,Storage Admin] role in addition tco BigQuery Admin.</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pStyle w:val="Heading2"/>
        <w:rPr>
          <w:sz w:val="34"/>
          <w:szCs w:val="34"/>
        </w:rPr>
      </w:pPr>
      <w:bookmarkStart w:colFirst="0" w:colLast="0" w:name="_9g2afzanwwlp" w:id="318"/>
      <w:bookmarkEnd w:id="318"/>
      <w:r w:rsidDel="00000000" w:rsidR="00000000" w:rsidRPr="00000000">
        <w:rPr>
          <w:sz w:val="34"/>
          <w:szCs w:val="34"/>
          <w:rtl w:val="0"/>
        </w:rPr>
        <w:t xml:space="preserve">How to automatically infer the column data type (pandas missing value issues)?</w:t>
      </w:r>
    </w:p>
    <w:p w:rsidR="00000000" w:rsidDel="00000000" w:rsidP="00000000" w:rsidRDefault="00000000" w:rsidRPr="00000000" w14:paraId="00000B12">
      <w:pPr>
        <w:rPr/>
      </w:pPr>
      <w:r w:rsidDel="00000000" w:rsidR="00000000" w:rsidRPr="00000000">
        <w:rPr>
          <w:rtl w:val="0"/>
        </w:rPr>
        <w:t xml:space="preserve">Problem: when injecting data to bigquery, you may face the type error. This is because pandas by default will parse integer columns with missing value as float type. </w:t>
      </w:r>
    </w:p>
    <w:p w:rsidR="00000000" w:rsidDel="00000000" w:rsidP="00000000" w:rsidRDefault="00000000" w:rsidRPr="00000000" w14:paraId="00000B13">
      <w:pPr>
        <w:rPr/>
      </w:pPr>
      <w:r w:rsidDel="00000000" w:rsidR="00000000" w:rsidRPr="00000000">
        <w:rPr>
          <w:rtl w:val="0"/>
        </w:rPr>
        <w:t xml:space="preserve">Solution: </w:t>
      </w:r>
    </w:p>
    <w:p w:rsidR="00000000" w:rsidDel="00000000" w:rsidP="00000000" w:rsidRDefault="00000000" w:rsidRPr="00000000" w14:paraId="00000B14">
      <w:pPr>
        <w:numPr>
          <w:ilvl w:val="0"/>
          <w:numId w:val="45"/>
        </w:numPr>
        <w:ind w:left="720" w:hanging="360"/>
      </w:pPr>
      <w:r w:rsidDel="00000000" w:rsidR="00000000" w:rsidRPr="00000000">
        <w:rPr>
          <w:rtl w:val="0"/>
        </w:rPr>
        <w:t xml:space="preserve">One way to solve this problem is to specify/ cast data type Int64 during the data transformation stage.</w:t>
      </w:r>
    </w:p>
    <w:p w:rsidR="00000000" w:rsidDel="00000000" w:rsidP="00000000" w:rsidRDefault="00000000" w:rsidRPr="00000000" w14:paraId="00000B15">
      <w:pPr>
        <w:numPr>
          <w:ilvl w:val="0"/>
          <w:numId w:val="45"/>
        </w:numPr>
        <w:ind w:left="720" w:hanging="360"/>
      </w:pPr>
      <w:r w:rsidDel="00000000" w:rsidR="00000000" w:rsidRPr="00000000">
        <w:rPr>
          <w:rtl w:val="0"/>
        </w:rPr>
        <w:t xml:space="preserve">However, you may be lazy to type all the int columns. If that is the case, you can simply use </w:t>
      </w:r>
      <w:r w:rsidDel="00000000" w:rsidR="00000000" w:rsidRPr="00000000">
        <w:rPr>
          <w:rFonts w:ascii="Consolas" w:cs="Consolas" w:eastAsia="Consolas" w:hAnsi="Consolas"/>
          <w:sz w:val="25"/>
          <w:szCs w:val="25"/>
          <w:rtl w:val="0"/>
        </w:rPr>
        <w:t xml:space="preserve">convert_dtypes </w:t>
      </w:r>
      <w:r w:rsidDel="00000000" w:rsidR="00000000" w:rsidRPr="00000000">
        <w:rPr>
          <w:rtl w:val="0"/>
        </w:rPr>
        <w:t xml:space="preserve">to infer the data type</w:t>
      </w:r>
    </w:p>
    <w:p w:rsidR="00000000" w:rsidDel="00000000" w:rsidP="00000000" w:rsidRDefault="00000000" w:rsidRPr="00000000" w14:paraId="00000B16">
      <w:pPr>
        <w:shd w:fill="fafafa" w:val="clear"/>
        <w:spacing w:line="313.04347826086956" w:lineRule="auto"/>
        <w:rPr>
          <w:rFonts w:ascii="Consolas" w:cs="Consolas" w:eastAsia="Consolas" w:hAnsi="Consolas"/>
          <w:i w:val="1"/>
          <w:sz w:val="25"/>
          <w:szCs w:val="25"/>
        </w:rPr>
      </w:pPr>
      <w:r w:rsidDel="00000000" w:rsidR="00000000" w:rsidRPr="00000000">
        <w:rPr>
          <w:rFonts w:ascii="Consolas" w:cs="Consolas" w:eastAsia="Consolas" w:hAnsi="Consolas"/>
          <w:sz w:val="25"/>
          <w:szCs w:val="25"/>
          <w:rtl w:val="0"/>
        </w:rPr>
        <w:t xml:space="preserve">    </w:t>
      </w:r>
      <w:r w:rsidDel="00000000" w:rsidR="00000000" w:rsidRPr="00000000">
        <w:rPr>
          <w:rFonts w:ascii="Consolas" w:cs="Consolas" w:eastAsia="Consolas" w:hAnsi="Consolas"/>
          <w:i w:val="1"/>
          <w:sz w:val="25"/>
          <w:szCs w:val="25"/>
          <w:rtl w:val="0"/>
        </w:rPr>
        <w:t xml:space="preserve"># Make pandas to infer correct data type (as pandas parse int with missing as float)</w:t>
      </w:r>
    </w:p>
    <w:p w:rsidR="00000000" w:rsidDel="00000000" w:rsidP="00000000" w:rsidRDefault="00000000" w:rsidRPr="00000000" w14:paraId="00000B17">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df.fillna(-999999, inplace=True)ingesting</w:t>
      </w:r>
    </w:p>
    <w:p w:rsidR="00000000" w:rsidDel="00000000" w:rsidP="00000000" w:rsidRDefault="00000000" w:rsidRPr="00000000" w14:paraId="00000B18">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df.convert_dtypes()</w:t>
      </w:r>
    </w:p>
    <w:p w:rsidR="00000000" w:rsidDel="00000000" w:rsidP="00000000" w:rsidRDefault="00000000" w:rsidRPr="00000000" w14:paraId="00000B19">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df.replace(-999999, None)</w:t>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pStyle w:val="Heading2"/>
        <w:rPr>
          <w:sz w:val="34"/>
          <w:szCs w:val="34"/>
        </w:rPr>
      </w:pPr>
      <w:bookmarkStart w:colFirst="0" w:colLast="0" w:name="_ilh050htyibn" w:id="319"/>
      <w:bookmarkEnd w:id="319"/>
      <w:r w:rsidDel="00000000" w:rsidR="00000000" w:rsidRPr="00000000">
        <w:rPr>
          <w:sz w:val="34"/>
          <w:szCs w:val="34"/>
          <w:rtl w:val="0"/>
        </w:rPr>
        <w:t xml:space="preserve">When loading github repo raise exception that ‘taxi_zone_lookup’ not found</w:t>
      </w:r>
    </w:p>
    <w:p w:rsidR="00000000" w:rsidDel="00000000" w:rsidP="00000000" w:rsidRDefault="00000000" w:rsidRPr="00000000" w14:paraId="00000B1C">
      <w:pPr>
        <w:rPr>
          <w:sz w:val="34"/>
          <w:szCs w:val="34"/>
        </w:rPr>
      </w:pPr>
      <w:r w:rsidDel="00000000" w:rsidR="00000000" w:rsidRPr="00000000">
        <w:rPr>
          <w:rtl w:val="0"/>
        </w:rPr>
        <w:t xml:space="preserve">Seed files loaded from directory with name ‘seed’, that’s why you should rename dir with name ‘data’ to ‘seed’</w:t>
      </w:r>
      <w:r w:rsidDel="00000000" w:rsidR="00000000" w:rsidRPr="00000000">
        <w:rPr>
          <w:rtl w:val="0"/>
        </w:rPr>
      </w:r>
    </w:p>
    <w:p w:rsidR="00000000" w:rsidDel="00000000" w:rsidP="00000000" w:rsidRDefault="00000000" w:rsidRPr="00000000" w14:paraId="00000B1D">
      <w:pPr>
        <w:pStyle w:val="Heading2"/>
        <w:spacing w:after="200" w:lineRule="auto"/>
        <w:rPr>
          <w:sz w:val="34"/>
          <w:szCs w:val="34"/>
        </w:rPr>
      </w:pPr>
      <w:bookmarkStart w:colFirst="0" w:colLast="0" w:name="_bvajla4qfm4p" w:id="320"/>
      <w:bookmarkEnd w:id="320"/>
      <w:r w:rsidDel="00000000" w:rsidR="00000000" w:rsidRPr="00000000">
        <w:rPr>
          <w:sz w:val="34"/>
          <w:szCs w:val="34"/>
          <w:rtl w:val="0"/>
        </w:rPr>
        <w:t xml:space="preserve">‘taxi_zone_lookup’ not found</w:t>
      </w:r>
    </w:p>
    <w:p w:rsidR="00000000" w:rsidDel="00000000" w:rsidP="00000000" w:rsidRDefault="00000000" w:rsidRPr="00000000" w14:paraId="00000B1E">
      <w:pPr>
        <w:rPr/>
      </w:pPr>
      <w:r w:rsidDel="00000000" w:rsidR="00000000" w:rsidRPr="00000000">
        <w:rPr>
          <w:rtl w:val="0"/>
        </w:rPr>
        <w:t xml:space="preserve">Check the .gitignore file and make sure you don’t have *.csv in it</w:t>
        <w:br w:type="textWrapping"/>
        <w:br w:type="textWrapping"/>
        <w:t xml:space="preserve">Dbt error 404 was not found in location</w:t>
      </w:r>
    </w:p>
    <w:p w:rsidR="00000000" w:rsidDel="00000000" w:rsidP="00000000" w:rsidRDefault="00000000" w:rsidRPr="00000000" w14:paraId="00000B1F">
      <w:pPr>
        <w:rPr/>
      </w:pPr>
      <w:r w:rsidDel="00000000" w:rsidR="00000000" w:rsidRPr="00000000">
        <w:rPr>
          <w:rtl w:val="0"/>
        </w:rPr>
        <w:t xml:space="preserve">My specific error:</w:t>
        <w:br w:type="textWrapping"/>
        <w:t xml:space="preserve">Runtime Error in rpc request (from remote system.sql) 404 Not found: Table dtc-de-0315:trips_data_all.green_tripdata_partitioned was not found in location europe-west6 Location: europe-west6 Job ID: 168ee9bd-07cd-4ca4-9ee0-4f6b0f33897c</w:t>
      </w:r>
    </w:p>
    <w:p w:rsidR="00000000" w:rsidDel="00000000" w:rsidP="00000000" w:rsidRDefault="00000000" w:rsidRPr="00000000" w14:paraId="00000B20">
      <w:pPr>
        <w:rPr>
          <w:b w:val="1"/>
          <w:sz w:val="34"/>
          <w:szCs w:val="34"/>
        </w:rPr>
      </w:pPr>
      <w:r w:rsidDel="00000000" w:rsidR="00000000" w:rsidRPr="00000000">
        <w:rPr>
          <w:rtl w:val="0"/>
        </w:rPr>
        <w:t xml:space="preserve">Make sure all of your datasets have the correct region and not a generalised region:</w:t>
        <w:br w:type="textWrapping"/>
        <w:t xml:space="preserve">Europe-west6 as opposed to EU</w:t>
        <w:br w:type="textWrapping"/>
        <w:br w:type="textWrapping"/>
        <w:t xml:space="preserve">Match this in dbt settings:</w:t>
        <w:br w:type="textWrapping"/>
        <w:t xml:space="preserve">dbt -&gt; projects -&gt; optional settings -&gt; manually set location to match</w:t>
      </w:r>
      <w:r w:rsidDel="00000000" w:rsidR="00000000" w:rsidRPr="00000000">
        <w:rPr>
          <w:rtl w:val="0"/>
        </w:rPr>
      </w:r>
    </w:p>
    <w:p w:rsidR="00000000" w:rsidDel="00000000" w:rsidP="00000000" w:rsidRDefault="00000000" w:rsidRPr="00000000" w14:paraId="00000B21">
      <w:pPr>
        <w:pStyle w:val="Heading2"/>
        <w:spacing w:after="200" w:lineRule="auto"/>
        <w:rPr>
          <w:sz w:val="34"/>
          <w:szCs w:val="34"/>
        </w:rPr>
      </w:pPr>
      <w:bookmarkStart w:colFirst="0" w:colLast="0" w:name="_limwm0ryj8um" w:id="321"/>
      <w:bookmarkEnd w:id="321"/>
      <w:r w:rsidDel="00000000" w:rsidR="00000000" w:rsidRPr="00000000">
        <w:rPr>
          <w:sz w:val="34"/>
          <w:szCs w:val="34"/>
          <w:rtl w:val="0"/>
        </w:rPr>
        <w:t xml:space="preserve">Data type errors when ingesting with parquet files</w:t>
        <w:br w:type="textWrapping"/>
      </w:r>
    </w:p>
    <w:p w:rsidR="00000000" w:rsidDel="00000000" w:rsidP="00000000" w:rsidRDefault="00000000" w:rsidRPr="00000000" w14:paraId="00000B22">
      <w:pPr>
        <w:rPr/>
      </w:pPr>
      <w:r w:rsidDel="00000000" w:rsidR="00000000" w:rsidRPr="00000000">
        <w:rPr>
          <w:rtl w:val="0"/>
        </w:rPr>
        <w:t xml:space="preserve">The easiest way to avoid these errors is by ingesting the relevant data in a .csv.gz file type. Then, do:</w:t>
      </w:r>
    </w:p>
    <w:p w:rsidR="00000000" w:rsidDel="00000000" w:rsidP="00000000" w:rsidRDefault="00000000" w:rsidRPr="00000000" w14:paraId="00000B23">
      <w:pPr>
        <w:rPr/>
      </w:pPr>
      <w:r w:rsidDel="00000000" w:rsidR="00000000" w:rsidRPr="00000000">
        <w:rPr>
          <w:rtl w:val="0"/>
        </w:rPr>
        <w:br w:type="textWrapping"/>
        <w:t xml:space="preserve">CREATE OR REPLACE EXTERNAL TABLE `dtc-de.trips_data_all.fhv_tripdata`</w:t>
      </w:r>
    </w:p>
    <w:p w:rsidR="00000000" w:rsidDel="00000000" w:rsidP="00000000" w:rsidRDefault="00000000" w:rsidRPr="00000000" w14:paraId="00000B24">
      <w:pPr>
        <w:shd w:fill="fffffe" w:val="clear"/>
        <w:spacing w:line="320" w:lineRule="auto"/>
        <w:rPr/>
      </w:pPr>
      <w:r w:rsidDel="00000000" w:rsidR="00000000" w:rsidRPr="00000000">
        <w:rPr>
          <w:rtl w:val="0"/>
        </w:rPr>
        <w:t xml:space="preserve">OPTIONS (</w:t>
      </w:r>
    </w:p>
    <w:p w:rsidR="00000000" w:rsidDel="00000000" w:rsidP="00000000" w:rsidRDefault="00000000" w:rsidRPr="00000000" w14:paraId="00000B25">
      <w:pPr>
        <w:shd w:fill="fffffe" w:val="clear"/>
        <w:spacing w:line="320" w:lineRule="auto"/>
        <w:ind w:left="720" w:firstLine="0"/>
        <w:rPr/>
      </w:pPr>
      <w:r w:rsidDel="00000000" w:rsidR="00000000" w:rsidRPr="00000000">
        <w:rPr>
          <w:rtl w:val="0"/>
        </w:rPr>
        <w:t xml:space="preserve">  format = 'CSV',</w:t>
      </w:r>
    </w:p>
    <w:p w:rsidR="00000000" w:rsidDel="00000000" w:rsidP="00000000" w:rsidRDefault="00000000" w:rsidRPr="00000000" w14:paraId="00000B26">
      <w:pPr>
        <w:shd w:fill="fffffe" w:val="clear"/>
        <w:spacing w:line="320" w:lineRule="auto"/>
        <w:ind w:left="720" w:firstLine="0"/>
        <w:rPr/>
      </w:pPr>
      <w:r w:rsidDel="00000000" w:rsidR="00000000" w:rsidRPr="00000000">
        <w:rPr>
          <w:rtl w:val="0"/>
        </w:rPr>
        <w:t xml:space="preserve">  uris = ['gs://dtc_data_lake_dtc-de-updated/data/fhv_all/fhv_tripdata_2019-*.csv.gz']</w:t>
      </w:r>
    </w:p>
    <w:p w:rsidR="00000000" w:rsidDel="00000000" w:rsidP="00000000" w:rsidRDefault="00000000" w:rsidRPr="00000000" w14:paraId="00000B27">
      <w:pPr>
        <w:shd w:fill="fffffe" w:val="clear"/>
        <w:spacing w:line="320" w:lineRule="auto"/>
        <w:ind w:left="720" w:firstLine="0"/>
        <w:rPr/>
      </w:pPr>
      <w:r w:rsidDel="00000000" w:rsidR="00000000" w:rsidRPr="00000000">
        <w:rPr>
          <w:rtl w:val="0"/>
        </w:rPr>
        <w:t xml:space="preserve">);</w:t>
      </w:r>
    </w:p>
    <w:p w:rsidR="00000000" w:rsidDel="00000000" w:rsidP="00000000" w:rsidRDefault="00000000" w:rsidRPr="00000000" w14:paraId="00000B28">
      <w:pPr>
        <w:shd w:fill="fffffe" w:val="clear"/>
        <w:spacing w:line="320" w:lineRule="auto"/>
        <w:rPr/>
      </w:pPr>
      <w:r w:rsidDel="00000000" w:rsidR="00000000" w:rsidRPr="00000000">
        <w:rPr>
          <w:rtl w:val="0"/>
        </w:rPr>
        <w:t xml:space="preserve">As an example. You should no longer have any data type issues for week 4.</w:t>
      </w:r>
    </w:p>
    <w:p w:rsidR="00000000" w:rsidDel="00000000" w:rsidP="00000000" w:rsidRDefault="00000000" w:rsidRPr="00000000" w14:paraId="00000B29">
      <w:pPr>
        <w:pStyle w:val="Heading2"/>
        <w:rPr/>
      </w:pPr>
      <w:bookmarkStart w:colFirst="0" w:colLast="0" w:name="_z9jhhmwdo5jm" w:id="322"/>
      <w:bookmarkEnd w:id="322"/>
      <w:r w:rsidDel="00000000" w:rsidR="00000000" w:rsidRPr="00000000">
        <w:rPr>
          <w:rtl w:val="0"/>
        </w:rPr>
        <w:t xml:space="preserve">Inconsistent number of rows when re-running fact_trips model</w:t>
      </w:r>
    </w:p>
    <w:p w:rsidR="00000000" w:rsidDel="00000000" w:rsidP="00000000" w:rsidRDefault="00000000" w:rsidRPr="00000000" w14:paraId="00000B2A">
      <w:pPr>
        <w:rPr/>
      </w:pPr>
      <w:r w:rsidDel="00000000" w:rsidR="00000000" w:rsidRPr="00000000">
        <w:rPr>
          <w:rtl w:val="0"/>
        </w:rPr>
        <w:t xml:space="preserve">This is due to the way the deduplication is done in the two staging files.</w:t>
      </w:r>
    </w:p>
    <w:p w:rsidR="00000000" w:rsidDel="00000000" w:rsidP="00000000" w:rsidRDefault="00000000" w:rsidRPr="00000000" w14:paraId="00000B2B">
      <w:pPr>
        <w:rPr/>
      </w:pPr>
      <w:r w:rsidDel="00000000" w:rsidR="00000000" w:rsidRPr="00000000">
        <w:rPr>
          <w:rtl w:val="0"/>
        </w:rPr>
        <w:t xml:space="preserve">Solution: add </w:t>
      </w:r>
      <w:r w:rsidDel="00000000" w:rsidR="00000000" w:rsidRPr="00000000">
        <w:rPr>
          <w:rFonts w:ascii="Roboto Mono" w:cs="Roboto Mono" w:eastAsia="Roboto Mono" w:hAnsi="Roboto Mono"/>
          <w:shd w:fill="f3f3f3" w:val="clear"/>
          <w:rtl w:val="0"/>
        </w:rPr>
        <w:t xml:space="preserve">order by</w:t>
      </w:r>
      <w:r w:rsidDel="00000000" w:rsidR="00000000" w:rsidRPr="00000000">
        <w:rPr>
          <w:rtl w:val="0"/>
        </w:rPr>
        <w:t xml:space="preserve"> in the </w:t>
      </w:r>
      <w:r w:rsidDel="00000000" w:rsidR="00000000" w:rsidRPr="00000000">
        <w:rPr>
          <w:rFonts w:ascii="Roboto Mono" w:cs="Roboto Mono" w:eastAsia="Roboto Mono" w:hAnsi="Roboto Mono"/>
          <w:shd w:fill="f3f3f3" w:val="clear"/>
          <w:rtl w:val="0"/>
        </w:rPr>
        <w:t xml:space="preserve">partition by</w:t>
      </w:r>
      <w:r w:rsidDel="00000000" w:rsidR="00000000" w:rsidRPr="00000000">
        <w:rPr>
          <w:rtl w:val="0"/>
        </w:rPr>
        <w:t xml:space="preserve"> part of both staging files. Keep adding columns to order by until the number of rows in the fact_trips table is consistent when re-running the fact_trips model.</w:t>
      </w:r>
    </w:p>
    <w:p w:rsidR="00000000" w:rsidDel="00000000" w:rsidP="00000000" w:rsidRDefault="00000000" w:rsidRPr="00000000" w14:paraId="00000B2C">
      <w:pPr>
        <w:rPr/>
      </w:pPr>
      <w:r w:rsidDel="00000000" w:rsidR="00000000" w:rsidRPr="00000000">
        <w:rPr>
          <w:rtl w:val="0"/>
        </w:rPr>
        <w:t xml:space="preserve">Explanation (a bit convoluted, feel free to clarify, correct etc.)</w:t>
      </w:r>
    </w:p>
    <w:p w:rsidR="00000000" w:rsidDel="00000000" w:rsidP="00000000" w:rsidRDefault="00000000" w:rsidRPr="00000000" w14:paraId="00000B2D">
      <w:pPr>
        <w:rPr/>
      </w:pPr>
      <w:r w:rsidDel="00000000" w:rsidR="00000000" w:rsidRPr="00000000">
        <w:rPr>
          <w:rtl w:val="0"/>
        </w:rPr>
        <w:t xml:space="preserve">We partition by vendor id and pickup_datetime and choose the first row (rn=1) from all these partitions. These partitions are not ordered, so every time we run this, the first row might be a different one. Since the first row is different between runs, it might or might not contain an unknown borough. Then, in the fact_trips model we will discard a different number of rows when we discard all values with an unknown borough.</w:t>
      </w:r>
    </w:p>
    <w:p w:rsidR="00000000" w:rsidDel="00000000" w:rsidP="00000000" w:rsidRDefault="00000000" w:rsidRPr="00000000" w14:paraId="00000B2E">
      <w:pPr>
        <w:pStyle w:val="Heading2"/>
        <w:rPr/>
      </w:pPr>
      <w:bookmarkStart w:colFirst="0" w:colLast="0" w:name="_jydn6ys2vhjb" w:id="323"/>
      <w:bookmarkEnd w:id="323"/>
      <w:r w:rsidDel="00000000" w:rsidR="00000000" w:rsidRPr="00000000">
        <w:rPr>
          <w:rtl w:val="0"/>
        </w:rPr>
        <w:t xml:space="preserve">Data Type Error when running fact table</w:t>
      </w:r>
    </w:p>
    <w:p w:rsidR="00000000" w:rsidDel="00000000" w:rsidP="00000000" w:rsidRDefault="00000000" w:rsidRPr="00000000" w14:paraId="00000B2F">
      <w:pPr>
        <w:rPr/>
      </w:pPr>
      <w:r w:rsidDel="00000000" w:rsidR="00000000" w:rsidRPr="00000000">
        <w:rPr>
          <w:rtl w:val="0"/>
        </w:rPr>
        <w:t xml:space="preserve">If you encounter data type error on trip_type column, it may due to some nan values that isn’t null in bigquery.</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t xml:space="preserve">Solution: try casting it to FLOAT datatype instead of NUMERIC</w:t>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pStyle w:val="Heading2"/>
        <w:rPr>
          <w:sz w:val="34"/>
          <w:szCs w:val="34"/>
        </w:rPr>
      </w:pPr>
      <w:bookmarkStart w:colFirst="0" w:colLast="0" w:name="_27fgv03aqzwf" w:id="324"/>
      <w:bookmarkEnd w:id="324"/>
      <w:r w:rsidDel="00000000" w:rsidR="00000000" w:rsidRPr="00000000">
        <w:rPr>
          <w:sz w:val="34"/>
          <w:szCs w:val="34"/>
          <w:rtl w:val="0"/>
        </w:rPr>
        <w:t xml:space="preserve">CREATE TABLE has columns with duplicate name locationid.</w:t>
      </w:r>
    </w:p>
    <w:p w:rsidR="00000000" w:rsidDel="00000000" w:rsidP="00000000" w:rsidRDefault="00000000" w:rsidRPr="00000000" w14:paraId="00000B34">
      <w:pPr>
        <w:rPr/>
      </w:pPr>
      <w:r w:rsidDel="00000000" w:rsidR="00000000" w:rsidRPr="00000000">
        <w:rPr>
          <w:rtl w:val="0"/>
        </w:rPr>
        <w:t xml:space="preserve">This error could result if you are using some select * query without mentioning the name of table for ex: </w:t>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t xml:space="preserve">with dim_zones as (</w:t>
      </w:r>
    </w:p>
    <w:p w:rsidR="00000000" w:rsidDel="00000000" w:rsidP="00000000" w:rsidRDefault="00000000" w:rsidRPr="00000000" w14:paraId="00000B37">
      <w:pPr>
        <w:rPr/>
      </w:pPr>
      <w:r w:rsidDel="00000000" w:rsidR="00000000" w:rsidRPr="00000000">
        <w:rPr>
          <w:rtl w:val="0"/>
        </w:rPr>
        <w:t xml:space="preserve">    select * from `engaged-cosine-374921`.`dbt_victoria_mola`.`dim_zones`</w:t>
      </w:r>
    </w:p>
    <w:p w:rsidR="00000000" w:rsidDel="00000000" w:rsidP="00000000" w:rsidRDefault="00000000" w:rsidRPr="00000000" w14:paraId="00000B38">
      <w:pPr>
        <w:rPr/>
      </w:pPr>
      <w:r w:rsidDel="00000000" w:rsidR="00000000" w:rsidRPr="00000000">
        <w:rPr>
          <w:rtl w:val="0"/>
        </w:rPr>
        <w:t xml:space="preserve">    where borough != 'Unknown'</w:t>
      </w:r>
    </w:p>
    <w:p w:rsidR="00000000" w:rsidDel="00000000" w:rsidP="00000000" w:rsidRDefault="00000000" w:rsidRPr="00000000" w14:paraId="00000B39">
      <w:pPr>
        <w:rPr/>
      </w:pPr>
      <w:r w:rsidDel="00000000" w:rsidR="00000000" w:rsidRPr="00000000">
        <w:rPr>
          <w:rtl w:val="0"/>
        </w:rPr>
        <w:t xml:space="preserve">),</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t xml:space="preserve">fhv as (</w:t>
      </w:r>
    </w:p>
    <w:p w:rsidR="00000000" w:rsidDel="00000000" w:rsidP="00000000" w:rsidRDefault="00000000" w:rsidRPr="00000000" w14:paraId="00000B3C">
      <w:pPr>
        <w:rPr/>
      </w:pPr>
      <w:r w:rsidDel="00000000" w:rsidR="00000000" w:rsidRPr="00000000">
        <w:rPr>
          <w:rtl w:val="0"/>
        </w:rPr>
        <w:t xml:space="preserve">    select * from `engaged-cosine-374921`.`dbt_victoria_mola`.`stg_fhv_tripdata`</w:t>
      </w:r>
    </w:p>
    <w:p w:rsidR="00000000" w:rsidDel="00000000" w:rsidP="00000000" w:rsidRDefault="00000000" w:rsidRPr="00000000" w14:paraId="00000B3D">
      <w:pPr>
        <w:rPr/>
      </w:pPr>
      <w:r w:rsidDel="00000000" w:rsidR="00000000" w:rsidRPr="00000000">
        <w:rPr>
          <w:rtl w:val="0"/>
        </w:rPr>
        <w:t xml:space="preserve">)</w:t>
      </w:r>
    </w:p>
    <w:p w:rsidR="00000000" w:rsidDel="00000000" w:rsidP="00000000" w:rsidRDefault="00000000" w:rsidRPr="00000000" w14:paraId="00000B3E">
      <w:pPr>
        <w:rPr>
          <w:b w:val="1"/>
        </w:rPr>
      </w:pPr>
      <w:r w:rsidDel="00000000" w:rsidR="00000000" w:rsidRPr="00000000">
        <w:rPr>
          <w:b w:val="1"/>
          <w:rtl w:val="0"/>
        </w:rPr>
        <w:t xml:space="preserve">select * from fhv</w:t>
      </w:r>
    </w:p>
    <w:p w:rsidR="00000000" w:rsidDel="00000000" w:rsidP="00000000" w:rsidRDefault="00000000" w:rsidRPr="00000000" w14:paraId="00000B3F">
      <w:pPr>
        <w:rPr/>
      </w:pPr>
      <w:r w:rsidDel="00000000" w:rsidR="00000000" w:rsidRPr="00000000">
        <w:rPr>
          <w:rtl w:val="0"/>
        </w:rPr>
        <w:t xml:space="preserve">inner join dim_zones as pickup_zone</w:t>
      </w:r>
    </w:p>
    <w:p w:rsidR="00000000" w:rsidDel="00000000" w:rsidP="00000000" w:rsidRDefault="00000000" w:rsidRPr="00000000" w14:paraId="00000B40">
      <w:pPr>
        <w:rPr/>
      </w:pPr>
      <w:r w:rsidDel="00000000" w:rsidR="00000000" w:rsidRPr="00000000">
        <w:rPr>
          <w:rtl w:val="0"/>
        </w:rPr>
        <w:t xml:space="preserve">on fhv.PUlocationID = pickup_zone.locationid</w:t>
      </w:r>
    </w:p>
    <w:p w:rsidR="00000000" w:rsidDel="00000000" w:rsidP="00000000" w:rsidRDefault="00000000" w:rsidRPr="00000000" w14:paraId="00000B41">
      <w:pPr>
        <w:rPr/>
      </w:pPr>
      <w:r w:rsidDel="00000000" w:rsidR="00000000" w:rsidRPr="00000000">
        <w:rPr>
          <w:rtl w:val="0"/>
        </w:rPr>
        <w:t xml:space="preserve">inner join dim_zones as dropoff_zone</w:t>
      </w:r>
    </w:p>
    <w:p w:rsidR="00000000" w:rsidDel="00000000" w:rsidP="00000000" w:rsidRDefault="00000000" w:rsidRPr="00000000" w14:paraId="00000B42">
      <w:pPr>
        <w:rPr/>
      </w:pPr>
      <w:r w:rsidDel="00000000" w:rsidR="00000000" w:rsidRPr="00000000">
        <w:rPr>
          <w:rtl w:val="0"/>
        </w:rPr>
        <w:t xml:space="preserve">on fhv.DOlocationID = dropoff_zone.locationid</w:t>
      </w:r>
    </w:p>
    <w:p w:rsidR="00000000" w:rsidDel="00000000" w:rsidP="00000000" w:rsidRDefault="00000000" w:rsidRPr="00000000" w14:paraId="00000B43">
      <w:pPr>
        <w:rPr/>
      </w:pPr>
      <w:r w:rsidDel="00000000" w:rsidR="00000000" w:rsidRPr="00000000">
        <w:rPr>
          <w:rtl w:val="0"/>
        </w:rPr>
        <w:t xml:space="preserve">    );</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b w:val="1"/>
        </w:rPr>
      </w:pPr>
      <w:r w:rsidDel="00000000" w:rsidR="00000000" w:rsidRPr="00000000">
        <w:rPr>
          <w:rtl w:val="0"/>
        </w:rPr>
        <w:t xml:space="preserve">To resolve just replace use : </w:t>
      </w:r>
      <w:r w:rsidDel="00000000" w:rsidR="00000000" w:rsidRPr="00000000">
        <w:rPr>
          <w:b w:val="1"/>
          <w:rtl w:val="0"/>
        </w:rPr>
        <w:t xml:space="preserve">select fhv.* from fhv</w:t>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pStyle w:val="Heading2"/>
        <w:rPr>
          <w:sz w:val="34"/>
          <w:szCs w:val="34"/>
        </w:rPr>
      </w:pPr>
      <w:bookmarkStart w:colFirst="0" w:colLast="0" w:name="_f8l2ndzbs7fl" w:id="325"/>
      <w:bookmarkEnd w:id="325"/>
      <w:r w:rsidDel="00000000" w:rsidR="00000000" w:rsidRPr="00000000">
        <w:rPr>
          <w:sz w:val="34"/>
          <w:szCs w:val="34"/>
          <w:rtl w:val="0"/>
        </w:rPr>
        <w:t xml:space="preserve">Bad int64 value: 0.0 error</w:t>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t xml:space="preserve">Some ehail fees are null and casting them to integer gives Bad int64 value: 0.0 error, </w:t>
      </w:r>
    </w:p>
    <w:p w:rsidR="00000000" w:rsidDel="00000000" w:rsidP="00000000" w:rsidRDefault="00000000" w:rsidRPr="00000000" w14:paraId="00000B4A">
      <w:pPr>
        <w:rPr/>
      </w:pPr>
      <w:r w:rsidDel="00000000" w:rsidR="00000000" w:rsidRPr="00000000">
        <w:rPr>
          <w:rtl w:val="0"/>
        </w:rPr>
        <w:t xml:space="preserve">Solution:</w:t>
      </w:r>
    </w:p>
    <w:p w:rsidR="00000000" w:rsidDel="00000000" w:rsidP="00000000" w:rsidRDefault="00000000" w:rsidRPr="00000000" w14:paraId="00000B4B">
      <w:pPr>
        <w:rPr/>
      </w:pPr>
      <w:r w:rsidDel="00000000" w:rsidR="00000000" w:rsidRPr="00000000">
        <w:rPr>
          <w:rtl w:val="0"/>
        </w:rPr>
        <w:t xml:space="preserve">Using safe_cast returns NULL instead of throwing an error. So use safe_cast from dbt_utils function in the jinja code for casting into integer as follows:</w:t>
      </w:r>
    </w:p>
    <w:p w:rsidR="00000000" w:rsidDel="00000000" w:rsidP="00000000" w:rsidRDefault="00000000" w:rsidRPr="00000000" w14:paraId="00000B4C">
      <w:pPr>
        <w:rPr>
          <w:sz w:val="34"/>
          <w:szCs w:val="34"/>
        </w:rPr>
      </w:pPr>
      <w:r w:rsidDel="00000000" w:rsidR="00000000" w:rsidRPr="00000000">
        <w:rPr>
          <w:rFonts w:ascii="Consolas" w:cs="Consolas" w:eastAsia="Consolas" w:hAnsi="Consolas"/>
          <w:rtl w:val="0"/>
        </w:rPr>
        <w:t xml:space="preserve"> {{ dbt_utils.safe_cast('ehail_fee',  api.Column.translate_type("integer"))}} as ehail_fee,</w:t>
      </w:r>
      <w:r w:rsidDel="00000000" w:rsidR="00000000" w:rsidRPr="00000000">
        <w:rPr>
          <w:rtl w:val="0"/>
        </w:rPr>
      </w:r>
    </w:p>
    <w:p w:rsidR="00000000" w:rsidDel="00000000" w:rsidP="00000000" w:rsidRDefault="00000000" w:rsidRPr="00000000" w14:paraId="00000B4D">
      <w:pPr>
        <w:rPr/>
      </w:pPr>
      <w:r w:rsidDel="00000000" w:rsidR="00000000" w:rsidRPr="00000000">
        <w:rPr>
          <w:rtl w:val="0"/>
        </w:rPr>
        <w:t xml:space="preserve">Can also just use safe_cast(ehail_fee as integer) without relying on dbt_utils.</w:t>
      </w:r>
    </w:p>
    <w:p w:rsidR="00000000" w:rsidDel="00000000" w:rsidP="00000000" w:rsidRDefault="00000000" w:rsidRPr="00000000" w14:paraId="00000B4E">
      <w:pPr>
        <w:pStyle w:val="Heading2"/>
        <w:rPr/>
      </w:pPr>
      <w:bookmarkStart w:colFirst="0" w:colLast="0" w:name="_tqqpkyrohcl5" w:id="326"/>
      <w:bookmarkEnd w:id="326"/>
      <w:r w:rsidDel="00000000" w:rsidR="00000000" w:rsidRPr="00000000">
        <w:rPr>
          <w:rtl w:val="0"/>
        </w:rPr>
        <w:t xml:space="preserve">Bad int64 value: 2.0/1.0 error</w:t>
      </w:r>
    </w:p>
    <w:p w:rsidR="00000000" w:rsidDel="00000000" w:rsidP="00000000" w:rsidRDefault="00000000" w:rsidRPr="00000000" w14:paraId="00000B4F">
      <w:pPr>
        <w:rPr/>
      </w:pPr>
      <w:r w:rsidDel="00000000" w:rsidR="00000000" w:rsidRPr="00000000">
        <w:rPr>
          <w:rtl w:val="0"/>
        </w:rPr>
        <w:t xml:space="preserve">You might encounter this when building the fact_trips.sql model. The issue may be with the </w:t>
      </w:r>
      <w:r w:rsidDel="00000000" w:rsidR="00000000" w:rsidRPr="00000000">
        <w:rPr>
          <w:b w:val="1"/>
          <w:rtl w:val="0"/>
        </w:rPr>
        <w:t xml:space="preserve">payment_type_description </w:t>
      </w:r>
      <w:r w:rsidDel="00000000" w:rsidR="00000000" w:rsidRPr="00000000">
        <w:rPr>
          <w:rtl w:val="0"/>
        </w:rPr>
        <w:t xml:space="preserve">field. </w:t>
      </w:r>
    </w:p>
    <w:p w:rsidR="00000000" w:rsidDel="00000000" w:rsidP="00000000" w:rsidRDefault="00000000" w:rsidRPr="00000000" w14:paraId="00000B50">
      <w:pPr>
        <w:rPr/>
      </w:pPr>
      <w:r w:rsidDel="00000000" w:rsidR="00000000" w:rsidRPr="00000000">
        <w:rPr>
          <w:rtl w:val="0"/>
        </w:rPr>
        <w:t xml:space="preserve">Using safe_cast as above, would cause the entire field to become null. A better approach is to drop the offending decimal place, then cast to integer. </w:t>
      </w:r>
    </w:p>
    <w:p w:rsidR="00000000" w:rsidDel="00000000" w:rsidP="00000000" w:rsidRDefault="00000000" w:rsidRPr="00000000" w14:paraId="00000B51">
      <w:pPr>
        <w:shd w:fill="ffffff" w:val="clear"/>
        <w:spacing w:line="325.71428571428567" w:lineRule="auto"/>
        <w:rPr>
          <w:sz w:val="34"/>
          <w:szCs w:val="34"/>
        </w:rPr>
      </w:pPr>
      <w:r w:rsidDel="00000000" w:rsidR="00000000" w:rsidRPr="00000000">
        <w:rPr>
          <w:rFonts w:ascii="Consolas" w:cs="Consolas" w:eastAsia="Consolas" w:hAnsi="Consolas"/>
          <w:sz w:val="21"/>
          <w:szCs w:val="21"/>
          <w:rtl w:val="0"/>
        </w:rPr>
        <w:t xml:space="preserve">cast(replace({{ payment_type }},'.0','') as integer)</w:t>
      </w:r>
      <w:r w:rsidDel="00000000" w:rsidR="00000000" w:rsidRPr="00000000">
        <w:rPr>
          <w:rtl w:val="0"/>
        </w:rPr>
      </w:r>
    </w:p>
    <w:p w:rsidR="00000000" w:rsidDel="00000000" w:rsidP="00000000" w:rsidRDefault="00000000" w:rsidRPr="00000000" w14:paraId="00000B52">
      <w:pPr>
        <w:pStyle w:val="Heading2"/>
        <w:rPr/>
      </w:pPr>
      <w:bookmarkStart w:colFirst="0" w:colLast="0" w:name="_j3uvl3fdxa5e" w:id="327"/>
      <w:bookmarkEnd w:id="327"/>
      <w:r w:rsidDel="00000000" w:rsidR="00000000" w:rsidRPr="00000000">
        <w:rPr>
          <w:rtl w:val="0"/>
        </w:rPr>
        <w:t xml:space="preserve">Bad int64 value: 1.0 error (again)</w:t>
      </w:r>
    </w:p>
    <w:p w:rsidR="00000000" w:rsidDel="00000000" w:rsidP="00000000" w:rsidRDefault="00000000" w:rsidRPr="00000000" w14:paraId="00000B53">
      <w:pPr>
        <w:rPr/>
      </w:pPr>
      <w:r w:rsidDel="00000000" w:rsidR="00000000" w:rsidRPr="00000000">
        <w:rPr>
          <w:rtl w:val="0"/>
        </w:rPr>
        <w:t xml:space="preserve">I found that there are more columns causing the bad INT64: ratecodeid and trip_type on Green_tripdata table.</w:t>
        <w:br w:type="textWrapping"/>
        <w:t xml:space="preserve">You can use the queries below to address them:</w:t>
      </w:r>
    </w:p>
    <w:p w:rsidR="00000000" w:rsidDel="00000000" w:rsidP="00000000" w:rsidRDefault="00000000" w:rsidRPr="00000000" w14:paraId="00000B54">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55">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REGEXP_REPLACE(CAST(rate_code AS STRING), r'\.0', '') AS INT64</w:t>
      </w:r>
    </w:p>
    <w:p w:rsidR="00000000" w:rsidDel="00000000" w:rsidP="00000000" w:rsidRDefault="00000000" w:rsidRPr="00000000" w14:paraId="00000B56">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AS ratecodeid,</w:t>
      </w:r>
    </w:p>
    <w:p w:rsidR="00000000" w:rsidDel="00000000" w:rsidP="00000000" w:rsidRDefault="00000000" w:rsidRPr="00000000" w14:paraId="00000B57">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58">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CASE</w:t>
      </w:r>
    </w:p>
    <w:p w:rsidR="00000000" w:rsidDel="00000000" w:rsidP="00000000" w:rsidRDefault="00000000" w:rsidRPr="00000000" w14:paraId="00000B59">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WHEN REGEXP_CONTAINS(CAST(trip_type AS STRING), r'\.\d+') THEN NULL</w:t>
      </w:r>
    </w:p>
    <w:p w:rsidR="00000000" w:rsidDel="00000000" w:rsidP="00000000" w:rsidRDefault="00000000" w:rsidRPr="00000000" w14:paraId="00000B5A">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ELSE CAST(trip_type AS INT64)</w:t>
      </w:r>
    </w:p>
    <w:p w:rsidR="00000000" w:rsidDel="00000000" w:rsidP="00000000" w:rsidRDefault="00000000" w:rsidRPr="00000000" w14:paraId="00000B5B">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END AS INT64</w:t>
      </w:r>
    </w:p>
    <w:p w:rsidR="00000000" w:rsidDel="00000000" w:rsidP="00000000" w:rsidRDefault="00000000" w:rsidRPr="00000000" w14:paraId="00000B5C">
      <w:pPr>
        <w:shd w:fill="ffffff" w:val="clear"/>
        <w:spacing w:line="320" w:lineRule="auto"/>
        <w:rPr/>
      </w:pPr>
      <w:r w:rsidDel="00000000" w:rsidR="00000000" w:rsidRPr="00000000">
        <w:rPr>
          <w:rFonts w:ascii="Roboto Mono" w:cs="Roboto Mono" w:eastAsia="Roboto Mono" w:hAnsi="Roboto Mono"/>
          <w:sz w:val="18"/>
          <w:szCs w:val="18"/>
          <w:rtl w:val="0"/>
        </w:rPr>
        <w:t xml:space="preserve">    ) AS trip_type,</w:t>
      </w:r>
      <w:r w:rsidDel="00000000" w:rsidR="00000000" w:rsidRPr="00000000">
        <w:rPr>
          <w:rtl w:val="0"/>
        </w:rPr>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pStyle w:val="Heading2"/>
        <w:rPr/>
      </w:pPr>
      <w:bookmarkStart w:colFirst="0" w:colLast="0" w:name="_oxqnm9upwaq2" w:id="328"/>
      <w:bookmarkEnd w:id="328"/>
      <w:r w:rsidDel="00000000" w:rsidR="00000000" w:rsidRPr="00000000">
        <w:rPr>
          <w:rtl w:val="0"/>
        </w:rPr>
        <w:t xml:space="preserve">DBT - Error on building fact_trips.sql: Parquet column 'ehail_fee' has type DOUBLE which does not match the target cpp_type INT64. File: gs://&lt;gcs bucket&gt;/&lt;table&gt;/green_taxi_2019-01.parquet")</w:t>
      </w:r>
    </w:p>
    <w:p w:rsidR="00000000" w:rsidDel="00000000" w:rsidP="00000000" w:rsidRDefault="00000000" w:rsidRPr="00000000" w14:paraId="00000B5F">
      <w:pPr>
        <w:rPr/>
      </w:pPr>
      <w:r w:rsidDel="00000000" w:rsidR="00000000" w:rsidRPr="00000000">
        <w:rPr>
          <w:rtl w:val="0"/>
        </w:rPr>
        <w:t xml:space="preserve">The two solution above don’t work for me - I used the line below in `stg_green_trips.sql` to replace the original ehail_fee line:</w:t>
      </w:r>
    </w:p>
    <w:p w:rsidR="00000000" w:rsidDel="00000000" w:rsidP="00000000" w:rsidRDefault="00000000" w:rsidRPr="00000000" w14:paraId="00000B60">
      <w:pPr>
        <w:rPr/>
      </w:pPr>
      <w:r w:rsidDel="00000000" w:rsidR="00000000" w:rsidRPr="00000000">
        <w:rPr>
          <w:rtl w:val="0"/>
        </w:rPr>
        <w:t xml:space="preserve">`{{ dbt.safe_cast('ehail_fee',  api.Column.translate_type("numeric"))}} as ehail_fee,`</w:t>
      </w:r>
    </w:p>
    <w:p w:rsidR="00000000" w:rsidDel="00000000" w:rsidP="00000000" w:rsidRDefault="00000000" w:rsidRPr="00000000" w14:paraId="00000B61">
      <w:pPr>
        <w:pStyle w:val="Heading2"/>
        <w:rPr>
          <w:sz w:val="34"/>
          <w:szCs w:val="34"/>
        </w:rPr>
      </w:pPr>
      <w:bookmarkStart w:colFirst="0" w:colLast="0" w:name="_5r4vni2wy87m" w:id="329"/>
      <w:bookmarkEnd w:id="329"/>
      <w:r w:rsidDel="00000000" w:rsidR="00000000" w:rsidRPr="00000000">
        <w:rPr>
          <w:sz w:val="34"/>
          <w:szCs w:val="34"/>
          <w:rtl w:val="0"/>
        </w:rPr>
        <w:t xml:space="preserve">The - vars argument must be a YAML dictionary, but was of type str</w:t>
      </w:r>
    </w:p>
    <w:p w:rsidR="00000000" w:rsidDel="00000000" w:rsidP="00000000" w:rsidRDefault="00000000" w:rsidRPr="00000000" w14:paraId="00000B62">
      <w:pPr>
        <w:rPr/>
      </w:pPr>
      <w:r w:rsidDel="00000000" w:rsidR="00000000" w:rsidRPr="00000000">
        <w:rPr>
          <w:rtl w:val="0"/>
        </w:rPr>
        <w:t xml:space="preserve">Remember to add a space between the variable and the value. Otherwise, it won't be interpreted as a dictionary.</w:t>
      </w:r>
    </w:p>
    <w:p w:rsidR="00000000" w:rsidDel="00000000" w:rsidP="00000000" w:rsidRDefault="00000000" w:rsidRPr="00000000" w14:paraId="00000B63">
      <w:pPr>
        <w:rPr/>
      </w:pPr>
      <w:r w:rsidDel="00000000" w:rsidR="00000000" w:rsidRPr="00000000">
        <w:rPr>
          <w:rtl w:val="0"/>
        </w:rPr>
        <w:t xml:space="preserve">It should be:</w:t>
      </w:r>
    </w:p>
    <w:p w:rsidR="00000000" w:rsidDel="00000000" w:rsidP="00000000" w:rsidRDefault="00000000" w:rsidRPr="00000000" w14:paraId="00000B64">
      <w:pPr>
        <w:rPr/>
      </w:pPr>
      <w:r w:rsidDel="00000000" w:rsidR="00000000" w:rsidRPr="00000000">
        <w:rPr>
          <w:rtl w:val="0"/>
        </w:rPr>
        <w:t xml:space="preserve">dbt run --var 'is_test_run: false'</w:t>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sz w:val="34"/>
          <w:szCs w:val="34"/>
          <w:rtl w:val="0"/>
        </w:rPr>
        <w:t xml:space="preserve">Not able to change Environment Type as it is greyed out and inaccessible</w:t>
      </w:r>
      <w:r w:rsidDel="00000000" w:rsidR="00000000" w:rsidRPr="00000000">
        <w:rPr>
          <w:sz w:val="25"/>
          <w:szCs w:val="25"/>
          <w:highlight w:val="white"/>
          <w:rtl w:val="0"/>
        </w:rPr>
        <w:t xml:space="preserve">You don't need to change the environment type. If you are following the videos, you are creating a Production Deployment, so the only available option is the correct one.</w:t>
      </w:r>
      <w:r w:rsidDel="00000000" w:rsidR="00000000" w:rsidRPr="00000000">
        <w:rPr>
          <w:rtl w:val="0"/>
        </w:rPr>
        <w:t xml:space="preserve">'</w:t>
      </w:r>
    </w:p>
    <w:p w:rsidR="00000000" w:rsidDel="00000000" w:rsidP="00000000" w:rsidRDefault="00000000" w:rsidRPr="00000000" w14:paraId="00000B67">
      <w:pPr>
        <w:pStyle w:val="Heading2"/>
        <w:rPr/>
      </w:pPr>
      <w:bookmarkStart w:colFirst="0" w:colLast="0" w:name="_59fhspd6ptf8" w:id="330"/>
      <w:bookmarkEnd w:id="330"/>
      <w:r w:rsidDel="00000000" w:rsidR="00000000" w:rsidRPr="00000000">
        <w:rPr>
          <w:rtl w:val="0"/>
        </w:rPr>
        <w:t xml:space="preserve">Access Denied: Table yellow_tripdata: User does not have permission to query table yellow_tripdata, or perhaps it does not exist in location US.</w:t>
      </w: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drawing>
          <wp:inline distB="114300" distT="114300" distL="114300" distR="114300">
            <wp:extent cx="10553700" cy="4600575"/>
            <wp:effectExtent b="0" l="0" r="0" t="0"/>
            <wp:docPr id="41" name="image31.png"/>
            <a:graphic>
              <a:graphicData uri="http://schemas.openxmlformats.org/drawingml/2006/picture">
                <pic:pic>
                  <pic:nvPicPr>
                    <pic:cNvPr id="0" name="image31.png"/>
                    <pic:cNvPicPr preferRelativeResize="0"/>
                  </pic:nvPicPr>
                  <pic:blipFill>
                    <a:blip r:embed="rId213"/>
                    <a:srcRect b="0" l="0" r="0" t="0"/>
                    <a:stretch>
                      <a:fillRect/>
                    </a:stretch>
                  </pic:blipFill>
                  <pic:spPr>
                    <a:xfrm>
                      <a:off x="0" y="0"/>
                      <a:ext cx="105537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Database Error in model stg_yellow_tripdata (models/staging/stg_yellow_tripdata.sql)</w:t>
      </w:r>
    </w:p>
    <w:p w:rsidR="00000000" w:rsidDel="00000000" w:rsidP="00000000" w:rsidRDefault="00000000" w:rsidRPr="00000000" w14:paraId="00000B6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Access Denied: Table taxi-rides-ny-339813-412521:trips_data_all.yellow_tripdata: User does not have permission to query table taxi-rides-ny-339813-412521:trips_data_all.yellow_tripdata, or perhaps it does not exist in location US.</w:t>
      </w:r>
    </w:p>
    <w:p w:rsidR="00000000" w:rsidDel="00000000" w:rsidP="00000000" w:rsidRDefault="00000000" w:rsidRPr="00000000" w14:paraId="00000B6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compiled Code at target/run/taxi_rides_ny/models/staging/stg_yellow_tripdata.sql</w:t>
      </w:r>
    </w:p>
    <w:p w:rsidR="00000000" w:rsidDel="00000000" w:rsidP="00000000" w:rsidRDefault="00000000" w:rsidRPr="00000000" w14:paraId="00000B6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t xml:space="preserve">In my case, I was set up in a different branch, so always check the branch you are working on. Change the 04-analytics-engineering/taxi_rides_ny/models/staging/</w:t>
      </w:r>
      <w:r w:rsidDel="00000000" w:rsidR="00000000" w:rsidRPr="00000000">
        <w:rPr>
          <w:b w:val="1"/>
          <w:rtl w:val="0"/>
        </w:rPr>
        <w:t xml:space="preserve">schema.yml </w:t>
      </w:r>
      <w:r w:rsidDel="00000000" w:rsidR="00000000" w:rsidRPr="00000000">
        <w:rPr>
          <w:rtl w:val="0"/>
        </w:rPr>
        <w:t xml:space="preserve">file in the </w:t>
      </w:r>
    </w:p>
    <w:p w:rsidR="00000000" w:rsidDel="00000000" w:rsidP="00000000" w:rsidRDefault="00000000" w:rsidRPr="00000000" w14:paraId="00000B6F">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sources:</w:t>
      </w:r>
    </w:p>
    <w:p w:rsidR="00000000" w:rsidDel="00000000" w:rsidP="00000000" w:rsidRDefault="00000000" w:rsidRPr="00000000" w14:paraId="00000B70">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name: staging</w:t>
      </w:r>
    </w:p>
    <w:p w:rsidR="00000000" w:rsidDel="00000000" w:rsidP="00000000" w:rsidRDefault="00000000" w:rsidRPr="00000000" w14:paraId="00000B71">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database: your_database_name</w:t>
      </w:r>
    </w:p>
    <w:p w:rsidR="00000000" w:rsidDel="00000000" w:rsidP="00000000" w:rsidRDefault="00000000" w:rsidRPr="00000000" w14:paraId="00000B72">
      <w:pPr>
        <w:rPr/>
      </w:pPr>
      <w:r w:rsidDel="00000000" w:rsidR="00000000" w:rsidRPr="00000000">
        <w:rPr>
          <w:rtl w:val="0"/>
        </w:rPr>
        <w:t xml:space="preserve">If this error will continue when running dbt job, As for changing the branch for your job, you can use the ‘Custom Branch’ settings in your dbt Cloud environment. This allows you to run your job on a different branch than the default one (usually main). To do this, you need to:</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Go to an environment and select Settings to edit it</w:t>
      </w:r>
    </w:p>
    <w:p w:rsidR="00000000" w:rsidDel="00000000" w:rsidP="00000000" w:rsidRDefault="00000000" w:rsidRPr="00000000" w14:paraId="00000B75">
      <w:pPr>
        <w:rPr/>
      </w:pPr>
      <w:r w:rsidDel="00000000" w:rsidR="00000000" w:rsidRPr="00000000">
        <w:rPr>
          <w:rtl w:val="0"/>
        </w:rPr>
        <w:t xml:space="preserve">Select Only run on a custom branch in General settings</w:t>
      </w:r>
    </w:p>
    <w:p w:rsidR="00000000" w:rsidDel="00000000" w:rsidP="00000000" w:rsidRDefault="00000000" w:rsidRPr="00000000" w14:paraId="00000B76">
      <w:pPr>
        <w:rPr/>
      </w:pPr>
      <w:r w:rsidDel="00000000" w:rsidR="00000000" w:rsidRPr="00000000">
        <w:rPr>
          <w:rtl w:val="0"/>
        </w:rPr>
        <w:t xml:space="preserve">Enter the name of your custom branch (e.g. HW)</w:t>
      </w:r>
    </w:p>
    <w:p w:rsidR="00000000" w:rsidDel="00000000" w:rsidP="00000000" w:rsidRDefault="00000000" w:rsidRPr="00000000" w14:paraId="00000B77">
      <w:pPr>
        <w:rPr/>
      </w:pPr>
      <w:r w:rsidDel="00000000" w:rsidR="00000000" w:rsidRPr="00000000">
        <w:rPr>
          <w:rtl w:val="0"/>
        </w:rPr>
        <w:t xml:space="preserve">Click Save</w:t>
      </w:r>
    </w:p>
    <w:p w:rsidR="00000000" w:rsidDel="00000000" w:rsidP="00000000" w:rsidRDefault="00000000" w:rsidRPr="00000000" w14:paraId="00000B78">
      <w:pPr>
        <w:pStyle w:val="Heading2"/>
        <w:rPr/>
      </w:pPr>
      <w:bookmarkStart w:colFirst="0" w:colLast="0" w:name="_g0mebtkr09le" w:id="331"/>
      <w:bookmarkEnd w:id="331"/>
      <w:r w:rsidDel="00000000" w:rsidR="00000000" w:rsidRPr="00000000">
        <w:rPr>
          <w:rtl w:val="0"/>
        </w:rPr>
        <w:t xml:space="preserve">Could not parse the dbt project. please check that the repository contains a valid dbt project</w:t>
      </w:r>
    </w:p>
    <w:p w:rsidR="00000000" w:rsidDel="00000000" w:rsidP="00000000" w:rsidRDefault="00000000" w:rsidRPr="00000000" w14:paraId="00000B79">
      <w:pPr>
        <w:rPr>
          <w:b w:val="1"/>
          <w:sz w:val="34"/>
          <w:szCs w:val="34"/>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t xml:space="preserve">Running the Environment on the master branch causes this error, you must activate “Only run on a custom branch” checkbox and specify the branch you are working when Environment is setup.</w:t>
      </w:r>
    </w:p>
    <w:p w:rsidR="00000000" w:rsidDel="00000000" w:rsidP="00000000" w:rsidRDefault="00000000" w:rsidRPr="00000000" w14:paraId="00000B7B">
      <w:pPr>
        <w:rPr/>
      </w:pPr>
      <w:r w:rsidDel="00000000" w:rsidR="00000000" w:rsidRPr="00000000">
        <w:rPr/>
        <w:drawing>
          <wp:inline distB="114300" distT="114300" distL="114300" distR="114300">
            <wp:extent cx="9601200" cy="5495925"/>
            <wp:effectExtent b="0" l="0" r="0" t="0"/>
            <wp:docPr id="22" name="image56.png"/>
            <a:graphic>
              <a:graphicData uri="http://schemas.openxmlformats.org/drawingml/2006/picture">
                <pic:pic>
                  <pic:nvPicPr>
                    <pic:cNvPr id="0" name="image56.png"/>
                    <pic:cNvPicPr preferRelativeResize="0"/>
                  </pic:nvPicPr>
                  <pic:blipFill>
                    <a:blip r:embed="rId214"/>
                    <a:srcRect b="0" l="0" r="0" t="0"/>
                    <a:stretch>
                      <a:fillRect/>
                    </a:stretch>
                  </pic:blipFill>
                  <pic:spPr>
                    <a:xfrm>
                      <a:off x="0" y="0"/>
                      <a:ext cx="96012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pStyle w:val="Heading2"/>
        <w:rPr/>
      </w:pPr>
      <w:bookmarkStart w:colFirst="0" w:colLast="0" w:name="_rfgcvyurogwv" w:id="332"/>
      <w:bookmarkEnd w:id="332"/>
      <w:r w:rsidDel="00000000" w:rsidR="00000000" w:rsidRPr="00000000">
        <w:rPr>
          <w:rtl w:val="0"/>
        </w:rPr>
        <w:t xml:space="preserve">Made change to your modelling files and commit the your development branch, but Job still runs on old file?</w:t>
      </w:r>
    </w:p>
    <w:p w:rsidR="00000000" w:rsidDel="00000000" w:rsidP="00000000" w:rsidRDefault="00000000" w:rsidRPr="00000000" w14:paraId="00000B7E">
      <w:pPr>
        <w:rPr/>
      </w:pPr>
      <w:r w:rsidDel="00000000" w:rsidR="00000000" w:rsidRPr="00000000">
        <w:rPr>
          <w:rtl w:val="0"/>
        </w:rPr>
        <w:t xml:space="preserve">Change to main branch, make a pull request from the development branch.</w:t>
        <w:br w:type="textWrapping"/>
        <w:t xml:space="preserve">Note: this will take you to github.</w:t>
        <w:br w:type="textWrapping"/>
        <w:t xml:space="preserve">Approve the merging and rerun you job, it would work as planned now</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pStyle w:val="Heading2"/>
        <w:rPr>
          <w:sz w:val="34"/>
          <w:szCs w:val="34"/>
        </w:rPr>
      </w:pPr>
      <w:bookmarkStart w:colFirst="0" w:colLast="0" w:name="_104vag4m101f" w:id="333"/>
      <w:bookmarkEnd w:id="333"/>
      <w:r w:rsidDel="00000000" w:rsidR="00000000" w:rsidRPr="00000000">
        <w:rPr>
          <w:sz w:val="34"/>
          <w:szCs w:val="34"/>
          <w:rtl w:val="0"/>
        </w:rPr>
        <w:t xml:space="preserve">Setup - I’ve set Github and Bigquery to dbt successfully. Why nothing showed in my Develop tab?</w:t>
      </w:r>
    </w:p>
    <w:p w:rsidR="00000000" w:rsidDel="00000000" w:rsidP="00000000" w:rsidRDefault="00000000" w:rsidRPr="00000000" w14:paraId="00000B81">
      <w:pPr>
        <w:rPr/>
      </w:pPr>
      <w:r w:rsidDel="00000000" w:rsidR="00000000" w:rsidRPr="00000000">
        <w:rPr>
          <w:rtl w:val="0"/>
        </w:rPr>
        <w:t xml:space="preserve">Before you can develop some data model on dbt, you should create development environment and set some parameter on it. After the model being developed, we should also create deployment environment to create and run some jobs.</w:t>
      </w:r>
    </w:p>
    <w:p w:rsidR="00000000" w:rsidDel="00000000" w:rsidP="00000000" w:rsidRDefault="00000000" w:rsidRPr="00000000" w14:paraId="00000B82">
      <w:pPr>
        <w:pStyle w:val="Heading2"/>
        <w:rPr>
          <w:sz w:val="34"/>
          <w:szCs w:val="34"/>
        </w:rPr>
      </w:pPr>
      <w:bookmarkStart w:colFirst="0" w:colLast="0" w:name="_kgdkqrpcb8p7" w:id="334"/>
      <w:bookmarkEnd w:id="334"/>
      <w:r w:rsidDel="00000000" w:rsidR="00000000" w:rsidRPr="00000000">
        <w:rPr>
          <w:sz w:val="34"/>
          <w:szCs w:val="34"/>
          <w:rtl w:val="0"/>
        </w:rPr>
        <w:t xml:space="preserve">BigQuery returns an error when i try to run ‘dbt run’: </w:t>
      </w:r>
    </w:p>
    <w:p w:rsidR="00000000" w:rsidDel="00000000" w:rsidP="00000000" w:rsidRDefault="00000000" w:rsidRPr="00000000" w14:paraId="00000B83">
      <w:pPr>
        <w:rPr/>
      </w:pPr>
      <w:r w:rsidDel="00000000" w:rsidR="00000000" w:rsidRPr="00000000">
        <w:rPr>
          <w:rtl w:val="0"/>
        </w:rPr>
        <w:t xml:space="preserve">My taxi data was loaded into gcs with etl_web_to_gcs.py script that converts csv data into parquet. Then I placed raw data trips into external tables and when I executed dbt run I got an error message: Parquet column 'passenger_count' has type INT64 which does not match the target cpp_type DOUBLE. It is because several columns in files have different formats of data. </w:t>
      </w:r>
    </w:p>
    <w:p w:rsidR="00000000" w:rsidDel="00000000" w:rsidP="00000000" w:rsidRDefault="00000000" w:rsidRPr="00000000" w14:paraId="00000B84">
      <w:pPr>
        <w:rPr/>
      </w:pPr>
      <w:r w:rsidDel="00000000" w:rsidR="00000000" w:rsidRPr="00000000">
        <w:rPr>
          <w:rtl w:val="0"/>
        </w:rPr>
        <w:t xml:space="preserve">When I added df[col] = df[col].astype('Int64') transformation to the columns: passenger_count, payment_type, RatecodeID, VendorID, trip_type it went ok. Several people also faced this error and more about it you can read on the slack channel.</w:t>
      </w:r>
      <w:r w:rsidDel="00000000" w:rsidR="00000000" w:rsidRPr="00000000">
        <w:rPr>
          <w:rtl w:val="0"/>
        </w:rPr>
      </w:r>
    </w:p>
    <w:p w:rsidR="00000000" w:rsidDel="00000000" w:rsidP="00000000" w:rsidRDefault="00000000" w:rsidRPr="00000000" w14:paraId="00000B85">
      <w:pPr>
        <w:rPr/>
      </w:pPr>
      <w:r w:rsidDel="00000000" w:rsidR="00000000" w:rsidRPr="00000000">
        <w:rPr>
          <w:rtl w:val="0"/>
        </w:rPr>
      </w:r>
    </w:p>
    <w:p w:rsidR="00000000" w:rsidDel="00000000" w:rsidP="00000000" w:rsidRDefault="00000000" w:rsidRPr="00000000" w14:paraId="00000B86">
      <w:pPr>
        <w:pStyle w:val="Heading2"/>
        <w:rPr>
          <w:sz w:val="34"/>
          <w:szCs w:val="34"/>
        </w:rPr>
      </w:pPr>
      <w:bookmarkStart w:colFirst="0" w:colLast="0" w:name="_sx5zff17l77s" w:id="335"/>
      <w:bookmarkEnd w:id="335"/>
      <w:r w:rsidDel="00000000" w:rsidR="00000000" w:rsidRPr="00000000">
        <w:rPr>
          <w:sz w:val="34"/>
          <w:szCs w:val="34"/>
          <w:rtl w:val="0"/>
        </w:rPr>
        <w:t xml:space="preserve">DBT - Running dbt run --models stg_green_tripdata --var 'is_test_run: false' is not returning anything:</w:t>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rPr/>
      </w:pPr>
      <w:r w:rsidDel="00000000" w:rsidR="00000000" w:rsidRPr="00000000">
        <w:rPr>
          <w:rtl w:val="0"/>
        </w:rPr>
        <w:t xml:space="preserve">Use the syntax below instead if the code in the tutorial is not working. </w:t>
      </w:r>
    </w:p>
    <w:p w:rsidR="00000000" w:rsidDel="00000000" w:rsidP="00000000" w:rsidRDefault="00000000" w:rsidRPr="00000000" w14:paraId="00000B89">
      <w:pPr>
        <w:rPr/>
      </w:pPr>
      <w:r w:rsidDel="00000000" w:rsidR="00000000" w:rsidRPr="00000000">
        <w:rPr>
          <w:rtl w:val="0"/>
        </w:rPr>
        <w:t xml:space="preserve">dbt run --select stg_green_tripdata --vars '{"is_test_run": false}'</w:t>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pStyle w:val="Heading2"/>
        <w:rPr/>
      </w:pPr>
      <w:bookmarkStart w:colFirst="0" w:colLast="0" w:name="_tydgw6feg9nc" w:id="336"/>
      <w:bookmarkEnd w:id="336"/>
      <w:r w:rsidDel="00000000" w:rsidR="00000000" w:rsidRPr="00000000">
        <w:rPr>
          <w:rtl w:val="0"/>
        </w:rPr>
        <w:t xml:space="preserve">DBT - Error: No module named 'pytz' while setting up dbt with docker </w:t>
      </w:r>
    </w:p>
    <w:p w:rsidR="00000000" w:rsidDel="00000000" w:rsidP="00000000" w:rsidRDefault="00000000" w:rsidRPr="00000000" w14:paraId="00000B8C">
      <w:pPr>
        <w:rPr/>
      </w:pPr>
      <w:r w:rsidDel="00000000" w:rsidR="00000000" w:rsidRPr="00000000">
        <w:rPr>
          <w:rtl w:val="0"/>
        </w:rPr>
        <w:t xml:space="preserve">Following dbt with </w:t>
      </w:r>
      <w:hyperlink r:id="rId215">
        <w:r w:rsidDel="00000000" w:rsidR="00000000" w:rsidRPr="00000000">
          <w:rPr>
            <w:u w:val="single"/>
            <w:rtl w:val="0"/>
          </w:rPr>
          <w:t xml:space="preserve">BigQuery on Docker readme.md</w:t>
        </w:r>
      </w:hyperlink>
      <w:r w:rsidDel="00000000" w:rsidR="00000000" w:rsidRPr="00000000">
        <w:rPr>
          <w:rtl w:val="0"/>
        </w:rPr>
        <w:t xml:space="preserve">, after `docker-compose build` and `docker-compose run dbt-bq-dtc init`, encountered error `ModuleNotFoundError: No module named 'pytz'`</w:t>
      </w:r>
    </w:p>
    <w:p w:rsidR="00000000" w:rsidDel="00000000" w:rsidP="00000000" w:rsidRDefault="00000000" w:rsidRPr="00000000" w14:paraId="00000B8D">
      <w:pPr>
        <w:rPr/>
      </w:pPr>
      <w:r w:rsidDel="00000000" w:rsidR="00000000" w:rsidRPr="00000000">
        <w:rPr>
          <w:rtl w:val="0"/>
        </w:rPr>
        <w:t xml:space="preserve">Solution:</w:t>
      </w:r>
    </w:p>
    <w:p w:rsidR="00000000" w:rsidDel="00000000" w:rsidP="00000000" w:rsidRDefault="00000000" w:rsidRPr="00000000" w14:paraId="00000B8E">
      <w:pPr>
        <w:rPr/>
      </w:pPr>
      <w:r w:rsidDel="00000000" w:rsidR="00000000" w:rsidRPr="00000000">
        <w:rPr>
          <w:rtl w:val="0"/>
        </w:rPr>
        <w:t xml:space="preserve">Add `</w:t>
      </w:r>
      <w:r w:rsidDel="00000000" w:rsidR="00000000" w:rsidRPr="00000000">
        <w:rPr>
          <w:b w:val="1"/>
          <w:rtl w:val="0"/>
        </w:rPr>
        <w:t xml:space="preserve">RUN python -m pip install --no-cache pytz</w:t>
      </w:r>
      <w:r w:rsidDel="00000000" w:rsidR="00000000" w:rsidRPr="00000000">
        <w:rPr>
          <w:rtl w:val="0"/>
        </w:rPr>
        <w:t xml:space="preserve">` in the </w:t>
      </w:r>
      <w:r w:rsidDel="00000000" w:rsidR="00000000" w:rsidRPr="00000000">
        <w:rPr>
          <w:b w:val="1"/>
          <w:rtl w:val="0"/>
        </w:rPr>
        <w:t xml:space="preserve">Dockerfile</w:t>
      </w:r>
      <w:r w:rsidDel="00000000" w:rsidR="00000000" w:rsidRPr="00000000">
        <w:rPr>
          <w:rtl w:val="0"/>
        </w:rPr>
        <w:t xml:space="preserve"> under `FROM --platform=$build_for python:3.9.9-slim-bullseye as base`</w:t>
      </w:r>
    </w:p>
    <w:p w:rsidR="00000000" w:rsidDel="00000000" w:rsidP="00000000" w:rsidRDefault="00000000" w:rsidRPr="00000000" w14:paraId="00000B8F">
      <w:pPr>
        <w:pStyle w:val="Heading2"/>
        <w:spacing w:before="360" w:lineRule="auto"/>
        <w:rPr/>
      </w:pPr>
      <w:bookmarkStart w:colFirst="0" w:colLast="0" w:name="_kixzcdj21bm3" w:id="337"/>
      <w:bookmarkEnd w:id="337"/>
      <w:r w:rsidDel="00000000" w:rsidR="00000000" w:rsidRPr="00000000">
        <w:rPr>
          <w:rtl w:val="0"/>
        </w:rPr>
        <w:t xml:space="preserve">​​VS Code: NoPermissions (FileSystemError): Error: EACCES: permission denied (linux)</w:t>
      </w:r>
    </w:p>
    <w:p w:rsidR="00000000" w:rsidDel="00000000" w:rsidP="00000000" w:rsidRDefault="00000000" w:rsidRPr="00000000" w14:paraId="00000B90">
      <w:pPr>
        <w:rPr/>
      </w:pPr>
      <w:r w:rsidDel="00000000" w:rsidR="00000000" w:rsidRPr="00000000">
        <w:rPr>
          <w:rtl w:val="0"/>
        </w:rPr>
        <w:t xml:space="preserve">If you have problems editing </w:t>
      </w:r>
      <w:r w:rsidDel="00000000" w:rsidR="00000000" w:rsidRPr="00000000">
        <w:rPr>
          <w:i w:val="1"/>
          <w:rtl w:val="0"/>
        </w:rPr>
        <w:t xml:space="preserve">dbt_project.yml</w:t>
      </w:r>
      <w:r w:rsidDel="00000000" w:rsidR="00000000" w:rsidRPr="00000000">
        <w:rPr>
          <w:rtl w:val="0"/>
        </w:rPr>
        <w:t xml:space="preserve"> when using Docker after ‘docker-compose run dbt-bq-dtc init’, to change profile ‘</w:t>
      </w:r>
      <w:r w:rsidDel="00000000" w:rsidR="00000000" w:rsidRPr="00000000">
        <w:rPr>
          <w:rFonts w:ascii="Consolas" w:cs="Consolas" w:eastAsia="Consolas" w:hAnsi="Consolas"/>
          <w:sz w:val="20"/>
          <w:szCs w:val="20"/>
          <w:rtl w:val="0"/>
        </w:rPr>
        <w:t xml:space="preserve">taxi_rides_ny</w:t>
      </w:r>
      <w:r w:rsidDel="00000000" w:rsidR="00000000" w:rsidRPr="00000000">
        <w:rPr>
          <w:rtl w:val="0"/>
        </w:rPr>
        <w:t xml:space="preserve">’ to </w:t>
      </w:r>
      <w:r w:rsidDel="00000000" w:rsidR="00000000" w:rsidRPr="00000000">
        <w:rPr>
          <w:rFonts w:ascii="Consolas" w:cs="Consolas" w:eastAsia="Consolas" w:hAnsi="Consolas"/>
          <w:sz w:val="20"/>
          <w:szCs w:val="20"/>
          <w:rtl w:val="0"/>
        </w:rPr>
        <w:t xml:space="preserve">'bq-dbt-workshop’</w:t>
      </w:r>
      <w:r w:rsidDel="00000000" w:rsidR="00000000" w:rsidRPr="00000000">
        <w:rPr>
          <w:rtl w:val="0"/>
        </w:rPr>
        <w:t xml:space="preserve">, just run:</w:t>
      </w:r>
    </w:p>
    <w:p w:rsidR="00000000" w:rsidDel="00000000" w:rsidP="00000000" w:rsidRDefault="00000000" w:rsidRPr="00000000" w14:paraId="00000B91">
      <w:pPr>
        <w:rPr/>
      </w:pPr>
      <w:r w:rsidDel="00000000" w:rsidR="00000000" w:rsidRPr="00000000">
        <w:rPr>
          <w:rtl w:val="0"/>
        </w:rPr>
        <w:t xml:space="preserve">sudo </w:t>
      </w:r>
      <w:r w:rsidDel="00000000" w:rsidR="00000000" w:rsidRPr="00000000">
        <w:rPr>
          <w:sz w:val="20"/>
          <w:szCs w:val="20"/>
          <w:rtl w:val="0"/>
        </w:rPr>
        <w:t xml:space="preserve">chown</w:t>
      </w:r>
      <w:r w:rsidDel="00000000" w:rsidR="00000000" w:rsidRPr="00000000">
        <w:rPr>
          <w:rtl w:val="0"/>
        </w:rPr>
        <w:t xml:space="preserve"> -R username path    </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sz w:val="32"/>
          <w:szCs w:val="32"/>
          <w:rtl w:val="0"/>
        </w:rPr>
        <w:t xml:space="preserve">DBT - Internal Error: Profile should not be None if loading is completed</w:t>
      </w:r>
      <w:r w:rsidDel="00000000" w:rsidR="00000000" w:rsidRPr="00000000">
        <w:rPr>
          <w:rtl w:val="0"/>
        </w:rPr>
      </w:r>
    </w:p>
    <w:p w:rsidR="00000000" w:rsidDel="00000000" w:rsidP="00000000" w:rsidRDefault="00000000" w:rsidRPr="00000000" w14:paraId="00000B94">
      <w:pPr>
        <w:rPr/>
      </w:pPr>
      <w:r w:rsidDel="00000000" w:rsidR="00000000" w:rsidRPr="00000000">
        <w:rPr>
          <w:rtl w:val="0"/>
        </w:rPr>
        <w:t xml:space="preserve">When  </w:t>
      </w:r>
      <w:r w:rsidDel="00000000" w:rsidR="00000000" w:rsidRPr="00000000">
        <w:rPr>
          <w:rtl w:val="0"/>
        </w:rPr>
        <w:t xml:space="preserve">running </w:t>
      </w:r>
      <w:r w:rsidDel="00000000" w:rsidR="00000000" w:rsidRPr="00000000">
        <w:rPr>
          <w:rFonts w:ascii="Roboto Mono" w:cs="Roboto Mono" w:eastAsia="Roboto Mono" w:hAnsi="Roboto Mono"/>
          <w:rtl w:val="0"/>
        </w:rPr>
        <w:t xml:space="preserve">dbt debug</w:t>
      </w:r>
      <w:r w:rsidDel="00000000" w:rsidR="00000000" w:rsidRPr="00000000">
        <w:rPr>
          <w:rtl w:val="0"/>
        </w:rPr>
        <w:t xml:space="preserve">, change the directory to the newly created subdirectory (e.g: the newly created `taxi_rides_ny` directory, which contains the dbt project).</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pStyle w:val="Heading2"/>
        <w:rPr/>
      </w:pPr>
      <w:bookmarkStart w:colFirst="0" w:colLast="0" w:name="_4wof32uyggqh" w:id="338"/>
      <w:bookmarkEnd w:id="338"/>
      <w:r w:rsidDel="00000000" w:rsidR="00000000" w:rsidRPr="00000000">
        <w:rPr>
          <w:rtl w:val="0"/>
        </w:rPr>
        <w:t xml:space="preserve">Google Cloud BigQuery Location Problems</w:t>
      </w:r>
    </w:p>
    <w:p w:rsidR="00000000" w:rsidDel="00000000" w:rsidP="00000000" w:rsidRDefault="00000000" w:rsidRPr="00000000" w14:paraId="00000B97">
      <w:pPr>
        <w:rPr/>
      </w:pPr>
      <w:r w:rsidDel="00000000" w:rsidR="00000000" w:rsidRPr="00000000">
        <w:rPr>
          <w:rtl w:val="0"/>
        </w:rPr>
        <w:t xml:space="preserve">When running a query on BigQuery sometimes could appear a this table is not on the specified location error.</w:t>
      </w:r>
    </w:p>
    <w:p w:rsidR="00000000" w:rsidDel="00000000" w:rsidP="00000000" w:rsidRDefault="00000000" w:rsidRPr="00000000" w14:paraId="00000B98">
      <w:pPr>
        <w:rPr/>
      </w:pPr>
      <w:r w:rsidDel="00000000" w:rsidR="00000000" w:rsidRPr="00000000">
        <w:rPr>
          <w:rtl w:val="0"/>
        </w:rPr>
        <w:t xml:space="preserve">For this problem there is not a straightforward solution, you need to dig a little, but the problem could be one of these:</w:t>
      </w:r>
    </w:p>
    <w:p w:rsidR="00000000" w:rsidDel="00000000" w:rsidP="00000000" w:rsidRDefault="00000000" w:rsidRPr="00000000" w14:paraId="00000B99">
      <w:pPr>
        <w:numPr>
          <w:ilvl w:val="0"/>
          <w:numId w:val="2"/>
        </w:numPr>
        <w:spacing w:after="0" w:afterAutospacing="0"/>
        <w:ind w:left="720" w:hanging="360"/>
      </w:pPr>
      <w:r w:rsidDel="00000000" w:rsidR="00000000" w:rsidRPr="00000000">
        <w:rPr>
          <w:rtl w:val="0"/>
        </w:rPr>
        <w:t xml:space="preserve">Check the locations of your bucket, datasets and tables. Make sure they are all on the same one.</w:t>
      </w:r>
    </w:p>
    <w:p w:rsidR="00000000" w:rsidDel="00000000" w:rsidP="00000000" w:rsidRDefault="00000000" w:rsidRPr="00000000" w14:paraId="00000B9A">
      <w:pPr>
        <w:numPr>
          <w:ilvl w:val="0"/>
          <w:numId w:val="2"/>
        </w:numPr>
        <w:spacing w:after="0" w:afterAutospacing="0"/>
        <w:ind w:left="720" w:hanging="360"/>
      </w:pPr>
      <w:r w:rsidDel="00000000" w:rsidR="00000000" w:rsidRPr="00000000">
        <w:rPr>
          <w:rtl w:val="0"/>
        </w:rPr>
        <w:t xml:space="preserve">Change the query settings to the location you are in: on the query window select more -&gt; query settings -&gt; select the location</w:t>
      </w:r>
    </w:p>
    <w:p w:rsidR="00000000" w:rsidDel="00000000" w:rsidP="00000000" w:rsidRDefault="00000000" w:rsidRPr="00000000" w14:paraId="00000B9B">
      <w:pPr>
        <w:numPr>
          <w:ilvl w:val="0"/>
          <w:numId w:val="2"/>
        </w:numPr>
        <w:ind w:left="720" w:hanging="360"/>
      </w:pPr>
      <w:r w:rsidDel="00000000" w:rsidR="00000000" w:rsidRPr="00000000">
        <w:rPr>
          <w:rtl w:val="0"/>
        </w:rPr>
        <w:t xml:space="preserve">Check if all the paths you are using in your query to your tables are correct: you can click on the table -&gt; details -&gt; and copy the path.</w:t>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pStyle w:val="Heading2"/>
        <w:rPr/>
      </w:pPr>
      <w:bookmarkStart w:colFirst="0" w:colLast="0" w:name="_25h1vi8msll7" w:id="339"/>
      <w:bookmarkEnd w:id="339"/>
      <w:r w:rsidDel="00000000" w:rsidR="00000000" w:rsidRPr="00000000">
        <w:rPr>
          <w:rtl w:val="0"/>
        </w:rPr>
        <w:t xml:space="preserve">DBT Deploy - This dbt Cloud run was cancelled because a valid dbt project was not found.</w:t>
      </w:r>
    </w:p>
    <w:p w:rsidR="00000000" w:rsidDel="00000000" w:rsidP="00000000" w:rsidRDefault="00000000" w:rsidRPr="00000000" w14:paraId="00000B9E">
      <w:pPr>
        <w:numPr>
          <w:ilvl w:val="0"/>
          <w:numId w:val="33"/>
        </w:numPr>
        <w:spacing w:after="0" w:afterAutospacing="0"/>
        <w:ind w:left="720" w:hanging="360"/>
      </w:pPr>
      <w:r w:rsidDel="00000000" w:rsidR="00000000" w:rsidRPr="00000000">
        <w:rPr>
          <w:rtl w:val="0"/>
        </w:rPr>
        <w:t xml:space="preserve">This happens because we have moved the dbt project to another directory on our repo. </w:t>
      </w:r>
    </w:p>
    <w:p w:rsidR="00000000" w:rsidDel="00000000" w:rsidP="00000000" w:rsidRDefault="00000000" w:rsidRPr="00000000" w14:paraId="00000B9F">
      <w:pPr>
        <w:numPr>
          <w:ilvl w:val="0"/>
          <w:numId w:val="33"/>
        </w:numPr>
        <w:ind w:left="720" w:hanging="360"/>
      </w:pPr>
      <w:r w:rsidDel="00000000" w:rsidR="00000000" w:rsidRPr="00000000">
        <w:rPr>
          <w:rtl w:val="0"/>
        </w:rPr>
        <w:t xml:space="preserve">Or might be that you’re on a different branch than is expected to be merged from / to.</w:t>
      </w:r>
    </w:p>
    <w:p w:rsidR="00000000" w:rsidDel="00000000" w:rsidP="00000000" w:rsidRDefault="00000000" w:rsidRPr="00000000" w14:paraId="00000BA0">
      <w:pPr>
        <w:rPr/>
      </w:pPr>
      <w:r w:rsidDel="00000000" w:rsidR="00000000" w:rsidRPr="00000000">
        <w:rPr>
          <w:rtl w:val="0"/>
        </w:rPr>
        <w:t xml:space="preserve">Solution:</w:t>
      </w:r>
    </w:p>
    <w:p w:rsidR="00000000" w:rsidDel="00000000" w:rsidP="00000000" w:rsidRDefault="00000000" w:rsidRPr="00000000" w14:paraId="00000BA1">
      <w:pPr>
        <w:rPr/>
      </w:pPr>
      <w:r w:rsidDel="00000000" w:rsidR="00000000" w:rsidRPr="00000000">
        <w:rPr>
          <w:rtl w:val="0"/>
        </w:rPr>
        <w:t xml:space="preserve">Go to the projects window on dbt cloud -&gt; settings -&gt; edit -&gt; and add directory (the extra path to the dbt project)</w:t>
      </w:r>
    </w:p>
    <w:p w:rsidR="00000000" w:rsidDel="00000000" w:rsidP="00000000" w:rsidRDefault="00000000" w:rsidRPr="00000000" w14:paraId="00000BA2">
      <w:pPr>
        <w:rPr/>
      </w:pPr>
      <w:r w:rsidDel="00000000" w:rsidR="00000000" w:rsidRPr="00000000">
        <w:rPr>
          <w:rtl w:val="0"/>
        </w:rPr>
        <w:t xml:space="preserve">For example:</w:t>
      </w:r>
    </w:p>
    <w:p w:rsidR="00000000" w:rsidDel="00000000" w:rsidP="00000000" w:rsidRDefault="00000000" w:rsidRPr="00000000" w14:paraId="00000BA3">
      <w:pPr>
        <w:rPr/>
      </w:pPr>
      <w:r w:rsidDel="00000000" w:rsidR="00000000" w:rsidRPr="00000000">
        <w:rPr>
          <w:rtl w:val="0"/>
        </w:rPr>
        <w:t xml:space="preserve">/week5/taxi_rides_ny</w:t>
      </w:r>
    </w:p>
    <w:p w:rsidR="00000000" w:rsidDel="00000000" w:rsidP="00000000" w:rsidRDefault="00000000" w:rsidRPr="00000000" w14:paraId="00000BA4">
      <w:pPr>
        <w:rPr/>
      </w:pPr>
      <w:r w:rsidDel="00000000" w:rsidR="00000000" w:rsidRPr="00000000">
        <w:rPr>
          <w:rtl w:val="0"/>
        </w:rPr>
        <w:t xml:space="preserve">Make sure your file explorer path and this Project settings path matches and there’s no files waiting to be committed to github if you’re running the job to deploy to PROD. </w:t>
      </w:r>
    </w:p>
    <w:p w:rsidR="00000000" w:rsidDel="00000000" w:rsidP="00000000" w:rsidRDefault="00000000" w:rsidRPr="00000000" w14:paraId="00000BA5">
      <w:pPr>
        <w:rPr/>
      </w:pPr>
      <w:r w:rsidDel="00000000" w:rsidR="00000000" w:rsidRPr="00000000">
        <w:rPr/>
        <w:drawing>
          <wp:inline distB="114300" distT="114300" distL="114300" distR="114300">
            <wp:extent cx="7173673" cy="7869519"/>
            <wp:effectExtent b="0" l="0" r="0" t="0"/>
            <wp:docPr id="54" name="image47.png"/>
            <a:graphic>
              <a:graphicData uri="http://schemas.openxmlformats.org/drawingml/2006/picture">
                <pic:pic>
                  <pic:nvPicPr>
                    <pic:cNvPr id="0" name="image47.png"/>
                    <pic:cNvPicPr preferRelativeResize="0"/>
                  </pic:nvPicPr>
                  <pic:blipFill>
                    <a:blip r:embed="rId216"/>
                    <a:srcRect b="0" l="0" r="0" t="0"/>
                    <a:stretch>
                      <a:fillRect/>
                    </a:stretch>
                  </pic:blipFill>
                  <pic:spPr>
                    <a:xfrm>
                      <a:off x="0" y="0"/>
                      <a:ext cx="7173673" cy="7869519"/>
                    </a:xfrm>
                    <a:prstGeom prst="rect"/>
                    <a:ln/>
                  </pic:spPr>
                </pic:pic>
              </a:graphicData>
            </a:graphic>
          </wp:inline>
        </w:drawing>
      </w:r>
      <w:r w:rsidDel="00000000" w:rsidR="00000000" w:rsidRPr="00000000">
        <w:rPr>
          <w:rtl w:val="0"/>
        </w:rPr>
      </w:r>
    </w:p>
    <w:p w:rsidR="00000000" w:rsidDel="00000000" w:rsidP="00000000" w:rsidRDefault="00000000" w:rsidRPr="00000000" w14:paraId="00000BA6">
      <w:pPr>
        <w:rPr/>
      </w:pPr>
      <w:r w:rsidDel="00000000" w:rsidR="00000000" w:rsidRPr="00000000">
        <w:rPr/>
        <w:drawing>
          <wp:inline distB="114300" distT="114300" distL="114300" distR="114300">
            <wp:extent cx="7386638" cy="3655381"/>
            <wp:effectExtent b="0" l="0" r="0" t="0"/>
            <wp:docPr id="30" name="image22.png"/>
            <a:graphic>
              <a:graphicData uri="http://schemas.openxmlformats.org/drawingml/2006/picture">
                <pic:pic>
                  <pic:nvPicPr>
                    <pic:cNvPr id="0" name="image22.png"/>
                    <pic:cNvPicPr preferRelativeResize="0"/>
                  </pic:nvPicPr>
                  <pic:blipFill>
                    <a:blip r:embed="rId217"/>
                    <a:srcRect b="0" l="0" r="0" t="0"/>
                    <a:stretch>
                      <a:fillRect/>
                    </a:stretch>
                  </pic:blipFill>
                  <pic:spPr>
                    <a:xfrm>
                      <a:off x="0" y="0"/>
                      <a:ext cx="7386638" cy="3655381"/>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rPr/>
      </w:pPr>
      <w:r w:rsidDel="00000000" w:rsidR="00000000" w:rsidRPr="00000000">
        <w:rPr>
          <w:rtl w:val="0"/>
        </w:rPr>
        <w:t xml:space="preserve">And that you had setup the PROD environment to check in the </w:t>
      </w:r>
      <w:r w:rsidDel="00000000" w:rsidR="00000000" w:rsidRPr="00000000">
        <w:rPr>
          <w:rFonts w:ascii="Courier New" w:cs="Courier New" w:eastAsia="Courier New" w:hAnsi="Courier New"/>
          <w:rtl w:val="0"/>
        </w:rPr>
        <w:t xml:space="preserve">main </w:t>
      </w:r>
      <w:r w:rsidDel="00000000" w:rsidR="00000000" w:rsidRPr="00000000">
        <w:rPr>
          <w:rtl w:val="0"/>
        </w:rPr>
        <w:t xml:space="preserve">branch, or whichever you specified. </w:t>
      </w:r>
    </w:p>
    <w:p w:rsidR="00000000" w:rsidDel="00000000" w:rsidP="00000000" w:rsidRDefault="00000000" w:rsidRPr="00000000" w14:paraId="00000BA8">
      <w:pPr>
        <w:rPr/>
      </w:pPr>
      <w:r w:rsidDel="00000000" w:rsidR="00000000" w:rsidRPr="00000000">
        <w:rPr>
          <w:rtl w:val="0"/>
        </w:rPr>
        <w:t xml:space="preserve">In the picture below, I had set it to </w:t>
      </w:r>
      <w:r w:rsidDel="00000000" w:rsidR="00000000" w:rsidRPr="00000000">
        <w:rPr>
          <w:rFonts w:ascii="Courier New" w:cs="Courier New" w:eastAsia="Courier New" w:hAnsi="Courier New"/>
          <w:rtl w:val="0"/>
        </w:rPr>
        <w:t xml:space="preserve">ella2024 </w:t>
      </w:r>
      <w:r w:rsidDel="00000000" w:rsidR="00000000" w:rsidRPr="00000000">
        <w:rPr>
          <w:rtl w:val="0"/>
        </w:rPr>
        <w:t xml:space="preserve">to be checked as “production-ready” by the “freshness” check mark at the PROD environment settings. So each time I merge a branch from something else into </w:t>
      </w:r>
      <w:r w:rsidDel="00000000" w:rsidR="00000000" w:rsidRPr="00000000">
        <w:rPr>
          <w:rFonts w:ascii="Courier New" w:cs="Courier New" w:eastAsia="Courier New" w:hAnsi="Courier New"/>
          <w:rtl w:val="0"/>
        </w:rPr>
        <w:t xml:space="preserve">ella2024</w:t>
      </w:r>
      <w:r w:rsidDel="00000000" w:rsidR="00000000" w:rsidRPr="00000000">
        <w:rPr>
          <w:rtl w:val="0"/>
        </w:rPr>
        <w:t xml:space="preserve"> and then trigger the PR, the CI check job would kick-in. But we still do need to Merge and close the PR manually, I believe, that part is not automated. </w:t>
      </w:r>
    </w:p>
    <w:p w:rsidR="00000000" w:rsidDel="00000000" w:rsidP="00000000" w:rsidRDefault="00000000" w:rsidRPr="00000000" w14:paraId="00000BA9">
      <w:pPr>
        <w:rPr/>
      </w:pPr>
      <w:r w:rsidDel="00000000" w:rsidR="00000000" w:rsidRPr="00000000">
        <w:rPr/>
        <w:drawing>
          <wp:inline distB="114300" distT="114300" distL="114300" distR="114300">
            <wp:extent cx="6405563" cy="6682115"/>
            <wp:effectExtent b="0" l="0" r="0" t="0"/>
            <wp:docPr id="15" name="image8.png"/>
            <a:graphic>
              <a:graphicData uri="http://schemas.openxmlformats.org/drawingml/2006/picture">
                <pic:pic>
                  <pic:nvPicPr>
                    <pic:cNvPr id="0" name="image8.png"/>
                    <pic:cNvPicPr preferRelativeResize="0"/>
                  </pic:nvPicPr>
                  <pic:blipFill>
                    <a:blip r:embed="rId218"/>
                    <a:srcRect b="0" l="0" r="0" t="0"/>
                    <a:stretch>
                      <a:fillRect/>
                    </a:stretch>
                  </pic:blipFill>
                  <pic:spPr>
                    <a:xfrm>
                      <a:off x="0" y="0"/>
                      <a:ext cx="6405563" cy="6682115"/>
                    </a:xfrm>
                    <a:prstGeom prst="rect"/>
                    <a:ln/>
                  </pic:spPr>
                </pic:pic>
              </a:graphicData>
            </a:graphic>
          </wp:inline>
        </w:drawing>
      </w:r>
      <w:r w:rsidDel="00000000" w:rsidR="00000000" w:rsidRPr="00000000">
        <w:rPr>
          <w:rtl w:val="0"/>
        </w:rPr>
      </w:r>
    </w:p>
    <w:p w:rsidR="00000000" w:rsidDel="00000000" w:rsidP="00000000" w:rsidRDefault="00000000" w:rsidRPr="00000000" w14:paraId="00000BAA">
      <w:pPr>
        <w:rPr/>
      </w:pPr>
      <w:r w:rsidDel="00000000" w:rsidR="00000000" w:rsidRPr="00000000">
        <w:rPr>
          <w:rtl w:val="0"/>
        </w:rPr>
        <w:t xml:space="preserve">You set up the PROD custom branch (if not default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in the Environment setup screen.</w:t>
      </w:r>
    </w:p>
    <w:p w:rsidR="00000000" w:rsidDel="00000000" w:rsidP="00000000" w:rsidRDefault="00000000" w:rsidRPr="00000000" w14:paraId="00000BAB">
      <w:pPr>
        <w:rPr/>
      </w:pPr>
      <w:r w:rsidDel="00000000" w:rsidR="00000000" w:rsidRPr="00000000">
        <w:rPr/>
        <w:drawing>
          <wp:inline distB="114300" distT="114300" distL="114300" distR="114300">
            <wp:extent cx="7977188" cy="5716900"/>
            <wp:effectExtent b="0" l="0" r="0" t="0"/>
            <wp:docPr id="69" name="image64.png"/>
            <a:graphic>
              <a:graphicData uri="http://schemas.openxmlformats.org/drawingml/2006/picture">
                <pic:pic>
                  <pic:nvPicPr>
                    <pic:cNvPr id="0" name="image64.png"/>
                    <pic:cNvPicPr preferRelativeResize="0"/>
                  </pic:nvPicPr>
                  <pic:blipFill>
                    <a:blip r:embed="rId219"/>
                    <a:srcRect b="0" l="0" r="0" t="0"/>
                    <a:stretch>
                      <a:fillRect/>
                    </a:stretch>
                  </pic:blipFill>
                  <pic:spPr>
                    <a:xfrm>
                      <a:off x="0" y="0"/>
                      <a:ext cx="7977188" cy="5716900"/>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pStyle w:val="Heading2"/>
        <w:rPr/>
      </w:pPr>
      <w:bookmarkStart w:colFirst="0" w:colLast="0" w:name="_gdw4auycg56a" w:id="340"/>
      <w:bookmarkEnd w:id="340"/>
      <w:r w:rsidDel="00000000" w:rsidR="00000000" w:rsidRPr="00000000">
        <w:rPr>
          <w:rtl w:val="0"/>
        </w:rPr>
        <w:t xml:space="preserve">DBT Deploy + CI - Location Problems on BigQuery</w:t>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t xml:space="preserve">When you are creating the pull request and running the CI, dbt is creating a new schema on BIgQuery. By default that new schema will be created on ‘US’ location, if you have your dataset, schemas and tables on ‘EU’ that will generate an error and the pull request will not be accepted. To change that location to ‘EU’ on the connection to BigQuery from dbt we need to add the location ‘EU’ on the connection optional settings:</w:t>
      </w:r>
    </w:p>
    <w:p w:rsidR="00000000" w:rsidDel="00000000" w:rsidP="00000000" w:rsidRDefault="00000000" w:rsidRPr="00000000" w14:paraId="00000BB0">
      <w:pPr>
        <w:rPr/>
      </w:pPr>
      <w:r w:rsidDel="00000000" w:rsidR="00000000" w:rsidRPr="00000000">
        <w:rPr>
          <w:rtl w:val="0"/>
        </w:rPr>
        <w:t xml:space="preserve">Dbt -&gt; project -&gt; settings -&gt; connection BIgQuery -&gt; OPtional Settings -&gt; Location -&gt; EU</w:t>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pStyle w:val="Heading2"/>
        <w:rPr/>
      </w:pPr>
      <w:bookmarkStart w:colFirst="0" w:colLast="0" w:name="_7gk4thfnuvax" w:id="341"/>
      <w:bookmarkEnd w:id="341"/>
      <w:r w:rsidDel="00000000" w:rsidR="00000000" w:rsidRPr="00000000">
        <w:rPr>
          <w:rtl w:val="0"/>
        </w:rPr>
        <w:t xml:space="preserve">DBT Deploy - Error When trying to run the dbt project on Prod</w:t>
      </w:r>
    </w:p>
    <w:p w:rsidR="00000000" w:rsidDel="00000000" w:rsidP="00000000" w:rsidRDefault="00000000" w:rsidRPr="00000000" w14:paraId="00000BB3">
      <w:pPr>
        <w:rPr/>
      </w:pPr>
      <w:r w:rsidDel="00000000" w:rsidR="00000000" w:rsidRPr="00000000">
        <w:rPr>
          <w:rtl w:val="0"/>
        </w:rPr>
        <w:t xml:space="preserve">When running trying to run the dbt project on prod there is some things you need to do and check on your own:</w:t>
      </w:r>
    </w:p>
    <w:p w:rsidR="00000000" w:rsidDel="00000000" w:rsidP="00000000" w:rsidRDefault="00000000" w:rsidRPr="00000000" w14:paraId="00000BB4">
      <w:pPr>
        <w:numPr>
          <w:ilvl w:val="0"/>
          <w:numId w:val="2"/>
        </w:numPr>
        <w:spacing w:after="0" w:afterAutospacing="0"/>
        <w:ind w:left="720" w:hanging="360"/>
      </w:pPr>
      <w:r w:rsidDel="00000000" w:rsidR="00000000" w:rsidRPr="00000000">
        <w:rPr>
          <w:rtl w:val="0"/>
        </w:rPr>
        <w:t xml:space="preserve">First Make the pull request and Merge the branch into the main.</w:t>
      </w:r>
    </w:p>
    <w:p w:rsidR="00000000" w:rsidDel="00000000" w:rsidP="00000000" w:rsidRDefault="00000000" w:rsidRPr="00000000" w14:paraId="00000BB5">
      <w:pPr>
        <w:numPr>
          <w:ilvl w:val="0"/>
          <w:numId w:val="2"/>
        </w:numPr>
        <w:spacing w:after="0" w:afterAutospacing="0"/>
        <w:ind w:left="720" w:hanging="360"/>
      </w:pPr>
      <w:r w:rsidDel="00000000" w:rsidR="00000000" w:rsidRPr="00000000">
        <w:rPr>
          <w:rtl w:val="0"/>
        </w:rPr>
        <w:t xml:space="preserve">Make sure you have the latest version, if you made changes to the repo in another place.</w:t>
      </w:r>
    </w:p>
    <w:p w:rsidR="00000000" w:rsidDel="00000000" w:rsidP="00000000" w:rsidRDefault="00000000" w:rsidRPr="00000000" w14:paraId="00000BB6">
      <w:pPr>
        <w:numPr>
          <w:ilvl w:val="0"/>
          <w:numId w:val="2"/>
        </w:numPr>
        <w:spacing w:after="0" w:afterAutospacing="0"/>
        <w:ind w:left="720" w:hanging="360"/>
      </w:pPr>
      <w:r w:rsidDel="00000000" w:rsidR="00000000" w:rsidRPr="00000000">
        <w:rPr>
          <w:rtl w:val="0"/>
        </w:rPr>
        <w:t xml:space="preserve">Check if the dbt_project.yml file is accessible to the project, if not check this solution (Dbt: This dbt Cloud run was cancelled because a valid dbt project was not found</w:t>
      </w:r>
      <w:r w:rsidDel="00000000" w:rsidR="00000000" w:rsidRPr="00000000">
        <w:rPr>
          <w:sz w:val="32"/>
          <w:szCs w:val="32"/>
          <w:rtl w:val="0"/>
        </w:rPr>
        <w:t xml:space="preserve">.</w:t>
      </w:r>
      <w:r w:rsidDel="00000000" w:rsidR="00000000" w:rsidRPr="00000000">
        <w:rPr>
          <w:rtl w:val="0"/>
        </w:rPr>
        <w:t xml:space="preserve">).</w:t>
      </w:r>
    </w:p>
    <w:p w:rsidR="00000000" w:rsidDel="00000000" w:rsidP="00000000" w:rsidRDefault="00000000" w:rsidRPr="00000000" w14:paraId="00000BB7">
      <w:pPr>
        <w:numPr>
          <w:ilvl w:val="0"/>
          <w:numId w:val="2"/>
        </w:numPr>
        <w:ind w:left="720" w:hanging="360"/>
      </w:pPr>
      <w:r w:rsidDel="00000000" w:rsidR="00000000" w:rsidRPr="00000000">
        <w:rPr>
          <w:rtl w:val="0"/>
        </w:rPr>
        <w:t xml:space="preserve">Check if the name you gave to the dataset on BigQuery is the same you put on the dataset spot on the production environment created on dbt cloud.</w:t>
      </w:r>
    </w:p>
    <w:p w:rsidR="00000000" w:rsidDel="00000000" w:rsidP="00000000" w:rsidRDefault="00000000" w:rsidRPr="00000000" w14:paraId="00000BB8">
      <w:pPr>
        <w:pStyle w:val="Heading2"/>
        <w:spacing w:after="0" w:lineRule="auto"/>
        <w:rPr/>
      </w:pPr>
      <w:bookmarkStart w:colFirst="0" w:colLast="0" w:name="_uo0rz0kyukmc" w:id="342"/>
      <w:bookmarkEnd w:id="342"/>
      <w:r w:rsidDel="00000000" w:rsidR="00000000" w:rsidRPr="00000000">
        <w:rPr>
          <w:rtl w:val="0"/>
        </w:rPr>
        <w:t xml:space="preserve">DBT - Error: “404 Not found: Dataset &lt;dataset_name&gt;:&lt;dbt_schema_name&gt; was not found in location EU” after building from stg_green_tripdata.sql</w:t>
      </w:r>
    </w:p>
    <w:p w:rsidR="00000000" w:rsidDel="00000000" w:rsidP="00000000" w:rsidRDefault="00000000" w:rsidRPr="00000000" w14:paraId="00000BB9">
      <w:pPr>
        <w:spacing w:after="0" w:lineRule="auto"/>
        <w:rPr>
          <w:sz w:val="20"/>
          <w:szCs w:val="20"/>
        </w:rPr>
      </w:pPr>
      <w:r w:rsidDel="00000000" w:rsidR="00000000" w:rsidRPr="00000000">
        <w:rPr>
          <w:rtl w:val="0"/>
        </w:rPr>
      </w:r>
    </w:p>
    <w:p w:rsidR="00000000" w:rsidDel="00000000" w:rsidP="00000000" w:rsidRDefault="00000000" w:rsidRPr="00000000" w14:paraId="00000BBA">
      <w:pPr>
        <w:spacing w:after="0" w:lineRule="auto"/>
        <w:rPr>
          <w:sz w:val="20"/>
          <w:szCs w:val="20"/>
        </w:rPr>
      </w:pPr>
      <w:r w:rsidDel="00000000" w:rsidR="00000000" w:rsidRPr="00000000">
        <w:rPr>
          <w:sz w:val="20"/>
          <w:szCs w:val="20"/>
          <w:rtl w:val="0"/>
        </w:rPr>
        <w:t xml:space="preserve">In the step in </w:t>
      </w:r>
      <w:hyperlink r:id="rId220">
        <w:r w:rsidDel="00000000" w:rsidR="00000000" w:rsidRPr="00000000">
          <w:rPr>
            <w:sz w:val="20"/>
            <w:szCs w:val="20"/>
            <w:u w:val="single"/>
            <w:rtl w:val="0"/>
          </w:rPr>
          <w:t xml:space="preserve">this video</w:t>
        </w:r>
      </w:hyperlink>
      <w:r w:rsidDel="00000000" w:rsidR="00000000" w:rsidRPr="00000000">
        <w:rPr>
          <w:sz w:val="20"/>
          <w:szCs w:val="20"/>
          <w:rtl w:val="0"/>
        </w:rPr>
        <w:t xml:space="preserve"> (DE Zoomcamp 4.3.1 - Build the First dbt Models), after creating `stg_green_tripdata.sql` and clicking `build`, I encountered an error saying dataset not found in location EU. The default location for dbt Bigquery is the US, so when generating the new Bigquery schema for dbt, unless specified, the schema locates in the US. </w:t>
      </w:r>
    </w:p>
    <w:p w:rsidR="00000000" w:rsidDel="00000000" w:rsidP="00000000" w:rsidRDefault="00000000" w:rsidRPr="00000000" w14:paraId="00000BBB">
      <w:pPr>
        <w:spacing w:after="0" w:lineRule="auto"/>
        <w:rPr>
          <w:sz w:val="20"/>
          <w:szCs w:val="20"/>
        </w:rPr>
      </w:pPr>
      <w:r w:rsidDel="00000000" w:rsidR="00000000" w:rsidRPr="00000000">
        <w:rPr>
          <w:rtl w:val="0"/>
        </w:rPr>
      </w:r>
    </w:p>
    <w:p w:rsidR="00000000" w:rsidDel="00000000" w:rsidP="00000000" w:rsidRDefault="00000000" w:rsidRPr="00000000" w14:paraId="00000BBC">
      <w:pPr>
        <w:spacing w:after="0" w:lineRule="auto"/>
        <w:rPr>
          <w:sz w:val="20"/>
          <w:szCs w:val="20"/>
        </w:rPr>
      </w:pPr>
      <w:r w:rsidDel="00000000" w:rsidR="00000000" w:rsidRPr="00000000">
        <w:rPr>
          <w:sz w:val="20"/>
          <w:szCs w:val="20"/>
          <w:rtl w:val="0"/>
        </w:rPr>
        <w:t xml:space="preserve">Solution: </w:t>
      </w:r>
    </w:p>
    <w:p w:rsidR="00000000" w:rsidDel="00000000" w:rsidP="00000000" w:rsidRDefault="00000000" w:rsidRPr="00000000" w14:paraId="00000BBD">
      <w:pPr>
        <w:spacing w:after="0" w:lineRule="auto"/>
        <w:rPr>
          <w:sz w:val="20"/>
          <w:szCs w:val="20"/>
        </w:rPr>
      </w:pPr>
      <w:r w:rsidDel="00000000" w:rsidR="00000000" w:rsidRPr="00000000">
        <w:rPr>
          <w:sz w:val="20"/>
          <w:szCs w:val="20"/>
          <w:rtl w:val="0"/>
        </w:rPr>
        <w:t xml:space="preserve">Turns out I forgot to specify </w:t>
      </w:r>
      <w:r w:rsidDel="00000000" w:rsidR="00000000" w:rsidRPr="00000000">
        <w:rPr>
          <w:b w:val="1"/>
          <w:sz w:val="20"/>
          <w:szCs w:val="20"/>
          <w:rtl w:val="0"/>
        </w:rPr>
        <w:t xml:space="preserve">Location</w:t>
      </w:r>
      <w:r w:rsidDel="00000000" w:rsidR="00000000" w:rsidRPr="00000000">
        <w:rPr>
          <w:sz w:val="20"/>
          <w:szCs w:val="20"/>
          <w:rtl w:val="0"/>
        </w:rPr>
        <w:t xml:space="preserve"> to be `</w:t>
      </w:r>
      <w:r w:rsidDel="00000000" w:rsidR="00000000" w:rsidRPr="00000000">
        <w:rPr>
          <w:b w:val="1"/>
          <w:sz w:val="20"/>
          <w:szCs w:val="20"/>
          <w:rtl w:val="0"/>
        </w:rPr>
        <w:t xml:space="preserve">EU</w:t>
      </w:r>
      <w:r w:rsidDel="00000000" w:rsidR="00000000" w:rsidRPr="00000000">
        <w:rPr>
          <w:sz w:val="20"/>
          <w:szCs w:val="20"/>
          <w:rtl w:val="0"/>
        </w:rPr>
        <w:t xml:space="preserve">` when adding connection details. </w:t>
      </w:r>
    </w:p>
    <w:p w:rsidR="00000000" w:rsidDel="00000000" w:rsidP="00000000" w:rsidRDefault="00000000" w:rsidRPr="00000000" w14:paraId="00000BBE">
      <w:pPr>
        <w:spacing w:after="0" w:lineRule="auto"/>
        <w:rPr>
          <w:b w:val="1"/>
          <w:sz w:val="20"/>
          <w:szCs w:val="20"/>
        </w:rPr>
      </w:pPr>
      <w:r w:rsidDel="00000000" w:rsidR="00000000" w:rsidRPr="00000000">
        <w:rPr>
          <w:rtl w:val="0"/>
        </w:rPr>
      </w:r>
    </w:p>
    <w:p w:rsidR="00000000" w:rsidDel="00000000" w:rsidP="00000000" w:rsidRDefault="00000000" w:rsidRPr="00000000" w14:paraId="00000BBF">
      <w:pPr>
        <w:spacing w:after="0" w:lineRule="auto"/>
        <w:rPr>
          <w:b w:val="1"/>
          <w:sz w:val="20"/>
          <w:szCs w:val="20"/>
        </w:rPr>
      </w:pPr>
      <w:r w:rsidDel="00000000" w:rsidR="00000000" w:rsidRPr="00000000">
        <w:rPr>
          <w:b w:val="1"/>
          <w:sz w:val="20"/>
          <w:szCs w:val="20"/>
          <w:rtl w:val="0"/>
        </w:rPr>
        <w:t xml:space="preserve">Develop -&gt; Configure Cloud CLI -&gt; Projects -&gt; taxi_rides_ny -&gt; (connection) Bigquery -&gt; Edit -&gt; Location (Optional) -&gt; type `EU` -&gt; Save</w:t>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pStyle w:val="Heading2"/>
        <w:spacing w:after="200" w:lineRule="auto"/>
        <w:rPr>
          <w:sz w:val="34"/>
          <w:szCs w:val="34"/>
        </w:rPr>
      </w:pPr>
      <w:bookmarkStart w:colFirst="0" w:colLast="0" w:name="_p8924g7ib2xv" w:id="343"/>
      <w:bookmarkEnd w:id="343"/>
      <w:r w:rsidDel="00000000" w:rsidR="00000000" w:rsidRPr="00000000">
        <w:rPr>
          <w:sz w:val="34"/>
          <w:szCs w:val="34"/>
          <w:rtl w:val="0"/>
        </w:rPr>
        <w:t xml:space="preserve">Homework - Ingesting FHV_20?? data</w:t>
      </w:r>
    </w:p>
    <w:p w:rsidR="00000000" w:rsidDel="00000000" w:rsidP="00000000" w:rsidRDefault="00000000" w:rsidRPr="00000000" w14:paraId="00000BC2">
      <w:pPr>
        <w:rPr/>
      </w:pPr>
      <w:r w:rsidDel="00000000" w:rsidR="00000000" w:rsidRPr="00000000">
        <w:rPr>
          <w:rtl w:val="0"/>
        </w:rPr>
        <w:t xml:space="preserve">Issue: If you’re having problems loading the FHV_20?? data from the github repo into GCS and then into BQ (input file not of type parquet), you need to do two things. First, append the URL Template link with ‘?raw=true’ like so:</w:t>
        <w:br w:type="textWrapping"/>
      </w:r>
    </w:p>
    <w:p w:rsidR="00000000" w:rsidDel="00000000" w:rsidP="00000000" w:rsidRDefault="00000000" w:rsidRPr="00000000" w14:paraId="00000BC3">
      <w:pPr>
        <w:rPr>
          <w:rFonts w:ascii="Courier New" w:cs="Courier New" w:eastAsia="Courier New" w:hAnsi="Courier New"/>
        </w:rPr>
      </w:pPr>
      <w:r w:rsidDel="00000000" w:rsidR="00000000" w:rsidRPr="00000000">
        <w:rPr>
          <w:rFonts w:ascii="Roboto Mono" w:cs="Roboto Mono" w:eastAsia="Roboto Mono" w:hAnsi="Roboto Mono"/>
          <w:shd w:fill="f3f3f3" w:val="clear"/>
          <w:rtl w:val="0"/>
        </w:rPr>
        <w:t xml:space="preserve">URL_TEMPLATE = URL_PREFIX + "/fhv_tripdata_{{ execution_date.strftime(\'%Y-%m\') }}.</w:t>
      </w:r>
      <w:r w:rsidDel="00000000" w:rsidR="00000000" w:rsidRPr="00000000">
        <w:rPr>
          <w:rFonts w:ascii="Roboto Mono" w:cs="Roboto Mono" w:eastAsia="Roboto Mono" w:hAnsi="Roboto Mono"/>
          <w:highlight w:val="yellow"/>
          <w:rtl w:val="0"/>
        </w:rPr>
        <w:t xml:space="preserve">parquet?raw=true</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C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5">
      <w:pPr>
        <w:rPr>
          <w:rFonts w:ascii="Courier New" w:cs="Courier New" w:eastAsia="Courier New" w:hAnsi="Courier New"/>
        </w:rPr>
      </w:pPr>
      <w:r w:rsidDel="00000000" w:rsidR="00000000" w:rsidRPr="00000000">
        <w:rPr>
          <w:rtl w:val="0"/>
        </w:rPr>
        <w:t xml:space="preserve">Second, update make sure the URL_PREFIX is set to the following value:</w:t>
        <w:br w:type="textWrapping"/>
      </w:r>
      <w:r w:rsidDel="00000000" w:rsidR="00000000" w:rsidRPr="00000000">
        <w:rPr>
          <w:sz w:val="30"/>
          <w:szCs w:val="30"/>
          <w:rtl w:val="0"/>
        </w:rPr>
        <w:br w:type="textWrapping"/>
      </w:r>
      <w:r w:rsidDel="00000000" w:rsidR="00000000" w:rsidRPr="00000000">
        <w:rPr>
          <w:rFonts w:ascii="Roboto Mono" w:cs="Roboto Mono" w:eastAsia="Roboto Mono" w:hAnsi="Roboto Mono"/>
          <w:shd w:fill="f3f3f3" w:val="clear"/>
          <w:rtl w:val="0"/>
        </w:rPr>
        <w:t xml:space="preserve">URL_PREFIX = "</w:t>
      </w:r>
      <w:hyperlink r:id="rId221">
        <w:r w:rsidDel="00000000" w:rsidR="00000000" w:rsidRPr="00000000">
          <w:rPr>
            <w:rFonts w:ascii="Roboto Mono" w:cs="Roboto Mono" w:eastAsia="Roboto Mono" w:hAnsi="Roboto Mono"/>
            <w:shd w:fill="f3f3f3" w:val="clear"/>
            <w:rtl w:val="0"/>
          </w:rPr>
          <w:t xml:space="preserve">https://github.com/alexeygrigorev/datasets/</w:t>
        </w:r>
      </w:hyperlink>
      <w:hyperlink r:id="rId222">
        <w:r w:rsidDel="00000000" w:rsidR="00000000" w:rsidRPr="00000000">
          <w:rPr>
            <w:rFonts w:ascii="Roboto Mono" w:cs="Roboto Mono" w:eastAsia="Roboto Mono" w:hAnsi="Roboto Mono"/>
            <w:highlight w:val="yellow"/>
            <w:rtl w:val="0"/>
          </w:rPr>
          <w:t xml:space="preserve">blob</w:t>
        </w:r>
      </w:hyperlink>
      <w:hyperlink r:id="rId223">
        <w:r w:rsidDel="00000000" w:rsidR="00000000" w:rsidRPr="00000000">
          <w:rPr>
            <w:rFonts w:ascii="Roboto Mono" w:cs="Roboto Mono" w:eastAsia="Roboto Mono" w:hAnsi="Roboto Mono"/>
            <w:shd w:fill="f3f3f3" w:val="clear"/>
            <w:rtl w:val="0"/>
          </w:rPr>
          <w:t xml:space="preserve">/master/nyc-tlc/fhv</w:t>
        </w:r>
      </w:hyperlink>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C6">
      <w:pPr>
        <w:rPr/>
      </w:pPr>
      <w:r w:rsidDel="00000000" w:rsidR="00000000" w:rsidRPr="00000000">
        <w:rPr>
          <w:rtl w:val="0"/>
        </w:rPr>
        <w:t xml:space="preserve">It is critical that you use this link with the keyword blob. If your link has ‘tree’ here, replace it. Everything else can stay the same, including the curl -sSLf command. ‘</w:t>
      </w:r>
    </w:p>
    <w:p w:rsidR="00000000" w:rsidDel="00000000" w:rsidP="00000000" w:rsidRDefault="00000000" w:rsidRPr="00000000" w14:paraId="00000BC7">
      <w:pPr>
        <w:pStyle w:val="Heading2"/>
        <w:rPr/>
      </w:pPr>
      <w:bookmarkStart w:colFirst="0" w:colLast="0" w:name="_ajxgk75mrlun" w:id="344"/>
      <w:bookmarkEnd w:id="344"/>
      <w:r w:rsidDel="00000000" w:rsidR="00000000" w:rsidRPr="00000000">
        <w:rPr>
          <w:rtl w:val="0"/>
        </w:rPr>
        <w:t xml:space="preserve">Ingesting FHV : alternative with kestra</w:t>
      </w:r>
    </w:p>
    <w:p w:rsidR="00000000" w:rsidDel="00000000" w:rsidP="00000000" w:rsidRDefault="00000000" w:rsidRPr="00000000" w14:paraId="00000BC8">
      <w:pPr>
        <w:rPr/>
      </w:pPr>
      <w:r w:rsidDel="00000000" w:rsidR="00000000" w:rsidRPr="00000000">
        <w:rPr>
          <w:rtl w:val="0"/>
        </w:rPr>
        <w:t xml:space="preserve">Add this task based on the previous ones :</w:t>
      </w:r>
    </w:p>
    <w:p w:rsidR="00000000" w:rsidDel="00000000" w:rsidP="00000000" w:rsidRDefault="00000000" w:rsidRPr="00000000" w14:paraId="00000BC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if_fhv_taxi</w:t>
      </w:r>
    </w:p>
    <w:p w:rsidR="00000000" w:rsidDel="00000000" w:rsidP="00000000" w:rsidRDefault="00000000" w:rsidRPr="00000000" w14:paraId="00000BC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io.kestra.plugin.core.flow.If</w:t>
      </w:r>
    </w:p>
    <w:p w:rsidR="00000000" w:rsidDel="00000000" w:rsidP="00000000" w:rsidRDefault="00000000" w:rsidRPr="00000000" w14:paraId="00000BC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condition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"{{inputs.taxi == 'fhv'}}"</w:t>
      </w:r>
    </w:p>
    <w:p w:rsidR="00000000" w:rsidDel="00000000" w:rsidP="00000000" w:rsidRDefault="00000000" w:rsidRPr="00000000" w14:paraId="00000BCC">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then</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BC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bq_fhv_tripdata</w:t>
      </w:r>
    </w:p>
    <w:p w:rsidR="00000000" w:rsidDel="00000000" w:rsidP="00000000" w:rsidRDefault="00000000" w:rsidRPr="00000000" w14:paraId="00000BC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CF">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D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TABLE IF NOT EXISTS `{{kv('GCP_PROJECT_ID')}}.{{kv('GCP_DATASET')}}.fhv_tripdata`</w:t>
      </w:r>
    </w:p>
    <w:p w:rsidR="00000000" w:rsidDel="00000000" w:rsidP="00000000" w:rsidRDefault="00000000" w:rsidRPr="00000000" w14:paraId="00000BD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D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unique_row_id BYTES OPTIONS (description = 'A unique identifier for the trip, generated by hashing key trip attributes.'),</w:t>
      </w:r>
    </w:p>
    <w:p w:rsidR="00000000" w:rsidDel="00000000" w:rsidP="00000000" w:rsidRDefault="00000000" w:rsidRPr="00000000" w14:paraId="00000BD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filename STRING OPTIONS (description = 'The source filename from which the trip data was loaded.'),      </w:t>
      </w:r>
    </w:p>
    <w:p w:rsidR="00000000" w:rsidDel="00000000" w:rsidP="00000000" w:rsidRDefault="00000000" w:rsidRPr="00000000" w14:paraId="00000BD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D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D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D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D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D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D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DB">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D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PARTITION BY DATE(pickup_datetime);</w:t>
      </w:r>
    </w:p>
    <w:p w:rsidR="00000000" w:rsidDel="00000000" w:rsidP="00000000" w:rsidRDefault="00000000" w:rsidRPr="00000000" w14:paraId="00000BDE">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bq_fhv_table_ext</w:t>
      </w:r>
    </w:p>
    <w:p w:rsidR="00000000" w:rsidDel="00000000" w:rsidP="00000000" w:rsidRDefault="00000000" w:rsidRPr="00000000" w14:paraId="00000BE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E1">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E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EXTERNAL TABLE `{{kv('GCP_PROJECT_ID')}}.{{render(vars.table)}}_ext`</w:t>
      </w:r>
    </w:p>
    <w:p w:rsidR="00000000" w:rsidDel="00000000" w:rsidP="00000000" w:rsidRDefault="00000000" w:rsidRPr="00000000" w14:paraId="00000BE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E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E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E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E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E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E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E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E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E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OPTIONS (</w:t>
      </w:r>
    </w:p>
    <w:p w:rsidR="00000000" w:rsidDel="00000000" w:rsidP="00000000" w:rsidRDefault="00000000" w:rsidRPr="00000000" w14:paraId="00000BE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format = 'CSV',</w:t>
      </w:r>
    </w:p>
    <w:p w:rsidR="00000000" w:rsidDel="00000000" w:rsidP="00000000" w:rsidRDefault="00000000" w:rsidRPr="00000000" w14:paraId="00000BE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uris = ['{{render(vars.gcs_file)}}'],</w:t>
      </w:r>
    </w:p>
    <w:p w:rsidR="00000000" w:rsidDel="00000000" w:rsidP="00000000" w:rsidRDefault="00000000" w:rsidRPr="00000000" w14:paraId="00000BE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skip_leading_rows = 1,</w:t>
      </w:r>
    </w:p>
    <w:p w:rsidR="00000000" w:rsidDel="00000000" w:rsidP="00000000" w:rsidRDefault="00000000" w:rsidRPr="00000000" w14:paraId="00000BF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ignore_unknown_values = TRUE</w:t>
      </w:r>
    </w:p>
    <w:p w:rsidR="00000000" w:rsidDel="00000000" w:rsidP="00000000" w:rsidRDefault="00000000" w:rsidRPr="00000000" w14:paraId="00000BF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F2">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F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bq_fhv_table_tmp</w:t>
      </w:r>
    </w:p>
    <w:p w:rsidR="00000000" w:rsidDel="00000000" w:rsidP="00000000" w:rsidRDefault="00000000" w:rsidRPr="00000000" w14:paraId="00000BF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F5">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F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TABLE `{{kv('GCP_PROJECT_ID')}}.{{render(vars.table)}}`</w:t>
      </w:r>
    </w:p>
    <w:p w:rsidR="00000000" w:rsidDel="00000000" w:rsidP="00000000" w:rsidRDefault="00000000" w:rsidRPr="00000000" w14:paraId="00000BF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AS</w:t>
      </w:r>
    </w:p>
    <w:p w:rsidR="00000000" w:rsidDel="00000000" w:rsidP="00000000" w:rsidRDefault="00000000" w:rsidRPr="00000000" w14:paraId="00000BF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SELECT</w:t>
      </w:r>
    </w:p>
    <w:p w:rsidR="00000000" w:rsidDel="00000000" w:rsidP="00000000" w:rsidRDefault="00000000" w:rsidRPr="00000000" w14:paraId="00000BF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MD5(CONCAT(</w:t>
      </w:r>
    </w:p>
    <w:p w:rsidR="00000000" w:rsidDel="00000000" w:rsidP="00000000" w:rsidRDefault="00000000" w:rsidRPr="00000000" w14:paraId="00000BF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COALESCE(CAST(pickup_datetime AS STRING), ""),</w:t>
      </w:r>
    </w:p>
    <w:p w:rsidR="00000000" w:rsidDel="00000000" w:rsidP="00000000" w:rsidRDefault="00000000" w:rsidRPr="00000000" w14:paraId="00000BF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COALESCE(CAST(dropoff_datetime AS STRING), ""),</w:t>
      </w:r>
    </w:p>
    <w:p w:rsidR="00000000" w:rsidDel="00000000" w:rsidP="00000000" w:rsidRDefault="00000000" w:rsidRPr="00000000" w14:paraId="00000BF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COALESCE(CAST(PUlocationID AS STRING), ""),</w:t>
      </w:r>
    </w:p>
    <w:p w:rsidR="00000000" w:rsidDel="00000000" w:rsidP="00000000" w:rsidRDefault="00000000" w:rsidRPr="00000000" w14:paraId="00000BF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COALESCE(CAST(DOLocationID AS STRING), "")</w:t>
      </w:r>
    </w:p>
    <w:p w:rsidR="00000000" w:rsidDel="00000000" w:rsidP="00000000" w:rsidRDefault="00000000" w:rsidRPr="00000000" w14:paraId="00000BF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AS unique_row_id,</w:t>
      </w:r>
    </w:p>
    <w:p w:rsidR="00000000" w:rsidDel="00000000" w:rsidP="00000000" w:rsidRDefault="00000000" w:rsidRPr="00000000" w14:paraId="00000BF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"{{render(vars.file)}}"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AS filename,</w:t>
      </w:r>
    </w:p>
    <w:p w:rsidR="00000000" w:rsidDel="00000000" w:rsidP="00000000" w:rsidRDefault="00000000" w:rsidRPr="00000000" w14:paraId="00000C0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C0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FROM `{{kv('GCP_PROJECT_ID')}}.{{render(vars.table)}}_ext`;</w:t>
      </w:r>
    </w:p>
    <w:p w:rsidR="00000000" w:rsidDel="00000000" w:rsidP="00000000" w:rsidRDefault="00000000" w:rsidRPr="00000000" w14:paraId="00000C02">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C0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bq_fhv_merge</w:t>
      </w:r>
    </w:p>
    <w:p w:rsidR="00000000" w:rsidDel="00000000" w:rsidP="00000000" w:rsidRDefault="00000000" w:rsidRPr="00000000" w14:paraId="00000C0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C05">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C0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MERGE INTO `{{kv('GCP_PROJECT_ID')}}.{{kv('GCP_DATASET')}}.fhv_tripdata` T</w:t>
      </w:r>
    </w:p>
    <w:p w:rsidR="00000000" w:rsidDel="00000000" w:rsidP="00000000" w:rsidRDefault="00000000" w:rsidRPr="00000000" w14:paraId="00000C0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USING `{{kv('GCP_PROJECT_ID')}}.{{render(vars.table)}}` S</w:t>
      </w:r>
    </w:p>
    <w:p w:rsidR="00000000" w:rsidDel="00000000" w:rsidP="00000000" w:rsidRDefault="00000000" w:rsidRPr="00000000" w14:paraId="00000C0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ON T.unique_row_id = S.unique_row_id</w:t>
      </w:r>
    </w:p>
    <w:p w:rsidR="00000000" w:rsidDel="00000000" w:rsidP="00000000" w:rsidRDefault="00000000" w:rsidRPr="00000000" w14:paraId="00000C0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WHEN NOT MATCHED THEN</w:t>
      </w:r>
    </w:p>
    <w:p w:rsidR="00000000" w:rsidDel="00000000" w:rsidP="00000000" w:rsidRDefault="00000000" w:rsidRPr="00000000" w14:paraId="00000C0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INSERT (unique_row_id, filename, dispatching_base_num, pickup_datetime, dropoff_datetime, PUlocationID, DOlocationID, SR_Flag, Affiliated_base_number)</w:t>
      </w:r>
    </w:p>
    <w:p w:rsidR="00000000" w:rsidDel="00000000" w:rsidP="00000000" w:rsidRDefault="00000000" w:rsidRPr="00000000" w14:paraId="00000C0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VALUES (S.unique_row_id, S.filename, S.dispatching_base_num, S.pickup_datetime, S.dropoff_datetime, S.PUlocationID, S.DOlocationID, S.SR_Flag, S.Affiliated_base_number);</w:t>
      </w:r>
    </w:p>
    <w:p w:rsidR="00000000" w:rsidDel="00000000" w:rsidP="00000000" w:rsidRDefault="00000000" w:rsidRPr="00000000" w14:paraId="00000C0C">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Add a trigger too :</w:t>
      </w:r>
    </w:p>
    <w:p w:rsidR="00000000" w:rsidDel="00000000" w:rsidP="00000000" w:rsidRDefault="00000000" w:rsidRPr="00000000" w14:paraId="00000C0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fhv_schedule</w:t>
      </w:r>
    </w:p>
    <w:p w:rsidR="00000000" w:rsidDel="00000000" w:rsidP="00000000" w:rsidRDefault="00000000" w:rsidRPr="00000000" w14:paraId="00000C0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io.kestra.plugin.core.trigger.Schedule</w:t>
      </w:r>
    </w:p>
    <w:p w:rsidR="00000000" w:rsidDel="00000000" w:rsidP="00000000" w:rsidRDefault="00000000" w:rsidRPr="00000000" w14:paraId="00000C1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cron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"0 11 1 * *"</w:t>
      </w:r>
    </w:p>
    <w:p w:rsidR="00000000" w:rsidDel="00000000" w:rsidP="00000000" w:rsidRDefault="00000000" w:rsidRPr="00000000" w14:paraId="00000C11">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1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taxi</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p>
    <w:p w:rsidR="00000000" w:rsidDel="00000000" w:rsidP="00000000" w:rsidRDefault="00000000" w:rsidRPr="00000000" w14:paraId="00000C13">
      <w:pPr>
        <w:rPr/>
      </w:pPr>
      <w:r w:rsidDel="00000000" w:rsidR="00000000" w:rsidRPr="00000000">
        <w:rPr>
          <w:rtl w:val="0"/>
        </w:rPr>
        <w:t xml:space="preserve">And modify inputs :</w:t>
      </w:r>
    </w:p>
    <w:p w:rsidR="00000000" w:rsidDel="00000000" w:rsidP="00000000" w:rsidRDefault="00000000" w:rsidRPr="00000000" w14:paraId="00000C14">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1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taxi</w:t>
      </w:r>
    </w:p>
    <w:p w:rsidR="00000000" w:rsidDel="00000000" w:rsidP="00000000" w:rsidRDefault="00000000" w:rsidRPr="00000000" w14:paraId="00000C1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w:t>
      </w:r>
    </w:p>
    <w:p w:rsidR="00000000" w:rsidDel="00000000" w:rsidP="00000000" w:rsidRDefault="00000000" w:rsidRPr="00000000" w14:paraId="00000C1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displayName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 taxi type</w:t>
      </w:r>
    </w:p>
    <w:p w:rsidR="00000000" w:rsidDel="00000000" w:rsidP="00000000" w:rsidRDefault="00000000" w:rsidRPr="00000000" w14:paraId="00000C18">
      <w:pPr>
        <w:shd w:fill="161822" w:val="clear"/>
        <w:spacing w:line="320" w:lineRule="auto"/>
        <w:rPr>
          <w:rFonts w:ascii="Source Code Pro" w:cs="Source Code Pro" w:eastAsia="Source Code Pro" w:hAnsi="Source Code Pro"/>
          <w:color w:val="dcdcdc"/>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values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ce9178"/>
          <w:sz w:val="18"/>
          <w:szCs w:val="18"/>
          <w:rtl w:val="0"/>
        </w:rPr>
        <w:t xml:space="preserve">yellow</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r w:rsidDel="00000000" w:rsidR="00000000" w:rsidRPr="00000000">
        <w:rPr>
          <w:rFonts w:ascii="Source Code Pro" w:cs="Source Code Pro" w:eastAsia="Source Code Pro" w:hAnsi="Source Code Pro"/>
          <w:color w:val="dcdcdc"/>
          <w:sz w:val="18"/>
          <w:szCs w:val="18"/>
          <w:rtl w:val="0"/>
        </w:rPr>
        <w:t xml:space="preserve">]</w:t>
      </w:r>
    </w:p>
    <w:p w:rsidR="00000000" w:rsidDel="00000000" w:rsidP="00000000" w:rsidRDefault="00000000" w:rsidRPr="00000000" w14:paraId="00000C1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defaults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pStyle w:val="Heading2"/>
        <w:spacing w:after="200" w:lineRule="auto"/>
        <w:rPr>
          <w:sz w:val="34"/>
          <w:szCs w:val="34"/>
        </w:rPr>
      </w:pPr>
      <w:bookmarkStart w:colFirst="0" w:colLast="0" w:name="_e4cx6fr3q9pr" w:id="345"/>
      <w:bookmarkEnd w:id="345"/>
      <w:r w:rsidDel="00000000" w:rsidR="00000000" w:rsidRPr="00000000">
        <w:rPr>
          <w:sz w:val="34"/>
          <w:szCs w:val="34"/>
          <w:rtl w:val="0"/>
        </w:rPr>
        <w:t xml:space="preserve">Homework - Ingesting NYC TLC Data</w:t>
      </w:r>
    </w:p>
    <w:p w:rsidR="00000000" w:rsidDel="00000000" w:rsidP="00000000" w:rsidRDefault="00000000" w:rsidRPr="00000000" w14:paraId="00000C1C">
      <w:pPr>
        <w:rPr>
          <w:b w:val="1"/>
        </w:rPr>
      </w:pPr>
      <w:r w:rsidDel="00000000" w:rsidR="00000000" w:rsidRPr="00000000">
        <w:rPr>
          <w:rtl w:val="0"/>
        </w:rPr>
        <w:t xml:space="preserve">I found out that the easies way to upload datasets form github for the homework is utilising this script </w:t>
      </w:r>
      <w:hyperlink r:id="rId224">
        <w:r w:rsidDel="00000000" w:rsidR="00000000" w:rsidRPr="00000000">
          <w:rPr>
            <w:u w:val="single"/>
            <w:rtl w:val="0"/>
          </w:rPr>
          <w:t xml:space="preserve">git_csv_to_gcs.py</w:t>
        </w:r>
      </w:hyperlink>
      <w:r w:rsidDel="00000000" w:rsidR="00000000" w:rsidRPr="00000000">
        <w:rPr>
          <w:rtl w:val="0"/>
        </w:rPr>
        <w:t xml:space="preserve">. Thank you Lidia!!</w:t>
        <w:br w:type="textWrapping"/>
        <w:t xml:space="preserve">It is similar to a script that Alexey provided us in 03-data-warehouse/extras/</w:t>
      </w:r>
      <w:r w:rsidDel="00000000" w:rsidR="00000000" w:rsidRPr="00000000">
        <w:rPr>
          <w:b w:val="1"/>
          <w:rtl w:val="0"/>
        </w:rPr>
        <w:t xml:space="preserve">web_to_gcs.py</w:t>
      </w:r>
    </w:p>
    <w:p w:rsidR="00000000" w:rsidDel="00000000" w:rsidP="00000000" w:rsidRDefault="00000000" w:rsidRPr="00000000" w14:paraId="00000C1D">
      <w:pPr>
        <w:pStyle w:val="Heading2"/>
        <w:spacing w:after="200" w:lineRule="auto"/>
        <w:rPr/>
      </w:pPr>
      <w:bookmarkStart w:colFirst="0" w:colLast="0" w:name="_462rt12o4okq" w:id="346"/>
      <w:bookmarkEnd w:id="346"/>
      <w:r w:rsidDel="00000000" w:rsidR="00000000" w:rsidRPr="00000000">
        <w:rPr>
          <w:sz w:val="34"/>
          <w:szCs w:val="34"/>
          <w:rtl w:val="0"/>
        </w:rPr>
        <w:t xml:space="preserve">How to set environment variable easily for any credentials</w:t>
      </w:r>
      <w:r w:rsidDel="00000000" w:rsidR="00000000" w:rsidRPr="00000000">
        <w:rPr>
          <w:rtl w:val="0"/>
        </w:rPr>
      </w:r>
    </w:p>
    <w:p w:rsidR="00000000" w:rsidDel="00000000" w:rsidP="00000000" w:rsidRDefault="00000000" w:rsidRPr="00000000" w14:paraId="00000C1E">
      <w:pPr>
        <w:spacing w:after="0" w:lineRule="auto"/>
        <w:rPr/>
      </w:pPr>
      <w:r w:rsidDel="00000000" w:rsidR="00000000" w:rsidRPr="00000000">
        <w:rPr>
          <w:rtl w:val="0"/>
        </w:rPr>
        <w:t xml:space="preserve">If you have to securely put your credentials for a project and, probably, push it to a git repository then the best option is to use an environment variable </w:t>
      </w:r>
    </w:p>
    <w:p w:rsidR="00000000" w:rsidDel="00000000" w:rsidP="00000000" w:rsidRDefault="00000000" w:rsidRPr="00000000" w14:paraId="00000C1F">
      <w:pPr>
        <w:spacing w:after="0" w:lineRule="auto"/>
        <w:rPr/>
      </w:pPr>
      <w:r w:rsidDel="00000000" w:rsidR="00000000" w:rsidRPr="00000000">
        <w:rPr>
          <w:rtl w:val="0"/>
        </w:rPr>
        <w:t xml:space="preserve">For example for </w:t>
      </w:r>
      <w:r w:rsidDel="00000000" w:rsidR="00000000" w:rsidRPr="00000000">
        <w:rPr>
          <w:b w:val="1"/>
          <w:rtl w:val="0"/>
        </w:rPr>
        <w:t xml:space="preserve">web_to_gcs.py </w:t>
      </w:r>
      <w:r w:rsidDel="00000000" w:rsidR="00000000" w:rsidRPr="00000000">
        <w:rPr>
          <w:rtl w:val="0"/>
        </w:rPr>
        <w:t xml:space="preserve">or</w:t>
      </w:r>
      <w:r w:rsidDel="00000000" w:rsidR="00000000" w:rsidRPr="00000000">
        <w:rPr>
          <w:b w:val="1"/>
          <w:rtl w:val="0"/>
        </w:rPr>
        <w:t xml:space="preserve"> git_csv_to_gcs.py </w:t>
      </w:r>
      <w:r w:rsidDel="00000000" w:rsidR="00000000" w:rsidRPr="00000000">
        <w:rPr>
          <w:rtl w:val="0"/>
        </w:rPr>
        <w:t xml:space="preserve">we have to set these variables:</w:t>
      </w:r>
    </w:p>
    <w:p w:rsidR="00000000" w:rsidDel="00000000" w:rsidP="00000000" w:rsidRDefault="00000000" w:rsidRPr="00000000" w14:paraId="00000C20">
      <w:pPr>
        <w:spacing w:after="0" w:lineRule="auto"/>
        <w:rPr>
          <w:shd w:fill="f6f8fa" w:val="clear"/>
        </w:rPr>
      </w:pPr>
      <w:r w:rsidDel="00000000" w:rsidR="00000000" w:rsidRPr="00000000">
        <w:rPr>
          <w:shd w:fill="f6f8fa" w:val="clear"/>
          <w:rtl w:val="0"/>
        </w:rPr>
        <w:t xml:space="preserve">GOOGLE_APPLICATION_CREDENTIALS</w:t>
      </w:r>
    </w:p>
    <w:p w:rsidR="00000000" w:rsidDel="00000000" w:rsidP="00000000" w:rsidRDefault="00000000" w:rsidRPr="00000000" w14:paraId="00000C21">
      <w:pPr>
        <w:spacing w:after="0" w:lineRule="auto"/>
        <w:rPr>
          <w:shd w:fill="f6f8fa" w:val="clear"/>
        </w:rPr>
      </w:pPr>
      <w:r w:rsidDel="00000000" w:rsidR="00000000" w:rsidRPr="00000000">
        <w:rPr>
          <w:shd w:fill="f6f8fa" w:val="clear"/>
          <w:rtl w:val="0"/>
        </w:rPr>
        <w:t xml:space="preserve">GCP_GCS_BUCKET</w:t>
      </w:r>
    </w:p>
    <w:p w:rsidR="00000000" w:rsidDel="00000000" w:rsidP="00000000" w:rsidRDefault="00000000" w:rsidRPr="00000000" w14:paraId="00000C22">
      <w:pPr>
        <w:spacing w:after="0" w:lineRule="auto"/>
        <w:rPr/>
      </w:pPr>
      <w:r w:rsidDel="00000000" w:rsidR="00000000" w:rsidRPr="00000000">
        <w:rPr>
          <w:rtl w:val="0"/>
        </w:rPr>
        <w:t xml:space="preserve">The easises option to do it  is to use .env  (</w:t>
      </w:r>
      <w:hyperlink r:id="rId225">
        <w:r w:rsidDel="00000000" w:rsidR="00000000" w:rsidRPr="00000000">
          <w:rPr>
            <w:rtl w:val="0"/>
          </w:rPr>
          <w:t xml:space="preserve">dotenv</w:t>
        </w:r>
      </w:hyperlink>
      <w:r w:rsidDel="00000000" w:rsidR="00000000" w:rsidRPr="00000000">
        <w:rPr>
          <w:rtl w:val="0"/>
        </w:rPr>
        <w:t xml:space="preserve">).</w:t>
      </w:r>
    </w:p>
    <w:p w:rsidR="00000000" w:rsidDel="00000000" w:rsidP="00000000" w:rsidRDefault="00000000" w:rsidRPr="00000000" w14:paraId="00000C23">
      <w:pPr>
        <w:spacing w:after="0" w:lineRule="auto"/>
        <w:rPr>
          <w:rFonts w:ascii="Consolas" w:cs="Consolas" w:eastAsia="Consolas" w:hAnsi="Consolas"/>
        </w:rPr>
      </w:pPr>
      <w:r w:rsidDel="00000000" w:rsidR="00000000" w:rsidRPr="00000000">
        <w:rPr>
          <w:rtl w:val="0"/>
        </w:rPr>
        <w:t xml:space="preserve">Install it and add a few lines of code that inject these variables for your project</w:t>
        <w:br w:type="textWrapping"/>
      </w:r>
      <w:r w:rsidDel="00000000" w:rsidR="00000000" w:rsidRPr="00000000">
        <w:rPr>
          <w:rFonts w:ascii="Consolas" w:cs="Consolas" w:eastAsia="Consolas" w:hAnsi="Consolas"/>
          <w:rtl w:val="0"/>
        </w:rPr>
        <w:t xml:space="preserve">pip install python-dotenv</w:t>
      </w:r>
    </w:p>
    <w:p w:rsidR="00000000" w:rsidDel="00000000" w:rsidP="00000000" w:rsidRDefault="00000000" w:rsidRPr="00000000" w14:paraId="00000C24">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2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from dotenv import load_dotenv</w:t>
      </w:r>
    </w:p>
    <w:p w:rsidR="00000000" w:rsidDel="00000000" w:rsidP="00000000" w:rsidRDefault="00000000" w:rsidRPr="00000000" w14:paraId="00000C2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C27">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2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Load environment variables from .env file</w:t>
      </w:r>
    </w:p>
    <w:p w:rsidR="00000000" w:rsidDel="00000000" w:rsidP="00000000" w:rsidRDefault="00000000" w:rsidRPr="00000000" w14:paraId="00000C2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load_dotenv()</w:t>
      </w:r>
    </w:p>
    <w:p w:rsidR="00000000" w:rsidDel="00000000" w:rsidP="00000000" w:rsidRDefault="00000000" w:rsidRPr="00000000" w14:paraId="00000C2A">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2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Now you can access environment variables like GCP_GCS_BUCKET and GOOGLE_APPLICATION_CREDENTIALS</w:t>
      </w:r>
    </w:p>
    <w:p w:rsidR="00000000" w:rsidDel="00000000" w:rsidP="00000000" w:rsidRDefault="00000000" w:rsidRPr="00000000" w14:paraId="00000C2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credentials_path = os.getenv("GOOGLE_APPLICATION_CREDENTIALS")</w:t>
      </w:r>
    </w:p>
    <w:p w:rsidR="00000000" w:rsidDel="00000000" w:rsidP="00000000" w:rsidRDefault="00000000" w:rsidRPr="00000000" w14:paraId="00000C2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 = os.environ.get("GCP_GCS_BUCKET")</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pStyle w:val="Heading2"/>
        <w:rPr/>
      </w:pPr>
      <w:bookmarkStart w:colFirst="0" w:colLast="0" w:name="_lwbl7ikmzr3i" w:id="347"/>
      <w:bookmarkEnd w:id="347"/>
      <w:r w:rsidDel="00000000" w:rsidR="00000000" w:rsidRPr="00000000">
        <w:rPr>
          <w:rtl w:val="0"/>
        </w:rPr>
        <w:t xml:space="preserve">Invalid date types after Ingesting FHV data through CSV files: Could not parse 'pickup_datetime' as a timestamp</w:t>
      </w:r>
    </w:p>
    <w:p w:rsidR="00000000" w:rsidDel="00000000" w:rsidP="00000000" w:rsidRDefault="00000000" w:rsidRPr="00000000" w14:paraId="00000C30">
      <w:pPr>
        <w:rPr/>
      </w:pPr>
      <w:r w:rsidDel="00000000" w:rsidR="00000000" w:rsidRPr="00000000">
        <w:rPr>
          <w:rtl w:val="0"/>
        </w:rPr>
        <w:br w:type="textWrapping"/>
        <w:t xml:space="preserve">If you uploaded manually the fvh 2019 csv files, you may face errors regarding date types. Try to create an the external table in bigquery but define the pickup_datetime and dropoff_datetime to be strings</w:t>
      </w:r>
    </w:p>
    <w:p w:rsidR="00000000" w:rsidDel="00000000" w:rsidP="00000000" w:rsidRDefault="00000000" w:rsidRPr="00000000" w14:paraId="00000C31">
      <w:pPr>
        <w:spacing w:after="0" w:line="240" w:lineRule="auto"/>
        <w:rPr>
          <w:sz w:val="20"/>
          <w:szCs w:val="20"/>
        </w:rPr>
      </w:pPr>
      <w:r w:rsidDel="00000000" w:rsidR="00000000" w:rsidRPr="00000000">
        <w:rPr>
          <w:sz w:val="20"/>
          <w:szCs w:val="20"/>
          <w:rtl w:val="0"/>
        </w:rPr>
        <w:t xml:space="preserve">CREATE OR REPLACE EXTERNAL TABLE `gcp_project.trips_data_all.fhv_tripdata`  (</w:t>
      </w:r>
    </w:p>
    <w:p w:rsidR="00000000" w:rsidDel="00000000" w:rsidP="00000000" w:rsidRDefault="00000000" w:rsidRPr="00000000" w14:paraId="00000C32">
      <w:pPr>
        <w:spacing w:after="0" w:line="240" w:lineRule="auto"/>
        <w:rPr>
          <w:sz w:val="20"/>
          <w:szCs w:val="20"/>
        </w:rPr>
      </w:pPr>
      <w:r w:rsidDel="00000000" w:rsidR="00000000" w:rsidRPr="00000000">
        <w:rPr>
          <w:sz w:val="20"/>
          <w:szCs w:val="20"/>
          <w:rtl w:val="0"/>
        </w:rPr>
        <w:t xml:space="preserve">    dispatching_base_num STRING,</w:t>
      </w:r>
    </w:p>
    <w:p w:rsidR="00000000" w:rsidDel="00000000" w:rsidP="00000000" w:rsidRDefault="00000000" w:rsidRPr="00000000" w14:paraId="00000C33">
      <w:pPr>
        <w:spacing w:after="0" w:line="240" w:lineRule="auto"/>
        <w:rPr>
          <w:sz w:val="20"/>
          <w:szCs w:val="20"/>
        </w:rPr>
      </w:pPr>
      <w:r w:rsidDel="00000000" w:rsidR="00000000" w:rsidRPr="00000000">
        <w:rPr>
          <w:sz w:val="20"/>
          <w:szCs w:val="20"/>
          <w:rtl w:val="0"/>
        </w:rPr>
        <w:t xml:space="preserve">    pickup_datetime STRING,</w:t>
      </w:r>
    </w:p>
    <w:p w:rsidR="00000000" w:rsidDel="00000000" w:rsidP="00000000" w:rsidRDefault="00000000" w:rsidRPr="00000000" w14:paraId="00000C34">
      <w:pPr>
        <w:spacing w:after="0" w:line="240" w:lineRule="auto"/>
        <w:rPr>
          <w:sz w:val="20"/>
          <w:szCs w:val="20"/>
        </w:rPr>
      </w:pPr>
      <w:r w:rsidDel="00000000" w:rsidR="00000000" w:rsidRPr="00000000">
        <w:rPr>
          <w:sz w:val="20"/>
          <w:szCs w:val="20"/>
          <w:rtl w:val="0"/>
        </w:rPr>
        <w:t xml:space="preserve">    dropoff_datetime STRING,</w:t>
      </w:r>
    </w:p>
    <w:p w:rsidR="00000000" w:rsidDel="00000000" w:rsidP="00000000" w:rsidRDefault="00000000" w:rsidRPr="00000000" w14:paraId="00000C35">
      <w:pPr>
        <w:spacing w:after="0" w:line="240" w:lineRule="auto"/>
        <w:rPr>
          <w:sz w:val="20"/>
          <w:szCs w:val="20"/>
        </w:rPr>
      </w:pPr>
      <w:r w:rsidDel="00000000" w:rsidR="00000000" w:rsidRPr="00000000">
        <w:rPr>
          <w:sz w:val="20"/>
          <w:szCs w:val="20"/>
          <w:rtl w:val="0"/>
        </w:rPr>
        <w:t xml:space="preserve">    PUlocationID STRING,</w:t>
      </w:r>
    </w:p>
    <w:p w:rsidR="00000000" w:rsidDel="00000000" w:rsidP="00000000" w:rsidRDefault="00000000" w:rsidRPr="00000000" w14:paraId="00000C36">
      <w:pPr>
        <w:spacing w:after="0" w:line="240" w:lineRule="auto"/>
        <w:rPr>
          <w:sz w:val="20"/>
          <w:szCs w:val="20"/>
        </w:rPr>
      </w:pPr>
      <w:r w:rsidDel="00000000" w:rsidR="00000000" w:rsidRPr="00000000">
        <w:rPr>
          <w:sz w:val="20"/>
          <w:szCs w:val="20"/>
          <w:rtl w:val="0"/>
        </w:rPr>
        <w:t xml:space="preserve">    DOlocationID STRING,</w:t>
      </w:r>
    </w:p>
    <w:p w:rsidR="00000000" w:rsidDel="00000000" w:rsidP="00000000" w:rsidRDefault="00000000" w:rsidRPr="00000000" w14:paraId="00000C37">
      <w:pPr>
        <w:spacing w:after="0" w:line="240" w:lineRule="auto"/>
        <w:rPr>
          <w:sz w:val="20"/>
          <w:szCs w:val="20"/>
        </w:rPr>
      </w:pPr>
      <w:r w:rsidDel="00000000" w:rsidR="00000000" w:rsidRPr="00000000">
        <w:rPr>
          <w:sz w:val="20"/>
          <w:szCs w:val="20"/>
          <w:rtl w:val="0"/>
        </w:rPr>
        <w:t xml:space="preserve">    SR_Flag STRING,</w:t>
      </w:r>
    </w:p>
    <w:p w:rsidR="00000000" w:rsidDel="00000000" w:rsidP="00000000" w:rsidRDefault="00000000" w:rsidRPr="00000000" w14:paraId="00000C38">
      <w:pPr>
        <w:spacing w:after="0" w:line="240" w:lineRule="auto"/>
        <w:rPr>
          <w:sz w:val="20"/>
          <w:szCs w:val="20"/>
        </w:rPr>
      </w:pPr>
      <w:r w:rsidDel="00000000" w:rsidR="00000000" w:rsidRPr="00000000">
        <w:rPr>
          <w:sz w:val="20"/>
          <w:szCs w:val="20"/>
          <w:rtl w:val="0"/>
        </w:rPr>
        <w:t xml:space="preserve">    Affiliated_base_number STRING</w:t>
      </w:r>
    </w:p>
    <w:p w:rsidR="00000000" w:rsidDel="00000000" w:rsidP="00000000" w:rsidRDefault="00000000" w:rsidRPr="00000000" w14:paraId="00000C39">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A">
      <w:pPr>
        <w:spacing w:after="0" w:line="240" w:lineRule="auto"/>
        <w:rPr>
          <w:sz w:val="20"/>
          <w:szCs w:val="20"/>
        </w:rPr>
      </w:pPr>
      <w:r w:rsidDel="00000000" w:rsidR="00000000" w:rsidRPr="00000000">
        <w:rPr>
          <w:sz w:val="20"/>
          <w:szCs w:val="20"/>
          <w:rtl w:val="0"/>
        </w:rPr>
        <w:t xml:space="preserve">OPTIONS (</w:t>
      </w:r>
    </w:p>
    <w:p w:rsidR="00000000" w:rsidDel="00000000" w:rsidP="00000000" w:rsidRDefault="00000000" w:rsidRPr="00000000" w14:paraId="00000C3B">
      <w:pPr>
        <w:spacing w:after="0" w:line="240" w:lineRule="auto"/>
        <w:rPr>
          <w:sz w:val="20"/>
          <w:szCs w:val="20"/>
        </w:rPr>
      </w:pPr>
      <w:r w:rsidDel="00000000" w:rsidR="00000000" w:rsidRPr="00000000">
        <w:rPr>
          <w:sz w:val="20"/>
          <w:szCs w:val="20"/>
          <w:rtl w:val="0"/>
        </w:rPr>
        <w:t xml:space="preserve">    format = 'csv',</w:t>
      </w:r>
    </w:p>
    <w:p w:rsidR="00000000" w:rsidDel="00000000" w:rsidP="00000000" w:rsidRDefault="00000000" w:rsidRPr="00000000" w14:paraId="00000C3C">
      <w:pPr>
        <w:spacing w:after="0" w:line="240" w:lineRule="auto"/>
        <w:rPr>
          <w:sz w:val="20"/>
          <w:szCs w:val="20"/>
        </w:rPr>
      </w:pPr>
      <w:r w:rsidDel="00000000" w:rsidR="00000000" w:rsidRPr="00000000">
        <w:rPr>
          <w:sz w:val="20"/>
          <w:szCs w:val="20"/>
          <w:rtl w:val="0"/>
        </w:rPr>
        <w:t xml:space="preserve">    uris = ['gs://bucket/*.csv']</w:t>
      </w:r>
    </w:p>
    <w:p w:rsidR="00000000" w:rsidDel="00000000" w:rsidP="00000000" w:rsidRDefault="00000000" w:rsidRPr="00000000" w14:paraId="00000C3D">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E">
      <w:pPr>
        <w:spacing w:after="0" w:line="240" w:lineRule="auto"/>
        <w:rPr>
          <w:sz w:val="20"/>
          <w:szCs w:val="20"/>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t xml:space="preserve">Then when creating the fhv core model in dbt, use TIMESTAMP(CAST(()) to ensure it first parses as a string and then convert it to timestamp.</w:t>
      </w:r>
    </w:p>
    <w:p w:rsidR="00000000" w:rsidDel="00000000" w:rsidP="00000000" w:rsidRDefault="00000000" w:rsidRPr="00000000" w14:paraId="00000C40">
      <w:pPr>
        <w:spacing w:after="0" w:line="240" w:lineRule="auto"/>
        <w:rPr>
          <w:sz w:val="20"/>
          <w:szCs w:val="20"/>
        </w:rPr>
      </w:pPr>
      <w:r w:rsidDel="00000000" w:rsidR="00000000" w:rsidRPr="00000000">
        <w:rPr>
          <w:sz w:val="20"/>
          <w:szCs w:val="20"/>
          <w:rtl w:val="0"/>
        </w:rPr>
        <w:t xml:space="preserve">with fhv_tripdata as (</w:t>
      </w:r>
    </w:p>
    <w:p w:rsidR="00000000" w:rsidDel="00000000" w:rsidP="00000000" w:rsidRDefault="00000000" w:rsidRPr="00000000" w14:paraId="00000C41">
      <w:pPr>
        <w:spacing w:after="0" w:line="240" w:lineRule="auto"/>
        <w:rPr>
          <w:sz w:val="20"/>
          <w:szCs w:val="20"/>
        </w:rPr>
      </w:pPr>
      <w:r w:rsidDel="00000000" w:rsidR="00000000" w:rsidRPr="00000000">
        <w:rPr>
          <w:sz w:val="20"/>
          <w:szCs w:val="20"/>
          <w:rtl w:val="0"/>
        </w:rPr>
        <w:t xml:space="preserve">    select * from {{ ref('stg_fhv_tripdata') }}</w:t>
      </w:r>
    </w:p>
    <w:p w:rsidR="00000000" w:rsidDel="00000000" w:rsidP="00000000" w:rsidRDefault="00000000" w:rsidRPr="00000000" w14:paraId="00000C42">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43">
      <w:pPr>
        <w:spacing w:after="0" w:line="240" w:lineRule="auto"/>
        <w:rPr>
          <w:sz w:val="20"/>
          <w:szCs w:val="20"/>
        </w:rPr>
      </w:pPr>
      <w:r w:rsidDel="00000000" w:rsidR="00000000" w:rsidRPr="00000000">
        <w:rPr>
          <w:sz w:val="20"/>
          <w:szCs w:val="20"/>
          <w:rtl w:val="0"/>
        </w:rPr>
        <w:t xml:space="preserve">dim_zones as (</w:t>
      </w:r>
    </w:p>
    <w:p w:rsidR="00000000" w:rsidDel="00000000" w:rsidP="00000000" w:rsidRDefault="00000000" w:rsidRPr="00000000" w14:paraId="00000C44">
      <w:pPr>
        <w:spacing w:after="0" w:line="240" w:lineRule="auto"/>
        <w:rPr>
          <w:sz w:val="20"/>
          <w:szCs w:val="20"/>
        </w:rPr>
      </w:pPr>
      <w:r w:rsidDel="00000000" w:rsidR="00000000" w:rsidRPr="00000000">
        <w:rPr>
          <w:sz w:val="20"/>
          <w:szCs w:val="20"/>
          <w:rtl w:val="0"/>
        </w:rPr>
        <w:t xml:space="preserve">    select * from {{ ref('dim_zones') }}</w:t>
      </w:r>
    </w:p>
    <w:p w:rsidR="00000000" w:rsidDel="00000000" w:rsidP="00000000" w:rsidRDefault="00000000" w:rsidRPr="00000000" w14:paraId="00000C45">
      <w:pPr>
        <w:spacing w:after="0" w:line="240" w:lineRule="auto"/>
        <w:rPr>
          <w:sz w:val="20"/>
          <w:szCs w:val="20"/>
        </w:rPr>
      </w:pPr>
      <w:r w:rsidDel="00000000" w:rsidR="00000000" w:rsidRPr="00000000">
        <w:rPr>
          <w:sz w:val="20"/>
          <w:szCs w:val="20"/>
          <w:rtl w:val="0"/>
        </w:rPr>
        <w:t xml:space="preserve">    where borough != 'Unknown'</w:t>
      </w:r>
    </w:p>
    <w:p w:rsidR="00000000" w:rsidDel="00000000" w:rsidP="00000000" w:rsidRDefault="00000000" w:rsidRPr="00000000" w14:paraId="00000C46">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47">
      <w:pPr>
        <w:spacing w:after="0" w:line="240" w:lineRule="auto"/>
        <w:rPr>
          <w:sz w:val="20"/>
          <w:szCs w:val="20"/>
        </w:rPr>
      </w:pPr>
      <w:r w:rsidDel="00000000" w:rsidR="00000000" w:rsidRPr="00000000">
        <w:rPr>
          <w:sz w:val="20"/>
          <w:szCs w:val="20"/>
          <w:rtl w:val="0"/>
        </w:rPr>
        <w:t xml:space="preserve">select fhv_tripdata.dispatching_base_num,</w:t>
      </w:r>
    </w:p>
    <w:p w:rsidR="00000000" w:rsidDel="00000000" w:rsidP="00000000" w:rsidRDefault="00000000" w:rsidRPr="00000000" w14:paraId="00000C48">
      <w:pPr>
        <w:spacing w:after="0" w:line="240" w:lineRule="auto"/>
        <w:rPr>
          <w:sz w:val="20"/>
          <w:szCs w:val="20"/>
        </w:rPr>
      </w:pPr>
      <w:r w:rsidDel="00000000" w:rsidR="00000000" w:rsidRPr="00000000">
        <w:rPr>
          <w:sz w:val="20"/>
          <w:szCs w:val="20"/>
          <w:rtl w:val="0"/>
        </w:rPr>
        <w:t xml:space="preserve">    TIMESTAMP(CAST(fhv_tripdata.pickup_datetime AS STRING)) AS pickup_datetime,</w:t>
      </w:r>
    </w:p>
    <w:p w:rsidR="00000000" w:rsidDel="00000000" w:rsidP="00000000" w:rsidRDefault="00000000" w:rsidRPr="00000000" w14:paraId="00000C49">
      <w:pPr>
        <w:spacing w:after="0" w:line="240" w:lineRule="auto"/>
        <w:rPr/>
      </w:pPr>
      <w:r w:rsidDel="00000000" w:rsidR="00000000" w:rsidRPr="00000000">
        <w:rPr>
          <w:sz w:val="20"/>
          <w:szCs w:val="20"/>
          <w:rtl w:val="0"/>
        </w:rPr>
        <w:t xml:space="preserve">    TIMESTAMP(CAST(fhv_tripdata.dropoff_datetime AS STRING)) AS dropoff_datetime</w:t>
      </w:r>
      <w:r w:rsidDel="00000000" w:rsidR="00000000" w:rsidRPr="00000000">
        <w:rPr>
          <w:rtl w:val="0"/>
        </w:rPr>
        <w:t xml:space="preserve">,</w:t>
      </w:r>
    </w:p>
    <w:p w:rsidR="00000000" w:rsidDel="00000000" w:rsidP="00000000" w:rsidRDefault="00000000" w:rsidRPr="00000000" w14:paraId="00000C4A">
      <w:pPr>
        <w:spacing w:after="0" w:line="240" w:lineRule="auto"/>
        <w:rPr/>
      </w:pPr>
      <w:r w:rsidDel="00000000" w:rsidR="00000000" w:rsidRPr="00000000">
        <w:rPr>
          <w:rtl w:val="0"/>
        </w:rPr>
      </w:r>
    </w:p>
    <w:p w:rsidR="00000000" w:rsidDel="00000000" w:rsidP="00000000" w:rsidRDefault="00000000" w:rsidRPr="00000000" w14:paraId="00000C4B">
      <w:pPr>
        <w:pStyle w:val="Heading2"/>
        <w:rPr/>
      </w:pPr>
      <w:bookmarkStart w:colFirst="0" w:colLast="0" w:name="_bapbuw62b75f" w:id="348"/>
      <w:bookmarkEnd w:id="348"/>
      <w:r w:rsidDel="00000000" w:rsidR="00000000" w:rsidRPr="00000000">
        <w:rPr>
          <w:rtl w:val="0"/>
        </w:rPr>
        <w:t xml:space="preserve">Invalid data types after Ingesting FHV data through parquet files: Could not parse SR_Flag as Float64,Couldn’t parse datetime column as timestamp,couldn’t handle NULL values in PULocationID,DOLocationID</w:t>
      </w:r>
    </w:p>
    <w:p w:rsidR="00000000" w:rsidDel="00000000" w:rsidP="00000000" w:rsidRDefault="00000000" w:rsidRPr="00000000" w14:paraId="00000C4C">
      <w:pPr>
        <w:rPr/>
      </w:pPr>
      <w:r w:rsidDel="00000000" w:rsidR="00000000" w:rsidRPr="00000000">
        <w:rPr>
          <w:rtl w:val="0"/>
        </w:rPr>
        <w:br w:type="textWrapping"/>
        <w:t xml:space="preserve">If you uploaded manually the fvh 2019 parquet files manually after downloading from </w:t>
      </w:r>
      <w:hyperlink r:id="rId226">
        <w:r w:rsidDel="00000000" w:rsidR="00000000" w:rsidRPr="00000000">
          <w:rPr>
            <w:rFonts w:ascii="Roboto Mono" w:cs="Roboto Mono" w:eastAsia="Roboto Mono" w:hAnsi="Roboto Mono"/>
            <w:sz w:val="18"/>
            <w:szCs w:val="18"/>
            <w:u w:val="single"/>
            <w:rtl w:val="0"/>
          </w:rPr>
          <w:t xml:space="preserve">https://d37ci6vzurychx.cloudfront.net/trip-data/fhv_tripdata_2019-*.parquet</w:t>
        </w:r>
      </w:hyperlink>
      <w:r w:rsidDel="00000000" w:rsidR="00000000" w:rsidRPr="00000000">
        <w:rPr>
          <w:rFonts w:ascii="Roboto Mono" w:cs="Roboto Mono" w:eastAsia="Roboto Mono" w:hAnsi="Roboto Mono"/>
          <w:sz w:val="18"/>
          <w:szCs w:val="18"/>
          <w:rtl w:val="0"/>
        </w:rPr>
        <w:t xml:space="preserve"> </w:t>
      </w:r>
      <w:r w:rsidDel="00000000" w:rsidR="00000000" w:rsidRPr="00000000">
        <w:rPr>
          <w:rtl w:val="0"/>
        </w:rPr>
        <w:t xml:space="preserve">you may face errors regarding date types while loading the data in a landing table (say fhv_tripdata). Try to create an the external table with the schema defines as following and load each month in a loop.</w:t>
      </w:r>
    </w:p>
    <w:p w:rsidR="00000000" w:rsidDel="00000000" w:rsidP="00000000" w:rsidRDefault="00000000" w:rsidRPr="00000000" w14:paraId="00000C4D">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-----Correct load with schema defination----will not throw error----------------------</w:t>
      </w:r>
    </w:p>
    <w:p w:rsidR="00000000" w:rsidDel="00000000" w:rsidP="00000000" w:rsidRDefault="00000000" w:rsidRPr="00000000" w14:paraId="00000C4E">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CREATE OR REPLACE EXTERNAL TABLE `dw-bigquery-week-3.trips_data_all.external_tlc_fhv_trips_2019` (</w:t>
      </w:r>
    </w:p>
    <w:p w:rsidR="00000000" w:rsidDel="00000000" w:rsidP="00000000" w:rsidRDefault="00000000" w:rsidRPr="00000000" w14:paraId="00000C4F">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dispatching_base_num STRING,</w:t>
      </w:r>
    </w:p>
    <w:p w:rsidR="00000000" w:rsidDel="00000000" w:rsidP="00000000" w:rsidRDefault="00000000" w:rsidRPr="00000000" w14:paraId="00000C50">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pickup_datetime TIMESTAMP,</w:t>
      </w:r>
    </w:p>
    <w:p w:rsidR="00000000" w:rsidDel="00000000" w:rsidP="00000000" w:rsidRDefault="00000000" w:rsidRPr="00000000" w14:paraId="00000C51">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dropoff_datetime TIMESTAMP,</w:t>
      </w:r>
    </w:p>
    <w:p w:rsidR="00000000" w:rsidDel="00000000" w:rsidP="00000000" w:rsidRDefault="00000000" w:rsidRPr="00000000" w14:paraId="00000C52">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PUlocationID FLOAT64,</w:t>
      </w:r>
    </w:p>
    <w:p w:rsidR="00000000" w:rsidDel="00000000" w:rsidP="00000000" w:rsidRDefault="00000000" w:rsidRPr="00000000" w14:paraId="00000C53">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DOlocationID FLOAT64,</w:t>
      </w:r>
    </w:p>
    <w:p w:rsidR="00000000" w:rsidDel="00000000" w:rsidP="00000000" w:rsidRDefault="00000000" w:rsidRPr="00000000" w14:paraId="00000C54">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SR_Flag FLOAT64,</w:t>
      </w:r>
    </w:p>
    <w:p w:rsidR="00000000" w:rsidDel="00000000" w:rsidP="00000000" w:rsidRDefault="00000000" w:rsidRPr="00000000" w14:paraId="00000C55">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Affiliated_base_number STRING</w:t>
      </w:r>
    </w:p>
    <w:p w:rsidR="00000000" w:rsidDel="00000000" w:rsidP="00000000" w:rsidRDefault="00000000" w:rsidRPr="00000000" w14:paraId="00000C56">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57">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OPTIONS (</w:t>
      </w:r>
    </w:p>
    <w:p w:rsidR="00000000" w:rsidDel="00000000" w:rsidP="00000000" w:rsidRDefault="00000000" w:rsidRPr="00000000" w14:paraId="00000C58">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format = 'PARQUET',</w:t>
      </w:r>
    </w:p>
    <w:p w:rsidR="00000000" w:rsidDel="00000000" w:rsidP="00000000" w:rsidRDefault="00000000" w:rsidRPr="00000000" w14:paraId="00000C59">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uris = ['gs://project id/fhv_2019_8.parquet']</w:t>
      </w:r>
    </w:p>
    <w:p w:rsidR="00000000" w:rsidDel="00000000" w:rsidP="00000000" w:rsidRDefault="00000000" w:rsidRPr="00000000" w14:paraId="00000C5A">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5B">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Can Also USE  uris = ['gs://project id/fhv_2019_*.parquet'] (THIS WILL remove the need for the loop and can be done for all month in single RUN )</w:t>
      </w:r>
    </w:p>
    <w:p w:rsidR="00000000" w:rsidDel="00000000" w:rsidP="00000000" w:rsidRDefault="00000000" w:rsidRPr="00000000" w14:paraId="00000C5C">
      <w:pPr>
        <w:shd w:fill="ffffff" w:val="clear"/>
        <w:spacing w:after="0" w:line="32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5D">
      <w:pPr>
        <w:spacing w:after="0" w:line="240" w:lineRule="auto"/>
        <w:rPr>
          <w:sz w:val="20"/>
          <w:szCs w:val="20"/>
        </w:rPr>
      </w:pPr>
      <w:r w:rsidDel="00000000" w:rsidR="00000000" w:rsidRPr="00000000">
        <w:rPr>
          <w:sz w:val="20"/>
          <w:szCs w:val="20"/>
          <w:rtl w:val="0"/>
        </w:rPr>
        <w:t xml:space="preserve">– THANKYOU FOR THIS –  </w:t>
      </w:r>
    </w:p>
    <w:p w:rsidR="00000000" w:rsidDel="00000000" w:rsidP="00000000" w:rsidRDefault="00000000" w:rsidRPr="00000000" w14:paraId="00000C5E">
      <w:pPr>
        <w:spacing w:after="0" w:line="240" w:lineRule="auto"/>
        <w:rPr>
          <w:sz w:val="20"/>
          <w:szCs w:val="20"/>
        </w:rPr>
      </w:pPr>
      <w:r w:rsidDel="00000000" w:rsidR="00000000" w:rsidRPr="00000000">
        <w:rPr>
          <w:rtl w:val="0"/>
        </w:rPr>
      </w:r>
    </w:p>
    <w:p w:rsidR="00000000" w:rsidDel="00000000" w:rsidP="00000000" w:rsidRDefault="00000000" w:rsidRPr="00000000" w14:paraId="00000C5F">
      <w:pPr>
        <w:pStyle w:val="Heading2"/>
        <w:rPr/>
      </w:pPr>
      <w:bookmarkStart w:colFirst="0" w:colLast="0" w:name="_tbpcfstdh7h8" w:id="349"/>
      <w:bookmarkEnd w:id="349"/>
      <w:r w:rsidDel="00000000" w:rsidR="00000000" w:rsidRPr="00000000">
        <w:rPr>
          <w:rtl w:val="0"/>
        </w:rPr>
        <w:t xml:space="preserve">Join Error on LocationID “Unable to find common supertype for templated argument”</w:t>
      </w:r>
    </w:p>
    <w:p w:rsidR="00000000" w:rsidDel="00000000" w:rsidP="00000000" w:rsidRDefault="00000000" w:rsidRPr="00000000" w14:paraId="00000C60">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No matching signature for operator = for argument types: STRING, INT64</w:t>
      </w:r>
    </w:p>
    <w:p w:rsidR="00000000" w:rsidDel="00000000" w:rsidP="00000000" w:rsidRDefault="00000000" w:rsidRPr="00000000" w14:paraId="00000C61">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    Signature: T1 = T1</w:t>
      </w:r>
    </w:p>
    <w:p w:rsidR="00000000" w:rsidDel="00000000" w:rsidP="00000000" w:rsidRDefault="00000000" w:rsidRPr="00000000" w14:paraId="00000C62">
      <w:pPr>
        <w:spacing w:after="0" w:line="240" w:lineRule="auto"/>
        <w:rPr/>
      </w:pPr>
      <w:r w:rsidDel="00000000" w:rsidR="00000000" w:rsidRPr="00000000">
        <w:rPr>
          <w:rFonts w:ascii="Consolas" w:cs="Consolas" w:eastAsia="Consolas" w:hAnsi="Consolas"/>
          <w:color w:val="111827"/>
          <w:sz w:val="18"/>
          <w:szCs w:val="18"/>
          <w:shd w:fill="f3f4f6" w:val="clear"/>
          <w:rtl w:val="0"/>
        </w:rPr>
        <w:t xml:space="preserve">      Unable to find common supertype for templated argument</w:t>
      </w:r>
      <w:r w:rsidDel="00000000" w:rsidR="00000000" w:rsidRPr="00000000">
        <w:rPr>
          <w:rtl w:val="0"/>
        </w:rPr>
      </w:r>
    </w:p>
    <w:p w:rsidR="00000000" w:rsidDel="00000000" w:rsidP="00000000" w:rsidRDefault="00000000" w:rsidRPr="00000000" w14:paraId="00000C63">
      <w:pPr>
        <w:spacing w:after="0" w:line="240" w:lineRule="auto"/>
        <w:rPr/>
      </w:pPr>
      <w:r w:rsidDel="00000000" w:rsidR="00000000" w:rsidRPr="00000000">
        <w:rPr>
          <w:rtl w:val="0"/>
        </w:rPr>
        <w:t xml:space="preserve">Make sure the LocationID field is in the same type. If it is in string format in one table, we can use the following code in dbt to convert it to integer:</w:t>
      </w:r>
    </w:p>
    <w:p w:rsidR="00000000" w:rsidDel="00000000" w:rsidP="00000000" w:rsidRDefault="00000000" w:rsidRPr="00000000" w14:paraId="00000C64">
      <w:pPr>
        <w:shd w:fill="ffffff" w:val="clear"/>
        <w:spacing w:after="0"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dbt</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safe_cast(</w:t>
      </w:r>
      <w:r w:rsidDel="00000000" w:rsidR="00000000" w:rsidRPr="00000000">
        <w:rPr>
          <w:rFonts w:ascii="Consolas" w:cs="Consolas" w:eastAsia="Consolas" w:hAnsi="Consolas"/>
          <w:color w:val="a31515"/>
          <w:sz w:val="21"/>
          <w:szCs w:val="21"/>
          <w:rtl w:val="0"/>
        </w:rPr>
        <w:t xml:space="preserve">"PULocationID"</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api</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Column</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translate_type(</w:t>
      </w:r>
      <w:r w:rsidDel="00000000" w:rsidR="00000000" w:rsidRPr="00000000">
        <w:rPr>
          <w:rFonts w:ascii="Consolas" w:cs="Consolas" w:eastAsia="Consolas" w:hAnsi="Consolas"/>
          <w:color w:val="a31515"/>
          <w:sz w:val="21"/>
          <w:szCs w:val="21"/>
          <w:rtl w:val="0"/>
        </w:rPr>
        <w:t xml:space="preserve">"integer"</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as</w:t>
      </w:r>
      <w:r w:rsidDel="00000000" w:rsidR="00000000" w:rsidRPr="00000000">
        <w:rPr>
          <w:rFonts w:ascii="Consolas" w:cs="Consolas" w:eastAsia="Consolas" w:hAnsi="Consolas"/>
          <w:sz w:val="21"/>
          <w:szCs w:val="21"/>
          <w:rtl w:val="0"/>
        </w:rPr>
        <w:t xml:space="preserve"> pickup_locationid</w:t>
      </w:r>
    </w:p>
    <w:p w:rsidR="00000000" w:rsidDel="00000000" w:rsidP="00000000" w:rsidRDefault="00000000" w:rsidRPr="00000000" w14:paraId="00000C65">
      <w:pPr>
        <w:spacing w:after="0" w:line="240" w:lineRule="auto"/>
        <w:rPr/>
      </w:pPr>
      <w:r w:rsidDel="00000000" w:rsidR="00000000" w:rsidRPr="00000000">
        <w:rPr>
          <w:rtl w:val="0"/>
        </w:rPr>
      </w:r>
    </w:p>
    <w:p w:rsidR="00000000" w:rsidDel="00000000" w:rsidP="00000000" w:rsidRDefault="00000000" w:rsidRPr="00000000" w14:paraId="00000C66">
      <w:pPr>
        <w:pStyle w:val="Heading2"/>
        <w:rPr/>
      </w:pPr>
      <w:bookmarkStart w:colFirst="0" w:colLast="0" w:name="_8dspg5tci3t8" w:id="350"/>
      <w:bookmarkEnd w:id="350"/>
      <w:r w:rsidDel="00000000" w:rsidR="00000000" w:rsidRPr="00000000">
        <w:rPr>
          <w:rtl w:val="0"/>
        </w:rPr>
        <w:t xml:space="preserve">Google Looker Studio - you have used up your 30-day trial</w:t>
      </w:r>
    </w:p>
    <w:p w:rsidR="00000000" w:rsidDel="00000000" w:rsidP="00000000" w:rsidRDefault="00000000" w:rsidRPr="00000000" w14:paraId="00000C67">
      <w:pPr>
        <w:rPr/>
      </w:pPr>
      <w:r w:rsidDel="00000000" w:rsidR="00000000" w:rsidRPr="00000000">
        <w:rPr>
          <w:rtl w:val="0"/>
        </w:rPr>
        <w:t xml:space="preserve">When accessing Looker Studio through the Google Cloud Project console, you may be prompted to subscribe to the Pro version and receive the following errors:</w:t>
      </w:r>
    </w:p>
    <w:p w:rsidR="00000000" w:rsidDel="00000000" w:rsidP="00000000" w:rsidRDefault="00000000" w:rsidRPr="00000000" w14:paraId="00000C68">
      <w:pPr>
        <w:rPr/>
      </w:pPr>
      <w:r w:rsidDel="00000000" w:rsidR="00000000" w:rsidRPr="00000000">
        <w:rPr/>
        <w:drawing>
          <wp:inline distB="114300" distT="114300" distL="114300" distR="114300">
            <wp:extent cx="4772025" cy="1133475"/>
            <wp:effectExtent b="0" l="0" r="0" t="0"/>
            <wp:docPr id="7" name="image1.png"/>
            <a:graphic>
              <a:graphicData uri="http://schemas.openxmlformats.org/drawingml/2006/picture">
                <pic:pic>
                  <pic:nvPicPr>
                    <pic:cNvPr id="0" name="image1.png"/>
                    <pic:cNvPicPr preferRelativeResize="0"/>
                  </pic:nvPicPr>
                  <pic:blipFill>
                    <a:blip r:embed="rId227"/>
                    <a:srcRect b="0" l="0" r="0" t="0"/>
                    <a:stretch>
                      <a:fillRect/>
                    </a:stretch>
                  </pic:blipFill>
                  <pic:spPr>
                    <a:xfrm>
                      <a:off x="0" y="0"/>
                      <a:ext cx="4772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69">
      <w:pPr>
        <w:rPr/>
      </w:pPr>
      <w:r w:rsidDel="00000000" w:rsidR="00000000" w:rsidRPr="00000000">
        <w:rPr>
          <w:rtl w:val="0"/>
        </w:rPr>
        <w:t xml:space="preserve">Instead, navigate to </w:t>
      </w:r>
      <w:hyperlink r:id="rId228">
        <w:r w:rsidDel="00000000" w:rsidR="00000000" w:rsidRPr="00000000">
          <w:rPr>
            <w:u w:val="single"/>
            <w:rtl w:val="0"/>
          </w:rPr>
          <w:t xml:space="preserve">https://lookerstudio.google.com/navigation/reporting</w:t>
        </w:r>
      </w:hyperlink>
      <w:r w:rsidDel="00000000" w:rsidR="00000000" w:rsidRPr="00000000">
        <w:rPr>
          <w:rtl w:val="0"/>
        </w:rPr>
        <w:t xml:space="preserve"> which will take you to the free version.</w:t>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pStyle w:val="Heading2"/>
        <w:rPr/>
      </w:pPr>
      <w:bookmarkStart w:colFirst="0" w:colLast="0" w:name="_dg235p7jb3ls" w:id="351"/>
      <w:bookmarkEnd w:id="351"/>
      <w:r w:rsidDel="00000000" w:rsidR="00000000" w:rsidRPr="00000000">
        <w:rPr>
          <w:rtl w:val="0"/>
        </w:rPr>
        <w:t xml:space="preserve">How does dbt handle dependencies between models?</w:t>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rPr/>
      </w:pPr>
      <w:r w:rsidDel="00000000" w:rsidR="00000000" w:rsidRPr="00000000">
        <w:rPr>
          <w:rtl w:val="0"/>
        </w:rPr>
        <w:t xml:space="preserve">Ans: Dbt provides a mechanism called "ref" to manage dependencies between models. By referencing other models using the "ref" keyword in SQL, dbt automatically understands the dependencies and ensures the correct execution order.</w:t>
      </w:r>
    </w:p>
    <w:p w:rsidR="00000000" w:rsidDel="00000000" w:rsidP="00000000" w:rsidRDefault="00000000" w:rsidRPr="00000000" w14:paraId="00000C6E">
      <w:pPr>
        <w:rPr/>
      </w:pPr>
      <w:r w:rsidDel="00000000" w:rsidR="00000000" w:rsidRPr="00000000">
        <w:rPr>
          <w:rtl w:val="0"/>
        </w:rPr>
      </w:r>
    </w:p>
    <w:p w:rsidR="00000000" w:rsidDel="00000000" w:rsidP="00000000" w:rsidRDefault="00000000" w:rsidRPr="00000000" w14:paraId="00000C6F">
      <w:pPr>
        <w:pStyle w:val="Heading2"/>
        <w:rPr/>
      </w:pPr>
      <w:bookmarkStart w:colFirst="0" w:colLast="0" w:name="_5ubexpj73h73" w:id="352"/>
      <w:bookmarkEnd w:id="352"/>
      <w:r w:rsidDel="00000000" w:rsidR="00000000" w:rsidRPr="00000000">
        <w:rPr>
          <w:rtl w:val="0"/>
        </w:rPr>
        <w:t xml:space="preserve">Loading FHV Data goes into slumber using Mage?</w:t>
      </w:r>
    </w:p>
    <w:p w:rsidR="00000000" w:rsidDel="00000000" w:rsidP="00000000" w:rsidRDefault="00000000" w:rsidRPr="00000000" w14:paraId="00000C70">
      <w:pPr>
        <w:rPr/>
      </w:pPr>
      <w:r w:rsidDel="00000000" w:rsidR="00000000" w:rsidRPr="00000000">
        <w:rPr>
          <w:rtl w:val="0"/>
        </w:rPr>
        <w:t xml:space="preserve">Try loading the data using jupyter notebooks in a local environment. There might be bandwidth issues with Mage. </w:t>
      </w:r>
    </w:p>
    <w:p w:rsidR="00000000" w:rsidDel="00000000" w:rsidP="00000000" w:rsidRDefault="00000000" w:rsidRPr="00000000" w14:paraId="00000C71">
      <w:pPr>
        <w:rPr/>
      </w:pPr>
      <w:r w:rsidDel="00000000" w:rsidR="00000000" w:rsidRPr="00000000">
        <w:rPr>
          <w:rtl w:val="0"/>
        </w:rPr>
        <w:t xml:space="preserve">Load the data into a pandas dataframe using the urls, make necessary transformations, upload the gcp bucket / alternatively download the parquet/csv files locally and then upload to GCP manually. </w:t>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pStyle w:val="Heading2"/>
        <w:rPr/>
      </w:pPr>
      <w:bookmarkStart w:colFirst="0" w:colLast="0" w:name="_8oot015p7tud" w:id="353"/>
      <w:bookmarkEnd w:id="353"/>
      <w:r w:rsidDel="00000000" w:rsidR="00000000" w:rsidRPr="00000000">
        <w:rPr>
          <w:rtl w:val="0"/>
        </w:rPr>
        <w:t xml:space="preserve">Region Mismatch in DBT and BigQuery</w:t>
      </w:r>
    </w:p>
    <w:p w:rsidR="00000000" w:rsidDel="00000000" w:rsidP="00000000" w:rsidRDefault="00000000" w:rsidRPr="00000000" w14:paraId="00000C74">
      <w:pPr>
        <w:rPr/>
      </w:pPr>
      <w:r w:rsidDel="00000000" w:rsidR="00000000" w:rsidRPr="00000000">
        <w:rPr>
          <w:rtl w:val="0"/>
        </w:rPr>
        <w:t xml:space="preserve">If you are using the datasets copied into BigQuery from BigQuery public datasets, the region will be set as US by default and hence it is much easier to set your dbt profile location as US while transforming the tables and views. </w:t>
        <w:br w:type="textWrapping"/>
        <w:t xml:space="preserve">You can change the location as follows:</w:t>
      </w:r>
    </w:p>
    <w:p w:rsidR="00000000" w:rsidDel="00000000" w:rsidP="00000000" w:rsidRDefault="00000000" w:rsidRPr="00000000" w14:paraId="00000C75">
      <w:pPr>
        <w:rPr/>
      </w:pPr>
      <w:r w:rsidDel="00000000" w:rsidR="00000000" w:rsidRPr="00000000">
        <w:rPr/>
        <w:drawing>
          <wp:inline distB="114300" distT="114300" distL="114300" distR="114300">
            <wp:extent cx="5783171" cy="2424500"/>
            <wp:effectExtent b="0" l="0" r="0" t="0"/>
            <wp:docPr id="16" name="image9.png"/>
            <a:graphic>
              <a:graphicData uri="http://schemas.openxmlformats.org/drawingml/2006/picture">
                <pic:pic>
                  <pic:nvPicPr>
                    <pic:cNvPr id="0" name="image9.png"/>
                    <pic:cNvPicPr preferRelativeResize="0"/>
                  </pic:nvPicPr>
                  <pic:blipFill>
                    <a:blip r:embed="rId229"/>
                    <a:srcRect b="0" l="0" r="0" t="0"/>
                    <a:stretch>
                      <a:fillRect/>
                    </a:stretch>
                  </pic:blipFill>
                  <pic:spPr>
                    <a:xfrm>
                      <a:off x="0" y="0"/>
                      <a:ext cx="5783171" cy="2424500"/>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rPr/>
      </w:pPr>
      <w:r w:rsidDel="00000000" w:rsidR="00000000" w:rsidRPr="00000000">
        <w:rPr/>
        <w:drawing>
          <wp:inline distB="114300" distT="114300" distL="114300" distR="114300">
            <wp:extent cx="10829925" cy="5553075"/>
            <wp:effectExtent b="0" l="0" r="0" t="0"/>
            <wp:docPr id="63" name="image52.png"/>
            <a:graphic>
              <a:graphicData uri="http://schemas.openxmlformats.org/drawingml/2006/picture">
                <pic:pic>
                  <pic:nvPicPr>
                    <pic:cNvPr id="0" name="image52.png"/>
                    <pic:cNvPicPr preferRelativeResize="0"/>
                  </pic:nvPicPr>
                  <pic:blipFill>
                    <a:blip r:embed="rId230"/>
                    <a:srcRect b="0" l="0" r="0" t="0"/>
                    <a:stretch>
                      <a:fillRect/>
                    </a:stretch>
                  </pic:blipFill>
                  <pic:spPr>
                    <a:xfrm>
                      <a:off x="0" y="0"/>
                      <a:ext cx="108299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pStyle w:val="Heading2"/>
        <w:rPr>
          <w:sz w:val="32"/>
          <w:szCs w:val="32"/>
        </w:rPr>
      </w:pPr>
      <w:bookmarkStart w:colFirst="0" w:colLast="0" w:name="_jqvec3j0s1n5" w:id="354"/>
      <w:bookmarkEnd w:id="354"/>
      <w:r w:rsidDel="00000000" w:rsidR="00000000" w:rsidRPr="00000000">
        <w:rPr>
          <w:rtl w:val="0"/>
        </w:rPr>
        <w:t xml:space="preserve">What is the fastest way to upload taxi data to dbt-postgres?</w:t>
      </w:r>
      <w:r w:rsidDel="00000000" w:rsidR="00000000" w:rsidRPr="00000000">
        <w:rPr>
          <w:rtl w:val="0"/>
        </w:rPr>
      </w:r>
    </w:p>
    <w:p w:rsidR="00000000" w:rsidDel="00000000" w:rsidP="00000000" w:rsidRDefault="00000000" w:rsidRPr="00000000" w14:paraId="00000C79">
      <w:pPr>
        <w:rPr/>
      </w:pPr>
      <w:r w:rsidDel="00000000" w:rsidR="00000000" w:rsidRPr="00000000">
        <w:rPr>
          <w:rtl w:val="0"/>
        </w:rPr>
        <w:t xml:space="preserve">Use the PostgreSQL COPY FROM feature that is compatible with csv files</w:t>
      </w:r>
    </w:p>
    <w:p w:rsidR="00000000" w:rsidDel="00000000" w:rsidP="00000000" w:rsidRDefault="00000000" w:rsidRPr="00000000" w14:paraId="00000C7A">
      <w:pPr>
        <w:rPr/>
      </w:pPr>
      <w:r w:rsidDel="00000000" w:rsidR="00000000" w:rsidRPr="00000000">
        <w:rPr>
          <w:rtl w:val="0"/>
        </w:rPr>
        <w:t xml:space="preserve">First create the table like (as an example):</w:t>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t xml:space="preserve">CREATE TABLE taxis (</w:t>
      </w:r>
    </w:p>
    <w:p w:rsidR="00000000" w:rsidDel="00000000" w:rsidP="00000000" w:rsidRDefault="00000000" w:rsidRPr="00000000" w14:paraId="00000C7D">
      <w:pPr>
        <w:rPr/>
      </w:pPr>
      <w:r w:rsidDel="00000000" w:rsidR="00000000" w:rsidRPr="00000000">
        <w:rPr>
          <w:rtl w:val="0"/>
        </w:rPr>
        <w:t xml:space="preserve">…</w:t>
      </w:r>
    </w:p>
    <w:p w:rsidR="00000000" w:rsidDel="00000000" w:rsidP="00000000" w:rsidRDefault="00000000" w:rsidRPr="00000000" w14:paraId="00000C7E">
      <w:pPr>
        <w:rPr/>
      </w:pPr>
      <w:r w:rsidDel="00000000" w:rsidR="00000000" w:rsidRPr="00000000">
        <w:rPr>
          <w:rtl w:val="0"/>
        </w:rPr>
        <w:t xml:space="preserve">);</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And then use copy functionality (as an example):</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t xml:space="preserve">COPY taxis FROM PROGRAM</w:t>
      </w:r>
    </w:p>
    <w:p w:rsidR="00000000" w:rsidDel="00000000" w:rsidP="00000000" w:rsidRDefault="00000000" w:rsidRPr="00000000" w14:paraId="00000C83">
      <w:pPr>
        <w:rPr/>
      </w:pPr>
      <w:r w:rsidDel="00000000" w:rsidR="00000000" w:rsidRPr="00000000">
        <w:rPr>
          <w:rtl w:val="0"/>
        </w:rPr>
        <w:t xml:space="preserve">‘url'</w:t>
      </w:r>
    </w:p>
    <w:p w:rsidR="00000000" w:rsidDel="00000000" w:rsidP="00000000" w:rsidRDefault="00000000" w:rsidRPr="00000000" w14:paraId="00000C84">
      <w:pPr>
        <w:rPr/>
      </w:pPr>
      <w:r w:rsidDel="00000000" w:rsidR="00000000" w:rsidRPr="00000000">
        <w:rPr>
          <w:rtl w:val="0"/>
        </w:rPr>
        <w:t xml:space="preserve">WITH (</w:t>
      </w:r>
    </w:p>
    <w:p w:rsidR="00000000" w:rsidDel="00000000" w:rsidP="00000000" w:rsidRDefault="00000000" w:rsidRPr="00000000" w14:paraId="00000C85">
      <w:pPr>
        <w:rPr/>
      </w:pPr>
      <w:r w:rsidDel="00000000" w:rsidR="00000000" w:rsidRPr="00000000">
        <w:rPr>
          <w:rtl w:val="0"/>
        </w:rPr>
        <w:t xml:space="preserve"> FORMAT csv,</w:t>
      </w:r>
    </w:p>
    <w:p w:rsidR="00000000" w:rsidDel="00000000" w:rsidP="00000000" w:rsidRDefault="00000000" w:rsidRPr="00000000" w14:paraId="00000C86">
      <w:pPr>
        <w:rPr/>
      </w:pPr>
      <w:r w:rsidDel="00000000" w:rsidR="00000000" w:rsidRPr="00000000">
        <w:rPr>
          <w:rtl w:val="0"/>
        </w:rPr>
        <w:t xml:space="preserve"> HEADER true,</w:t>
      </w:r>
    </w:p>
    <w:p w:rsidR="00000000" w:rsidDel="00000000" w:rsidP="00000000" w:rsidRDefault="00000000" w:rsidRPr="00000000" w14:paraId="00000C87">
      <w:pPr>
        <w:rPr/>
      </w:pPr>
      <w:r w:rsidDel="00000000" w:rsidR="00000000" w:rsidRPr="00000000">
        <w:rPr>
          <w:rtl w:val="0"/>
        </w:rPr>
        <w:t xml:space="preserve"> ENCODING utf8</w:t>
      </w:r>
    </w:p>
    <w:p w:rsidR="00000000" w:rsidDel="00000000" w:rsidP="00000000" w:rsidRDefault="00000000" w:rsidRPr="00000000" w14:paraId="00000C88">
      <w:pPr>
        <w:rPr/>
      </w:pPr>
      <w:r w:rsidDel="00000000" w:rsidR="00000000" w:rsidRPr="00000000">
        <w:rPr>
          <w:rtl w:val="0"/>
        </w:rPr>
        <w:t xml:space="preserve"> );</w:t>
      </w:r>
    </w:p>
    <w:p w:rsidR="00000000" w:rsidDel="00000000" w:rsidP="00000000" w:rsidRDefault="00000000" w:rsidRPr="00000000" w14:paraId="00000C8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COPY table_name [ ( column_name [, ...] ) ]</w:t>
      </w:r>
    </w:p>
    <w:p w:rsidR="00000000" w:rsidDel="00000000" w:rsidP="00000000" w:rsidRDefault="00000000" w:rsidRPr="00000000" w14:paraId="00000C8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 'filename' | PROGRAM 'command' | STDIN }</w:t>
      </w:r>
    </w:p>
    <w:p w:rsidR="00000000" w:rsidDel="00000000" w:rsidP="00000000" w:rsidRDefault="00000000" w:rsidRPr="00000000" w14:paraId="00000C8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WITH ] ( option [, ...] ) ]</w:t>
      </w:r>
    </w:p>
    <w:p w:rsidR="00000000" w:rsidDel="00000000" w:rsidP="00000000" w:rsidRDefault="00000000" w:rsidRPr="00000000" w14:paraId="00000C8C">
      <w:pPr>
        <w:spacing w:after="0" w:line="240" w:lineRule="auto"/>
        <w:rPr>
          <w:sz w:val="42"/>
          <w:szCs w:val="42"/>
        </w:rPr>
      </w:pPr>
      <w:r w:rsidDel="00000000" w:rsidR="00000000" w:rsidRPr="00000000">
        <w:rPr>
          <w:rFonts w:ascii="Courier New" w:cs="Courier New" w:eastAsia="Courier New" w:hAnsi="Courier New"/>
          <w:rtl w:val="0"/>
        </w:rPr>
        <w:t xml:space="preserve">[ WHERE condition ]</w:t>
      </w:r>
      <w:r w:rsidDel="00000000" w:rsidR="00000000" w:rsidRPr="00000000">
        <w:rPr>
          <w:rtl w:val="0"/>
        </w:rPr>
      </w:r>
    </w:p>
    <w:p w:rsidR="00000000" w:rsidDel="00000000" w:rsidP="00000000" w:rsidRDefault="00000000" w:rsidRPr="00000000" w14:paraId="00000C8D">
      <w:pPr>
        <w:pStyle w:val="Heading2"/>
        <w:rPr/>
      </w:pPr>
      <w:bookmarkStart w:colFirst="0" w:colLast="0" w:name="_b2tnp9oloz7l" w:id="355"/>
      <w:bookmarkEnd w:id="355"/>
      <w:r w:rsidDel="00000000" w:rsidR="00000000" w:rsidRPr="00000000">
        <w:rPr>
          <w:rtl w:val="0"/>
        </w:rPr>
        <w:t xml:space="preserve">dbt - Where should we create `profiles.yml` ?</w:t>
      </w:r>
    </w:p>
    <w:p w:rsidR="00000000" w:rsidDel="00000000" w:rsidP="00000000" w:rsidRDefault="00000000" w:rsidRPr="00000000" w14:paraId="00000C8E">
      <w:pPr>
        <w:rPr/>
      </w:pPr>
      <w:r w:rsidDel="00000000" w:rsidR="00000000" w:rsidRPr="00000000">
        <w:rPr>
          <w:rtl w:val="0"/>
        </w:rPr>
        <w:t xml:space="preserve">For local environment i.e. dbt-core, the profile configuration is valid for all projects. Note: dbt Cloud doesn’t require it.</w:t>
      </w:r>
    </w:p>
    <w:p w:rsidR="00000000" w:rsidDel="00000000" w:rsidP="00000000" w:rsidRDefault="00000000" w:rsidRPr="00000000" w14:paraId="00000C8F">
      <w:pPr>
        <w:rPr/>
      </w:pPr>
      <w:r w:rsidDel="00000000" w:rsidR="00000000" w:rsidRPr="00000000">
        <w:rPr>
          <w:rtl w:val="0"/>
        </w:rPr>
        <w:t xml:space="preserve">The ~/.dbt/profiles.yml file should be located in your user's home directory. On Windows, this would typically be:</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t xml:space="preserve">C:\Users\&lt;YourUsername&gt;\.dbt\profiles.yml</w:t>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Replace &lt;YourUsername&gt; with your actual Windows username. This file is used by dbt to store connection profiles for different projects.</w:t>
      </w:r>
    </w:p>
    <w:p w:rsidR="00000000" w:rsidDel="00000000" w:rsidP="00000000" w:rsidRDefault="00000000" w:rsidRPr="00000000" w14:paraId="00000C94">
      <w:pPr>
        <w:rPr/>
      </w:pPr>
      <w:r w:rsidDel="00000000" w:rsidR="00000000" w:rsidRPr="00000000">
        <w:rPr>
          <w:rtl w:val="0"/>
        </w:rPr>
        <w:t xml:space="preserve">Here's how you can create the profiles.yml file in the appropriate directory:</w:t>
      </w:r>
    </w:p>
    <w:p w:rsidR="00000000" w:rsidDel="00000000" w:rsidP="00000000" w:rsidRDefault="00000000" w:rsidRPr="00000000" w14:paraId="00000C95">
      <w:pPr>
        <w:numPr>
          <w:ilvl w:val="0"/>
          <w:numId w:val="75"/>
        </w:numPr>
        <w:ind w:left="720" w:hanging="360"/>
      </w:pPr>
      <w:r w:rsidDel="00000000" w:rsidR="00000000" w:rsidRPr="00000000">
        <w:rPr>
          <w:rtl w:val="0"/>
        </w:rPr>
        <w:t xml:space="preserve">Open File Explorer and navigate to C:\Users\&lt;YourUsername&gt;\.</w:t>
      </w:r>
    </w:p>
    <w:p w:rsidR="00000000" w:rsidDel="00000000" w:rsidP="00000000" w:rsidRDefault="00000000" w:rsidRPr="00000000" w14:paraId="00000C96">
      <w:pPr>
        <w:numPr>
          <w:ilvl w:val="0"/>
          <w:numId w:val="75"/>
        </w:numPr>
        <w:ind w:left="720" w:hanging="360"/>
      </w:pPr>
      <w:r w:rsidDel="00000000" w:rsidR="00000000" w:rsidRPr="00000000">
        <w:rPr>
          <w:rtl w:val="0"/>
        </w:rPr>
        <w:t xml:space="preserve">Create a new folder named .dbt if it doesn't already exist.</w:t>
      </w:r>
    </w:p>
    <w:p w:rsidR="00000000" w:rsidDel="00000000" w:rsidP="00000000" w:rsidRDefault="00000000" w:rsidRPr="00000000" w14:paraId="00000C97">
      <w:pPr>
        <w:numPr>
          <w:ilvl w:val="0"/>
          <w:numId w:val="75"/>
        </w:numPr>
        <w:ind w:left="720" w:hanging="360"/>
      </w:pPr>
      <w:r w:rsidDel="00000000" w:rsidR="00000000" w:rsidRPr="00000000">
        <w:rPr>
          <w:rtl w:val="0"/>
        </w:rPr>
        <w:t xml:space="preserve">Inside the .dbt folder, create a new file named profiles.yml.</w:t>
      </w:r>
    </w:p>
    <w:p w:rsidR="00000000" w:rsidDel="00000000" w:rsidP="00000000" w:rsidRDefault="00000000" w:rsidRPr="00000000" w14:paraId="00000C98">
      <w:pPr>
        <w:rPr/>
      </w:pPr>
      <w:r w:rsidDel="00000000" w:rsidR="00000000" w:rsidRPr="00000000">
        <w:rPr>
          <w:rtl w:val="0"/>
        </w:rPr>
        <w:t xml:space="preserve">Usage example can be found </w:t>
      </w:r>
      <w:hyperlink r:id="rId23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99">
      <w:pPr>
        <w:pStyle w:val="Heading2"/>
        <w:spacing w:after="0" w:line="240" w:lineRule="auto"/>
        <w:rPr/>
      </w:pPr>
      <w:bookmarkStart w:colFirst="0" w:colLast="0" w:name="_cncz9tpyyfmm" w:id="356"/>
      <w:bookmarkEnd w:id="356"/>
      <w:r w:rsidDel="00000000" w:rsidR="00000000" w:rsidRPr="00000000">
        <w:rPr>
          <w:rtl w:val="0"/>
        </w:rPr>
        <w:t xml:space="preserve">dbt - Are there UI for dbt Core like dbt Cloud?</w:t>
      </w:r>
    </w:p>
    <w:p w:rsidR="00000000" w:rsidDel="00000000" w:rsidP="00000000" w:rsidRDefault="00000000" w:rsidRPr="00000000" w14:paraId="00000C9A">
      <w:pPr>
        <w:numPr>
          <w:ilvl w:val="0"/>
          <w:numId w:val="90"/>
        </w:numPr>
        <w:spacing w:after="0" w:afterAutospacing="0" w:before="240" w:lineRule="auto"/>
        <w:ind w:left="720" w:hanging="360"/>
      </w:pPr>
      <w:r w:rsidDel="00000000" w:rsidR="00000000" w:rsidRPr="00000000">
        <w:rPr>
          <w:rtl w:val="0"/>
        </w:rPr>
        <w:t xml:space="preserve">Second only to dbt Cloud functionality:</w:t>
      </w:r>
      <w:hyperlink r:id="rId232">
        <w:r w:rsidDel="00000000" w:rsidR="00000000" w:rsidRPr="00000000">
          <w:rPr>
            <w:rtl w:val="0"/>
          </w:rPr>
          <w:t xml:space="preserve"> </w:t>
        </w:r>
      </w:hyperlink>
      <w:hyperlink r:id="rId233">
        <w:r w:rsidDel="00000000" w:rsidR="00000000" w:rsidRPr="00000000">
          <w:rPr>
            <w:color w:val="1155cc"/>
            <w:u w:val="single"/>
            <w:rtl w:val="0"/>
          </w:rPr>
          <w:t xml:space="preserve">https://github.com/AltimateAI/vscode-dbt-power-user</w:t>
        </w:r>
      </w:hyperlink>
      <w:r w:rsidDel="00000000" w:rsidR="00000000" w:rsidRPr="00000000">
        <w:rPr>
          <w:rtl w:val="0"/>
        </w:rPr>
        <w:t xml:space="preserve"> Sign up for the community plan for free usage at</w:t>
      </w:r>
      <w:hyperlink r:id="rId234">
        <w:r w:rsidDel="00000000" w:rsidR="00000000" w:rsidRPr="00000000">
          <w:rPr>
            <w:rtl w:val="0"/>
          </w:rPr>
          <w:t xml:space="preserve"> </w:t>
        </w:r>
      </w:hyperlink>
      <w:hyperlink r:id="rId235">
        <w:r w:rsidDel="00000000" w:rsidR="00000000" w:rsidRPr="00000000">
          <w:rPr>
            <w:color w:val="1155cc"/>
            <w:u w:val="single"/>
            <w:rtl w:val="0"/>
          </w:rPr>
          <w:t xml:space="preserve">Altimate</w:t>
        </w:r>
      </w:hyperlink>
      <w:r w:rsidDel="00000000" w:rsidR="00000000" w:rsidRPr="00000000">
        <w:rPr>
          <w:rtl w:val="0"/>
        </w:rPr>
        <w:t xml:space="preserve"> and add the API into your VS Code extension.</w:t>
      </w:r>
    </w:p>
    <w:p w:rsidR="00000000" w:rsidDel="00000000" w:rsidP="00000000" w:rsidRDefault="00000000" w:rsidRPr="00000000" w14:paraId="00000C9B">
      <w:pPr>
        <w:numPr>
          <w:ilvl w:val="0"/>
          <w:numId w:val="90"/>
        </w:numPr>
        <w:spacing w:after="0" w:afterAutospacing="0" w:before="0" w:beforeAutospacing="0" w:lineRule="auto"/>
        <w:ind w:left="720" w:hanging="360"/>
      </w:pPr>
      <w:r w:rsidDel="00000000" w:rsidR="00000000" w:rsidRPr="00000000">
        <w:rPr>
          <w:rtl w:val="0"/>
        </w:rPr>
        <w:t xml:space="preserve">VSCode Snippets Package for dbt and Jinja functions in SQL, YAML, and Markdown:</w:t>
      </w:r>
      <w:hyperlink r:id="rId236">
        <w:r w:rsidDel="00000000" w:rsidR="00000000" w:rsidRPr="00000000">
          <w:rPr>
            <w:rtl w:val="0"/>
          </w:rPr>
          <w:t xml:space="preserve"> </w:t>
        </w:r>
      </w:hyperlink>
      <w:hyperlink r:id="rId237">
        <w:r w:rsidDel="00000000" w:rsidR="00000000" w:rsidRPr="00000000">
          <w:rPr>
            <w:color w:val="1155cc"/>
            <w:u w:val="single"/>
            <w:rtl w:val="0"/>
          </w:rPr>
          <w:t xml:space="preserve">https://github.com/bastienboutonnet/vscode-dbt</w:t>
        </w:r>
      </w:hyperlink>
      <w:r w:rsidDel="00000000" w:rsidR="00000000" w:rsidRPr="00000000">
        <w:rPr>
          <w:rtl w:val="0"/>
        </w:rPr>
      </w:r>
    </w:p>
    <w:p w:rsidR="00000000" w:rsidDel="00000000" w:rsidP="00000000" w:rsidRDefault="00000000" w:rsidRPr="00000000" w14:paraId="00000C9C">
      <w:pPr>
        <w:numPr>
          <w:ilvl w:val="0"/>
          <w:numId w:val="90"/>
        </w:numPr>
        <w:spacing w:after="240" w:before="0" w:beforeAutospacing="0" w:lineRule="auto"/>
        <w:ind w:left="720" w:hanging="360"/>
      </w:pPr>
      <w:r w:rsidDel="00000000" w:rsidR="00000000" w:rsidRPr="00000000">
        <w:rPr>
          <w:rtl w:val="0"/>
        </w:rPr>
        <w:t xml:space="preserve">For monitoring purposes:</w:t>
      </w:r>
      <w:hyperlink r:id="rId238">
        <w:r w:rsidDel="00000000" w:rsidR="00000000" w:rsidRPr="00000000">
          <w:rPr>
            <w:rtl w:val="0"/>
          </w:rPr>
          <w:t xml:space="preserve"> </w:t>
        </w:r>
      </w:hyperlink>
      <w:hyperlink r:id="rId239">
        <w:r w:rsidDel="00000000" w:rsidR="00000000" w:rsidRPr="00000000">
          <w:rPr>
            <w:color w:val="1155cc"/>
            <w:u w:val="single"/>
            <w:rtl w:val="0"/>
          </w:rPr>
          <w:t xml:space="preserve">https://github.com/elementary-data/elementary</w:t>
        </w:r>
      </w:hyperlink>
      <w:r w:rsidDel="00000000" w:rsidR="00000000" w:rsidRPr="00000000">
        <w:rPr>
          <w:rtl w:val="0"/>
        </w:rPr>
        <w:t xml:space="preserve"> Read more</w:t>
      </w:r>
      <w:hyperlink r:id="rId240">
        <w:r w:rsidDel="00000000" w:rsidR="00000000" w:rsidRPr="00000000">
          <w:rPr>
            <w:rtl w:val="0"/>
          </w:rPr>
          <w:t xml:space="preserve"> </w:t>
        </w:r>
      </w:hyperlink>
      <w:hyperlink r:id="rId24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9D">
      <w:pPr>
        <w:pStyle w:val="Heading2"/>
        <w:rPr/>
      </w:pPr>
      <w:bookmarkStart w:colFirst="0" w:colLast="0" w:name="_mm4w3ajv8ptf" w:id="357"/>
      <w:bookmarkEnd w:id="357"/>
      <w:r w:rsidDel="00000000" w:rsidR="00000000" w:rsidRPr="00000000">
        <w:rPr>
          <w:rtl w:val="0"/>
        </w:rPr>
        <w:t xml:space="preserve">When configuring the profiles.yml file for dbt-postgres with jinja templates with environment variables, I'm getting "Credentials in profile "PROFILE_NAME", target: 'dev', invalid: '5432'is not of type 'integer'</w:t>
      </w:r>
    </w:p>
    <w:tbl>
      <w:tblPr>
        <w:tblStyle w:val="Table10"/>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3871.103515625" w:hRule="atLeast"/>
          <w:tblHeader w:val="0"/>
        </w:trPr>
        <w:tc>
          <w:tcPr/>
          <w:p w:rsidR="00000000" w:rsidDel="00000000" w:rsidP="00000000" w:rsidRDefault="00000000" w:rsidRPr="00000000" w14:paraId="00000C9E">
            <w:pPr>
              <w:rPr/>
            </w:pPr>
            <w:r w:rsidDel="00000000" w:rsidR="00000000" w:rsidRPr="00000000">
              <w:rPr>
                <w:rtl w:val="0"/>
              </w:rPr>
              <w:t xml:space="preserve">dbt_postgres_analytics:</w:t>
              <w:br w:type="textWrapping"/>
              <w:t xml:space="preserve">  outputs:</w:t>
              <w:br w:type="textWrapping"/>
              <w:t xml:space="preserve">    dev:</w:t>
              <w:br w:type="textWrapping"/>
              <w:t xml:space="preserve">      type: postgres</w:t>
              <w:br w:type="textWrapping"/>
              <w:t xml:space="preserve">      host:   "{{ env_var('DBT_POSTGRES_HOST', 'localhost') }}"</w:t>
              <w:br w:type="textWrapping"/>
            </w:r>
            <w:r w:rsidDel="00000000" w:rsidR="00000000" w:rsidRPr="00000000">
              <w:rPr>
                <w:b w:val="1"/>
                <w:rtl w:val="0"/>
              </w:rPr>
              <w:t xml:space="preserve">      port:   "{{ env_var('DBT_POSTGRES_PORT', 5432) }}"</w:t>
            </w:r>
            <w:r w:rsidDel="00000000" w:rsidR="00000000" w:rsidRPr="00000000">
              <w:rPr>
                <w:rtl w:val="0"/>
              </w:rPr>
              <w:br w:type="textWrapping"/>
              <w:t xml:space="preserve">      dbname: "{{ env_var('DBT_POSTGRES_DATABASE') }}"</w:t>
              <w:br w:type="textWrapping"/>
              <w:t xml:space="preserve">      schema: "{{ env_var('DBT_POSTGRES_TARGET_SCHEMA') }}"</w:t>
              <w:br w:type="textWrapping"/>
              <w:t xml:space="preserve">      user:   "{{ env_var('DBT_POSTGRES_USER') }}"</w:t>
              <w:br w:type="textWrapping"/>
              <w:t xml:space="preserve">      pass:   "{{ env_var('DBT_POSTGRES_PASSWORD') }}"</w:t>
              <w:br w:type="textWrapping"/>
              <w:t xml:space="preserve">      threads: 4</w:t>
            </w:r>
          </w:p>
        </w:tc>
      </w:tr>
    </w:tbl>
    <w:p w:rsidR="00000000" w:rsidDel="00000000" w:rsidP="00000000" w:rsidRDefault="00000000" w:rsidRPr="00000000" w14:paraId="00000C9F">
      <w:pPr>
        <w:rPr/>
      </w:pPr>
      <w:r w:rsidDel="00000000" w:rsidR="00000000" w:rsidRPr="00000000">
        <w:rPr>
          <w:rtl w:val="0"/>
        </w:rPr>
        <w:br w:type="textWrapping"/>
        <w:t xml:space="preserve">Update the line:</w:t>
      </w:r>
    </w:p>
    <w:tbl>
      <w:tblPr>
        <w:tblStyle w:val="Table1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A0">
            <w:pPr>
              <w:rPr/>
            </w:pPr>
            <w:r w:rsidDel="00000000" w:rsidR="00000000" w:rsidRPr="00000000">
              <w:rPr>
                <w:rtl w:val="0"/>
              </w:rPr>
              <w:t xml:space="preserve"> port:   "{{ env_var('DBT_POSTGRES_PORT', 5432) }}"</w:t>
            </w:r>
          </w:p>
        </w:tc>
      </w:tr>
    </w:tbl>
    <w:p w:rsidR="00000000" w:rsidDel="00000000" w:rsidP="00000000" w:rsidRDefault="00000000" w:rsidRPr="00000000" w14:paraId="00000CA1">
      <w:pPr>
        <w:rPr/>
      </w:pPr>
      <w:r w:rsidDel="00000000" w:rsidR="00000000" w:rsidRPr="00000000">
        <w:rPr>
          <w:rtl w:val="0"/>
        </w:rPr>
        <w:br w:type="textWrapping"/>
        <w:t xml:space="preserve">With:</w:t>
      </w:r>
    </w:p>
    <w:tbl>
      <w:tblPr>
        <w:tblStyle w:val="Table1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A2">
            <w:pPr>
              <w:rPr/>
            </w:pPr>
            <w:r w:rsidDel="00000000" w:rsidR="00000000" w:rsidRPr="00000000">
              <w:rPr>
                <w:rtl w:val="0"/>
              </w:rPr>
              <w:t xml:space="preserve"> port:   "{{ env_var('DBT_POSTGRES_PORT', 5432) | as_number }}"</w:t>
            </w:r>
          </w:p>
        </w:tc>
      </w:tr>
    </w:tbl>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pStyle w:val="Heading2"/>
        <w:rPr/>
      </w:pPr>
      <w:bookmarkStart w:colFirst="0" w:colLast="0" w:name="_rxohogcm4xun" w:id="358"/>
      <w:bookmarkEnd w:id="358"/>
      <w:r w:rsidDel="00000000" w:rsidR="00000000" w:rsidRPr="00000000">
        <w:rPr>
          <w:rtl w:val="0"/>
        </w:rPr>
        <w:t xml:space="preserve">DBT - The database is correct but I get Error with Incorrect Schema in Models</w:t>
      </w:r>
    </w:p>
    <w:p w:rsidR="00000000" w:rsidDel="00000000" w:rsidP="00000000" w:rsidRDefault="00000000" w:rsidRPr="00000000" w14:paraId="00000CA5">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t xml:space="preserve">What to do if your  dbt model fails with an error similar to:</w:t>
      </w:r>
    </w:p>
    <w:p w:rsidR="00000000" w:rsidDel="00000000" w:rsidP="00000000" w:rsidRDefault="00000000" w:rsidRPr="00000000" w14:paraId="00000CA7">
      <w:pPr>
        <w:shd w:fill="ffffff" w:val="clear"/>
        <w:spacing w:after="0" w:lineRule="auto"/>
        <w:rPr>
          <w:color w:val="1f1f1f"/>
        </w:rPr>
      </w:pPr>
      <w:r w:rsidDel="00000000" w:rsidR="00000000" w:rsidRPr="00000000">
        <w:rPr>
          <w:rtl w:val="0"/>
        </w:rPr>
      </w:r>
    </w:p>
    <w:tbl>
      <w:tblPr>
        <w:tblStyle w:val="Table13"/>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CA8">
            <w:pPr>
              <w:widowControl w:val="0"/>
              <w:spacing w:after="0" w:lineRule="auto"/>
              <w:rPr>
                <w:color w:val="1f1f1f"/>
              </w:rPr>
            </w:pPr>
            <w:r w:rsidDel="00000000" w:rsidR="00000000" w:rsidRPr="00000000">
              <w:rPr>
                <w:rFonts w:ascii="Consolas" w:cs="Consolas" w:eastAsia="Consolas" w:hAnsi="Consolas"/>
                <w:color w:val="abb2bf"/>
                <w:shd w:fill="282c34" w:val="clear"/>
                <w:rtl w:val="0"/>
              </w:rPr>
              <w:t xml:space="preserve">Database Error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model &lt;model_name&gt; Not found: Dataset &lt;dataset_name&gt; was not found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location &lt;location_id&gt;</w:t>
            </w:r>
            <w:r w:rsidDel="00000000" w:rsidR="00000000" w:rsidRPr="00000000">
              <w:rPr>
                <w:rtl w:val="0"/>
              </w:rPr>
            </w:r>
          </w:p>
        </w:tc>
      </w:tr>
    </w:tbl>
    <w:p w:rsidR="00000000" w:rsidDel="00000000" w:rsidP="00000000" w:rsidRDefault="00000000" w:rsidRPr="00000000" w14:paraId="00000CA9">
      <w:pPr>
        <w:pStyle w:val="Heading4"/>
        <w:numPr>
          <w:ilvl w:val="0"/>
          <w:numId w:val="53"/>
        </w:numPr>
        <w:ind w:left="720" w:hanging="360"/>
        <w:rPr>
          <w:b w:val="1"/>
          <w:color w:val="434343"/>
        </w:rPr>
      </w:pPr>
      <w:bookmarkStart w:colFirst="0" w:colLast="0" w:name="_9r3lmtqw72mn" w:id="359"/>
      <w:bookmarkEnd w:id="359"/>
      <w:r w:rsidDel="00000000" w:rsidR="00000000" w:rsidRPr="00000000">
        <w:rPr>
          <w:b w:val="1"/>
          <w:color w:val="434343"/>
          <w:rtl w:val="0"/>
        </w:rPr>
        <w:t xml:space="preserve">DBT-CORE</w:t>
      </w:r>
    </w:p>
    <w:p w:rsidR="00000000" w:rsidDel="00000000" w:rsidP="00000000" w:rsidRDefault="00000000" w:rsidRPr="00000000" w14:paraId="00000CAA">
      <w:pPr>
        <w:pStyle w:val="Heading4"/>
        <w:widowControl w:val="0"/>
        <w:spacing w:after="0" w:lineRule="auto"/>
        <w:rPr/>
      </w:pPr>
      <w:bookmarkStart w:colFirst="0" w:colLast="0" w:name="_xu7nyzvgtoj1" w:id="360"/>
      <w:bookmarkEnd w:id="360"/>
      <w:r w:rsidDel="00000000" w:rsidR="00000000" w:rsidRPr="00000000">
        <w:rPr>
          <w:rtl w:val="0"/>
        </w:rPr>
        <w:tab/>
      </w:r>
    </w:p>
    <w:p w:rsidR="00000000" w:rsidDel="00000000" w:rsidP="00000000" w:rsidRDefault="00000000" w:rsidRPr="00000000" w14:paraId="00000CAB">
      <w:pPr>
        <w:widowControl w:val="0"/>
        <w:numPr>
          <w:ilvl w:val="0"/>
          <w:numId w:val="19"/>
        </w:numPr>
        <w:spacing w:after="0" w:lineRule="auto"/>
        <w:ind w:left="720" w:hanging="360"/>
        <w:rPr>
          <w:color w:val="1f1f1f"/>
        </w:rPr>
      </w:pPr>
      <w:r w:rsidDel="00000000" w:rsidR="00000000" w:rsidRPr="00000000">
        <w:rPr>
          <w:b w:val="1"/>
          <w:color w:val="1f1f1f"/>
          <w:rtl w:val="0"/>
        </w:rPr>
        <w:t xml:space="preserve">Check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w:t>
      </w:r>
    </w:p>
    <w:p w:rsidR="00000000" w:rsidDel="00000000" w:rsidP="00000000" w:rsidRDefault="00000000" w:rsidRPr="00000000" w14:paraId="00000CAC">
      <w:pPr>
        <w:widowControl w:val="0"/>
        <w:numPr>
          <w:ilvl w:val="1"/>
          <w:numId w:val="19"/>
        </w:numPr>
        <w:spacing w:after="0" w:lineRule="auto"/>
        <w:ind w:left="1440" w:hanging="360"/>
        <w:rPr>
          <w:color w:val="1f1f1f"/>
        </w:rPr>
      </w:pPr>
      <w:r w:rsidDel="00000000" w:rsidR="00000000" w:rsidRPr="00000000">
        <w:rPr>
          <w:color w:val="1f1f1f"/>
          <w:rtl w:val="0"/>
        </w:rPr>
        <w:t xml:space="preserve">Ensure your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 file is correctly configured with the correct schema and database under your target. This file is typically located in </w:t>
      </w:r>
      <w:r w:rsidDel="00000000" w:rsidR="00000000" w:rsidRPr="00000000">
        <w:rPr>
          <w:rFonts w:ascii="Consolas" w:cs="Consolas" w:eastAsia="Consolas" w:hAnsi="Consolas"/>
          <w:sz w:val="20"/>
          <w:szCs w:val="20"/>
          <w:shd w:fill="cccccc" w:val="clear"/>
          <w:rtl w:val="0"/>
        </w:rPr>
        <w:t xml:space="preserve">~/.dbt/</w:t>
      </w:r>
      <w:r w:rsidDel="00000000" w:rsidR="00000000" w:rsidRPr="00000000">
        <w:rPr>
          <w:color w:val="1f1f1f"/>
          <w:rtl w:val="0"/>
        </w:rPr>
        <w:t xml:space="preserve">.</w:t>
      </w:r>
    </w:p>
    <w:p w:rsidR="00000000" w:rsidDel="00000000" w:rsidP="00000000" w:rsidRDefault="00000000" w:rsidRPr="00000000" w14:paraId="00000CAD">
      <w:pPr>
        <w:widowControl w:val="0"/>
        <w:shd w:fill="auto" w:val="clear"/>
        <w:spacing w:after="240" w:before="240" w:lineRule="auto"/>
        <w:ind w:left="720" w:firstLine="720"/>
        <w:rPr/>
      </w:pPr>
      <w:r w:rsidDel="00000000" w:rsidR="00000000" w:rsidRPr="00000000">
        <w:rPr>
          <w:rtl w:val="0"/>
        </w:rPr>
        <w:t xml:space="preserve">Example configuration:</w:t>
      </w:r>
    </w:p>
    <w:tbl>
      <w:tblPr>
        <w:tblStyle w:val="Table14"/>
        <w:tblW w:w="9825.0" w:type="dxa"/>
        <w:jc w:val="left"/>
        <w:tblInd w:w="1905.0" w:type="dxa"/>
        <w:tblLayout w:type="fixed"/>
        <w:tblLook w:val="0600"/>
      </w:tblPr>
      <w:tblGrid>
        <w:gridCol w:w="9825"/>
        <w:tblGridChange w:id="0">
          <w:tblGrid>
            <w:gridCol w:w="9825"/>
          </w:tblGrid>
        </w:tblGridChange>
      </w:tblGrid>
      <w:tr>
        <w:trPr>
          <w:cantSplit w:val="0"/>
          <w:tblHeader w:val="0"/>
        </w:trPr>
        <w:tc>
          <w:tcPr>
            <w:shd w:fill="282c34" w:val="clear"/>
          </w:tcPr>
          <w:p w:rsidR="00000000" w:rsidDel="00000000" w:rsidP="00000000" w:rsidRDefault="00000000" w:rsidRPr="00000000" w14:paraId="00000CAE">
            <w:pPr>
              <w:widowControl w:val="0"/>
              <w:spacing w:after="0" w:lineRule="auto"/>
              <w:rPr>
                <w:color w:val="1f1f1f"/>
                <w:sz w:val="20"/>
                <w:szCs w:val="20"/>
              </w:rPr>
            </w:pPr>
            <w:r w:rsidDel="00000000" w:rsidR="00000000" w:rsidRPr="00000000">
              <w:rPr>
                <w:rFonts w:ascii="Consolas" w:cs="Consolas" w:eastAsia="Consolas" w:hAnsi="Consolas"/>
                <w:color w:val="d19a66"/>
                <w:sz w:val="20"/>
                <w:szCs w:val="20"/>
                <w:shd w:fill="282c34" w:val="clear"/>
                <w:rtl w:val="0"/>
              </w:rPr>
              <w:t xml:space="preserve">your_project_name:</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target: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outputs:</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type:</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bigquery</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project: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your_project_id</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dataset: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zoomcamp</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i w:val="1"/>
                <w:color w:val="5c6370"/>
                <w:sz w:val="20"/>
                <w:szCs w:val="20"/>
                <w:shd w:fill="282c34" w:val="clear"/>
                <w:rtl w:val="0"/>
              </w:rPr>
              <w:t xml:space="preserve"># Ensure this is the correct schema</w:t>
            </w:r>
            <w:r w:rsidDel="00000000" w:rsidR="00000000" w:rsidRPr="00000000">
              <w:rPr>
                <w:rFonts w:ascii="Consolas" w:cs="Consolas" w:eastAsia="Consolas" w:hAnsi="Consolas"/>
                <w:color w:val="abb2bf"/>
                <w:sz w:val="20"/>
                <w:szCs w:val="20"/>
                <w:shd w:fill="282c34" w:val="clear"/>
                <w:rtl w:val="0"/>
              </w:rPr>
              <w:br w:type="textWrapping"/>
              <w:t xml:space="preserve">      </w:t>
            </w:r>
            <w:r w:rsidDel="00000000" w:rsidR="00000000" w:rsidRPr="00000000">
              <w:rPr>
                <w:rFonts w:ascii="Consolas" w:cs="Consolas" w:eastAsia="Consolas" w:hAnsi="Consolas"/>
                <w:color w:val="98c379"/>
                <w:sz w:val="20"/>
                <w:szCs w:val="20"/>
                <w:shd w:fill="282c34" w:val="clear"/>
                <w:rtl w:val="0"/>
              </w:rPr>
              <w:t xml:space="preserve">...</w:t>
            </w:r>
            <w:r w:rsidDel="00000000" w:rsidR="00000000" w:rsidRPr="00000000">
              <w:rPr>
                <w:rtl w:val="0"/>
              </w:rPr>
            </w:r>
          </w:p>
        </w:tc>
      </w:tr>
    </w:tbl>
    <w:p w:rsidR="00000000" w:rsidDel="00000000" w:rsidP="00000000" w:rsidRDefault="00000000" w:rsidRPr="00000000" w14:paraId="00000CAF">
      <w:pPr>
        <w:widowControl w:val="0"/>
        <w:spacing w:after="0" w:lineRule="auto"/>
        <w:rPr>
          <w:color w:val="1f1f1f"/>
        </w:rPr>
      </w:pPr>
      <w:r w:rsidDel="00000000" w:rsidR="00000000" w:rsidRPr="00000000">
        <w:rPr>
          <w:rtl w:val="0"/>
        </w:rPr>
      </w:r>
    </w:p>
    <w:p w:rsidR="00000000" w:rsidDel="00000000" w:rsidP="00000000" w:rsidRDefault="00000000" w:rsidRPr="00000000" w14:paraId="00000CB0">
      <w:pPr>
        <w:pStyle w:val="Heading4"/>
        <w:numPr>
          <w:ilvl w:val="0"/>
          <w:numId w:val="53"/>
        </w:numPr>
        <w:ind w:left="720" w:hanging="360"/>
        <w:rPr>
          <w:b w:val="1"/>
          <w:color w:val="434343"/>
        </w:rPr>
      </w:pPr>
      <w:bookmarkStart w:colFirst="0" w:colLast="0" w:name="_9ss6onbwlaqv" w:id="361"/>
      <w:bookmarkEnd w:id="361"/>
      <w:r w:rsidDel="00000000" w:rsidR="00000000" w:rsidRPr="00000000">
        <w:rPr>
          <w:b w:val="1"/>
          <w:color w:val="434343"/>
          <w:rtl w:val="0"/>
        </w:rPr>
        <w:t xml:space="preserve">DBT-CLOUD-IDE</w:t>
      </w:r>
    </w:p>
    <w:p w:rsidR="00000000" w:rsidDel="00000000" w:rsidP="00000000" w:rsidRDefault="00000000" w:rsidRPr="00000000" w14:paraId="00000CB1">
      <w:pPr>
        <w:numPr>
          <w:ilvl w:val="0"/>
          <w:numId w:val="57"/>
        </w:numPr>
        <w:ind w:left="720" w:hanging="360"/>
        <w:rPr>
          <w:b w:val="1"/>
        </w:rPr>
      </w:pPr>
      <w:r w:rsidDel="00000000" w:rsidR="00000000" w:rsidRPr="00000000">
        <w:rPr>
          <w:b w:val="1"/>
          <w:rtl w:val="0"/>
        </w:rPr>
        <w:t xml:space="preserve">Check Credentials in dbt Cloud UI:</w:t>
      </w:r>
    </w:p>
    <w:p w:rsidR="00000000" w:rsidDel="00000000" w:rsidP="00000000" w:rsidRDefault="00000000" w:rsidRPr="00000000" w14:paraId="00000CB2">
      <w:pPr>
        <w:numPr>
          <w:ilvl w:val="1"/>
          <w:numId w:val="57"/>
        </w:numPr>
        <w:ind w:left="1440" w:hanging="360"/>
      </w:pPr>
      <w:r w:rsidDel="00000000" w:rsidR="00000000" w:rsidRPr="00000000">
        <w:rPr>
          <w:rtl w:val="0"/>
        </w:rPr>
        <w:t xml:space="preserve">Navigate to the Credentials section in the dbt Cloud project settings.</w:t>
      </w:r>
    </w:p>
    <w:p w:rsidR="00000000" w:rsidDel="00000000" w:rsidP="00000000" w:rsidRDefault="00000000" w:rsidRPr="00000000" w14:paraId="00000CB3">
      <w:pPr>
        <w:numPr>
          <w:ilvl w:val="1"/>
          <w:numId w:val="57"/>
        </w:numPr>
        <w:ind w:left="1440" w:hanging="360"/>
      </w:pPr>
      <w:r w:rsidDel="00000000" w:rsidR="00000000" w:rsidRPr="00000000">
        <w:rPr>
          <w:rtl w:val="0"/>
        </w:rPr>
        <w:t xml:space="preserve">Ensure the correct database and schema are set (e.g., ‘my_dataset’).</w:t>
      </w:r>
    </w:p>
    <w:p w:rsidR="00000000" w:rsidDel="00000000" w:rsidP="00000000" w:rsidRDefault="00000000" w:rsidRPr="00000000" w14:paraId="00000CB4">
      <w:pPr>
        <w:widowControl w:val="0"/>
        <w:shd w:fill="auto" w:val="clear"/>
        <w:spacing w:after="0" w:lineRule="auto"/>
        <w:rPr>
          <w:color w:val="1f1f1f"/>
        </w:rPr>
      </w:pPr>
      <w:r w:rsidDel="00000000" w:rsidR="00000000" w:rsidRPr="00000000">
        <w:rPr>
          <w:color w:val="1f1f1f"/>
        </w:rPr>
        <w:drawing>
          <wp:inline distB="114300" distT="114300" distL="114300" distR="114300">
            <wp:extent cx="6019800" cy="2390775"/>
            <wp:effectExtent b="0" l="0" r="0" t="0"/>
            <wp:docPr id="29" name="image30.png"/>
            <a:graphic>
              <a:graphicData uri="http://schemas.openxmlformats.org/drawingml/2006/picture">
                <pic:pic>
                  <pic:nvPicPr>
                    <pic:cNvPr id="0" name="image30.png"/>
                    <pic:cNvPicPr preferRelativeResize="0"/>
                  </pic:nvPicPr>
                  <pic:blipFill>
                    <a:blip r:embed="rId242"/>
                    <a:srcRect b="0" l="0" r="0" t="0"/>
                    <a:stretch>
                      <a:fillRect/>
                    </a:stretch>
                  </pic:blipFill>
                  <pic:spPr>
                    <a:xfrm>
                      <a:off x="0" y="0"/>
                      <a:ext cx="6019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B6">
      <w:pPr>
        <w:numPr>
          <w:ilvl w:val="0"/>
          <w:numId w:val="57"/>
        </w:numPr>
        <w:ind w:left="720" w:hanging="360"/>
        <w:rPr>
          <w:b w:val="1"/>
        </w:rPr>
      </w:pPr>
      <w:r w:rsidDel="00000000" w:rsidR="00000000" w:rsidRPr="00000000">
        <w:rPr>
          <w:b w:val="1"/>
          <w:rtl w:val="0"/>
        </w:rPr>
        <w:t xml:space="preserve">Verify Environment Settings:</w:t>
      </w:r>
    </w:p>
    <w:p w:rsidR="00000000" w:rsidDel="00000000" w:rsidP="00000000" w:rsidRDefault="00000000" w:rsidRPr="00000000" w14:paraId="00000CB7">
      <w:pPr>
        <w:numPr>
          <w:ilvl w:val="1"/>
          <w:numId w:val="57"/>
        </w:numPr>
        <w:ind w:left="1440" w:hanging="360"/>
      </w:pPr>
      <w:r w:rsidDel="00000000" w:rsidR="00000000" w:rsidRPr="00000000">
        <w:rPr>
          <w:rtl w:val="0"/>
        </w:rPr>
        <w:t xml:space="preserve">Double-check that you are working in the correct environment (dev, prod, etc.), as dbt Cloud allows different settings for different environments.</w:t>
      </w:r>
    </w:p>
    <w:p w:rsidR="00000000" w:rsidDel="00000000" w:rsidP="00000000" w:rsidRDefault="00000000" w:rsidRPr="00000000" w14:paraId="00000CB8">
      <w:pPr>
        <w:numPr>
          <w:ilvl w:val="0"/>
          <w:numId w:val="57"/>
        </w:numPr>
        <w:ind w:left="720" w:hanging="360"/>
        <w:rPr>
          <w:b w:val="1"/>
        </w:rPr>
      </w:pPr>
      <w:r w:rsidDel="00000000" w:rsidR="00000000" w:rsidRPr="00000000">
        <w:rPr>
          <w:b w:val="1"/>
          <w:rtl w:val="0"/>
        </w:rPr>
        <w:t xml:space="preserve">No Need for </w:t>
      </w:r>
      <w:r w:rsidDel="00000000" w:rsidR="00000000" w:rsidRPr="00000000">
        <w:rPr>
          <w:rFonts w:ascii="Consolas" w:cs="Consolas" w:eastAsia="Consolas" w:hAnsi="Consolas"/>
          <w:b w:val="1"/>
          <w:sz w:val="20"/>
          <w:szCs w:val="20"/>
          <w:shd w:fill="cccccc" w:val="clear"/>
          <w:rtl w:val="0"/>
        </w:rPr>
        <w:t xml:space="preserve">profiles.yml</w:t>
      </w:r>
      <w:r w:rsidDel="00000000" w:rsidR="00000000" w:rsidRPr="00000000">
        <w:rPr>
          <w:b w:val="1"/>
          <w:rtl w:val="0"/>
        </w:rPr>
        <w:t xml:space="preserve">:</w:t>
      </w:r>
    </w:p>
    <w:p w:rsidR="00000000" w:rsidDel="00000000" w:rsidP="00000000" w:rsidRDefault="00000000" w:rsidRPr="00000000" w14:paraId="00000CB9">
      <w:pPr>
        <w:numPr>
          <w:ilvl w:val="1"/>
          <w:numId w:val="57"/>
        </w:numPr>
        <w:ind w:left="1440" w:hanging="360"/>
      </w:pPr>
      <w:r w:rsidDel="00000000" w:rsidR="00000000" w:rsidRPr="00000000">
        <w:rPr>
          <w:rtl w:val="0"/>
        </w:rPr>
        <w:t xml:space="preserve">In dbt Cloud, you don’t need to configure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rtl w:val="0"/>
        </w:rPr>
        <w:t xml:space="preserve"> manually. All connection settings are handled via the UI.</w:t>
      </w:r>
    </w:p>
    <w:p w:rsidR="00000000" w:rsidDel="00000000" w:rsidP="00000000" w:rsidRDefault="00000000" w:rsidRPr="00000000" w14:paraId="00000CBA">
      <w:pPr>
        <w:rPr/>
      </w:pPr>
      <w:r w:rsidDel="00000000" w:rsidR="00000000" w:rsidRPr="00000000">
        <w:rPr>
          <w:rtl w:val="0"/>
        </w:rPr>
      </w:r>
    </w:p>
    <w:p w:rsidR="00000000" w:rsidDel="00000000" w:rsidP="00000000" w:rsidRDefault="00000000" w:rsidRPr="00000000" w14:paraId="00000CBB">
      <w:pPr>
        <w:pStyle w:val="Heading2"/>
        <w:rPr/>
      </w:pPr>
      <w:bookmarkStart w:colFirst="0" w:colLast="0" w:name="_qxkwz4gvxjxu" w:id="362"/>
      <w:bookmarkEnd w:id="362"/>
      <w:r w:rsidDel="00000000" w:rsidR="00000000" w:rsidRPr="00000000">
        <w:rPr>
          <w:rtl w:val="0"/>
        </w:rPr>
        <w:t xml:space="preserve">DBT allows only 1 project in free developer version.</w:t>
      </w:r>
    </w:p>
    <w:p w:rsidR="00000000" w:rsidDel="00000000" w:rsidP="00000000" w:rsidRDefault="00000000" w:rsidRPr="00000000" w14:paraId="00000CBC">
      <w:pPr>
        <w:rPr/>
      </w:pPr>
      <w:r w:rsidDel="00000000" w:rsidR="00000000" w:rsidRPr="00000000">
        <w:rPr>
          <w:rtl w:val="0"/>
        </w:rPr>
        <w:t xml:space="preserve">Yes, DBT allows only 1 project under one account. But you can create multiple accounts as shown below:</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rPr/>
      </w:pPr>
      <w:r w:rsidDel="00000000" w:rsidR="00000000" w:rsidRPr="00000000">
        <w:rPr/>
        <w:drawing>
          <wp:inline distB="114300" distT="114300" distL="114300" distR="114300">
            <wp:extent cx="2147888" cy="3465342"/>
            <wp:effectExtent b="0" l="0" r="0" t="0"/>
            <wp:docPr id="52" name="image71.png"/>
            <a:graphic>
              <a:graphicData uri="http://schemas.openxmlformats.org/drawingml/2006/picture">
                <pic:pic>
                  <pic:nvPicPr>
                    <pic:cNvPr id="0" name="image71.png"/>
                    <pic:cNvPicPr preferRelativeResize="0"/>
                  </pic:nvPicPr>
                  <pic:blipFill>
                    <a:blip r:embed="rId243"/>
                    <a:srcRect b="0" l="0" r="0" t="0"/>
                    <a:stretch>
                      <a:fillRect/>
                    </a:stretch>
                  </pic:blipFill>
                  <pic:spPr>
                    <a:xfrm>
                      <a:off x="0" y="0"/>
                      <a:ext cx="2147888" cy="3465342"/>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pStyle w:val="Heading2"/>
        <w:rPr/>
      </w:pPr>
      <w:bookmarkStart w:colFirst="0" w:colLast="0" w:name="_82eyod956h5z" w:id="363"/>
      <w:bookmarkEnd w:id="363"/>
      <w:r w:rsidDel="00000000" w:rsidR="00000000" w:rsidRPr="00000000">
        <w:rPr>
          <w:rtl w:val="0"/>
        </w:rPr>
        <w:t xml:space="preserve">Documentation or book sign not shown even after doing dbt docs generate.</w:t>
      </w:r>
    </w:p>
    <w:p w:rsidR="00000000" w:rsidDel="00000000" w:rsidP="00000000" w:rsidRDefault="00000000" w:rsidRPr="00000000" w14:paraId="00000CC2">
      <w:pPr>
        <w:rPr/>
      </w:pPr>
      <w:r w:rsidDel="00000000" w:rsidR="00000000" w:rsidRPr="00000000">
        <w:rPr>
          <w:rtl w:val="0"/>
        </w:rPr>
        <w:t xml:space="preserve">In the free version, it does not show the docs when models are run in development environment. Create a production job and tick generate docs section. Execute it and it will generate the documentation.</w:t>
        <w:br w:type="textWrapping"/>
      </w:r>
    </w:p>
    <w:p w:rsidR="00000000" w:rsidDel="00000000" w:rsidP="00000000" w:rsidRDefault="00000000" w:rsidRPr="00000000" w14:paraId="00000CC3">
      <w:pPr>
        <w:pStyle w:val="Heading1"/>
        <w:rPr>
          <w:sz w:val="24"/>
          <w:szCs w:val="24"/>
        </w:rPr>
      </w:pPr>
      <w:bookmarkStart w:colFirst="0" w:colLast="0" w:name="_yjbn5usa5zb" w:id="364"/>
      <w:bookmarkEnd w:id="364"/>
      <w:r w:rsidDel="00000000" w:rsidR="00000000" w:rsidRPr="00000000">
        <w:rPr>
          <w:sz w:val="42"/>
          <w:szCs w:val="42"/>
          <w:rtl w:val="0"/>
        </w:rPr>
        <w:t xml:space="preserve">Module 5: </w:t>
      </w:r>
      <w:r w:rsidDel="00000000" w:rsidR="00000000" w:rsidRPr="00000000">
        <w:rPr>
          <w:sz w:val="42"/>
          <w:szCs w:val="42"/>
          <w:rtl w:val="0"/>
        </w:rPr>
        <w:t xml:space="preserve">pyspark</w:t>
      </w:r>
      <w:r w:rsidDel="00000000" w:rsidR="00000000" w:rsidRPr="00000000">
        <w:rPr>
          <w:rtl w:val="0"/>
        </w:rPr>
      </w:r>
    </w:p>
    <w:p w:rsidR="00000000" w:rsidDel="00000000" w:rsidP="00000000" w:rsidRDefault="00000000" w:rsidRPr="00000000" w14:paraId="00000CC4">
      <w:pPr>
        <w:pStyle w:val="Heading2"/>
        <w:spacing w:after="200" w:lineRule="auto"/>
        <w:rPr>
          <w:sz w:val="34"/>
          <w:szCs w:val="34"/>
        </w:rPr>
      </w:pPr>
      <w:bookmarkStart w:colFirst="0" w:colLast="0" w:name="_mdgjkoyec1e" w:id="365"/>
      <w:bookmarkEnd w:id="365"/>
      <w:r w:rsidDel="00000000" w:rsidR="00000000" w:rsidRPr="00000000">
        <w:rPr>
          <w:sz w:val="34"/>
          <w:szCs w:val="34"/>
          <w:rtl w:val="0"/>
        </w:rPr>
        <w:t xml:space="preserve">Setting up Java and Spark (with PySpark) on Linux (Alternative option using SDKMAN)</w:t>
      </w:r>
    </w:p>
    <w:p w:rsidR="00000000" w:rsidDel="00000000" w:rsidP="00000000" w:rsidRDefault="00000000" w:rsidRPr="00000000" w14:paraId="00000CC5">
      <w:pPr>
        <w:numPr>
          <w:ilvl w:val="0"/>
          <w:numId w:val="23"/>
        </w:numPr>
        <w:ind w:left="720" w:hanging="360"/>
      </w:pPr>
      <w:r w:rsidDel="00000000" w:rsidR="00000000" w:rsidRPr="00000000">
        <w:rPr>
          <w:rtl w:val="0"/>
        </w:rPr>
        <w:t xml:space="preserve">Install SDKMAN:</w:t>
      </w:r>
    </w:p>
    <w:p w:rsidR="00000000" w:rsidDel="00000000" w:rsidP="00000000" w:rsidRDefault="00000000" w:rsidRPr="00000000" w14:paraId="00000CC6">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curl -s "https://get.sdkman.io" | bash</w:t>
      </w:r>
    </w:p>
    <w:p w:rsidR="00000000" w:rsidDel="00000000" w:rsidP="00000000" w:rsidRDefault="00000000" w:rsidRPr="00000000" w14:paraId="00000CC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C8">
      <w:pPr>
        <w:numPr>
          <w:ilvl w:val="0"/>
          <w:numId w:val="23"/>
        </w:numPr>
        <w:ind w:left="720" w:hanging="360"/>
      </w:pPr>
      <w:r w:rsidDel="00000000" w:rsidR="00000000" w:rsidRPr="00000000">
        <w:rPr>
          <w:rtl w:val="0"/>
        </w:rPr>
        <w:t xml:space="preserve">Using SDKMAN, install Java 11 and Spark 3.3.2:</w:t>
      </w:r>
    </w:p>
    <w:p w:rsidR="00000000" w:rsidDel="00000000" w:rsidP="00000000" w:rsidRDefault="00000000" w:rsidRPr="00000000" w14:paraId="00000CC9">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java 11.0.22-tem</w:t>
      </w:r>
    </w:p>
    <w:p w:rsidR="00000000" w:rsidDel="00000000" w:rsidP="00000000" w:rsidRDefault="00000000" w:rsidRPr="00000000" w14:paraId="00000CC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spark 3.3.2</w:t>
      </w:r>
    </w:p>
    <w:p w:rsidR="00000000" w:rsidDel="00000000" w:rsidP="00000000" w:rsidRDefault="00000000" w:rsidRPr="00000000" w14:paraId="00000CCB">
      <w:pPr>
        <w:ind w:left="720" w:firstLine="0"/>
        <w:rPr/>
      </w:pPr>
      <w:r w:rsidDel="00000000" w:rsidR="00000000" w:rsidRPr="00000000">
        <w:rPr>
          <w:rtl w:val="0"/>
        </w:rPr>
        <w:t xml:space="preserve">Open a new terminal or run the following in the same shell:</w:t>
      </w:r>
    </w:p>
    <w:p w:rsidR="00000000" w:rsidDel="00000000" w:rsidP="00000000" w:rsidRDefault="00000000" w:rsidRPr="00000000" w14:paraId="00000CC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CD">
      <w:pPr>
        <w:numPr>
          <w:ilvl w:val="0"/>
          <w:numId w:val="23"/>
        </w:numPr>
        <w:ind w:left="720" w:hanging="360"/>
      </w:pPr>
      <w:r w:rsidDel="00000000" w:rsidR="00000000" w:rsidRPr="00000000">
        <w:rPr>
          <w:rtl w:val="0"/>
        </w:rPr>
        <w:t xml:space="preserve">Verify the locations and versions of Java and Spark that were installed:</w:t>
      </w:r>
    </w:p>
    <w:p w:rsidR="00000000" w:rsidDel="00000000" w:rsidP="00000000" w:rsidRDefault="00000000" w:rsidRPr="00000000" w14:paraId="00000CCE">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$JAVA_HOME</w:t>
      </w:r>
    </w:p>
    <w:p w:rsidR="00000000" w:rsidDel="00000000" w:rsidP="00000000" w:rsidRDefault="00000000" w:rsidRPr="00000000" w14:paraId="00000CCF">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CD0">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$SPARK_HOME</w:t>
      </w:r>
    </w:p>
    <w:p w:rsidR="00000000" w:rsidDel="00000000" w:rsidP="00000000" w:rsidRDefault="00000000" w:rsidRPr="00000000" w14:paraId="00000CD1">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spark-submit --version</w:t>
      </w:r>
    </w:p>
    <w:p w:rsidR="00000000" w:rsidDel="00000000" w:rsidP="00000000" w:rsidRDefault="00000000" w:rsidRPr="00000000" w14:paraId="00000CD2">
      <w:pPr>
        <w:pStyle w:val="Heading2"/>
        <w:spacing w:after="200" w:lineRule="auto"/>
        <w:rPr>
          <w:sz w:val="34"/>
          <w:szCs w:val="34"/>
        </w:rPr>
      </w:pPr>
      <w:bookmarkStart w:colFirst="0" w:colLast="0" w:name="_nqbtev8dxkpp" w:id="366"/>
      <w:bookmarkEnd w:id="366"/>
      <w:r w:rsidDel="00000000" w:rsidR="00000000" w:rsidRPr="00000000">
        <w:rPr>
          <w:sz w:val="34"/>
          <w:szCs w:val="34"/>
          <w:rtl w:val="0"/>
        </w:rPr>
        <w:t xml:space="preserve">PySpark - Setting Spark up in Google Colab</w:t>
      </w:r>
    </w:p>
    <w:p w:rsidR="00000000" w:rsidDel="00000000" w:rsidP="00000000" w:rsidRDefault="00000000" w:rsidRPr="00000000" w14:paraId="00000CD3">
      <w:pPr>
        <w:rPr/>
      </w:pPr>
      <w:r w:rsidDel="00000000" w:rsidR="00000000" w:rsidRPr="00000000">
        <w:rPr>
          <w:rtl w:val="0"/>
        </w:rPr>
        <w:t xml:space="preserve">If you’re seriously struggling to set things up "locally" (here locally meaning non/partly-managed environment like own laptop, a VM or Codespaces) you can use the following guide to use Spark in Google Colab:</w:t>
      </w:r>
    </w:p>
    <w:p w:rsidR="00000000" w:rsidDel="00000000" w:rsidP="00000000" w:rsidRDefault="00000000" w:rsidRPr="00000000" w14:paraId="00000CD4">
      <w:pPr>
        <w:rPr/>
      </w:pPr>
      <w:hyperlink r:id="rId244">
        <w:r w:rsidDel="00000000" w:rsidR="00000000" w:rsidRPr="00000000">
          <w:rPr>
            <w:u w:val="single"/>
            <w:rtl w:val="0"/>
          </w:rPr>
          <w:t xml:space="preserve">https://medium.com/gitconnected/launch-spark-on-google-colab-and-connect-to-sparkui-342cad19b304</w:t>
        </w:r>
      </w:hyperlink>
      <w:r w:rsidDel="00000000" w:rsidR="00000000" w:rsidRPr="00000000">
        <w:rPr>
          <w:rtl w:val="0"/>
        </w:rPr>
        <w:t xml:space="preserve"> </w:t>
      </w:r>
    </w:p>
    <w:p w:rsidR="00000000" w:rsidDel="00000000" w:rsidP="00000000" w:rsidRDefault="00000000" w:rsidRPr="00000000" w14:paraId="00000CD5">
      <w:pPr>
        <w:rPr/>
      </w:pPr>
      <w:r w:rsidDel="00000000" w:rsidR="00000000" w:rsidRPr="00000000">
        <w:rPr>
          <w:rtl w:val="0"/>
        </w:rPr>
        <w:t xml:space="preserve">Starter notebook:</w:t>
      </w:r>
    </w:p>
    <w:p w:rsidR="00000000" w:rsidDel="00000000" w:rsidP="00000000" w:rsidRDefault="00000000" w:rsidRPr="00000000" w14:paraId="00000CD6">
      <w:pPr>
        <w:rPr/>
      </w:pPr>
      <w:hyperlink r:id="rId245">
        <w:r w:rsidDel="00000000" w:rsidR="00000000" w:rsidRPr="00000000">
          <w:rPr>
            <w:u w:val="single"/>
            <w:rtl w:val="0"/>
          </w:rPr>
          <w:t xml:space="preserve">https://github.com/aaalexlit/medium_articles/blob/main/Spark_in_Colab.ipynb</w:t>
        </w:r>
      </w:hyperlink>
      <w:r w:rsidDel="00000000" w:rsidR="00000000" w:rsidRPr="00000000">
        <w:rPr>
          <w:rtl w:val="0"/>
        </w:rPr>
        <w:t xml:space="preserve"> </w:t>
      </w:r>
    </w:p>
    <w:p w:rsidR="00000000" w:rsidDel="00000000" w:rsidP="00000000" w:rsidRDefault="00000000" w:rsidRPr="00000000" w14:paraId="00000CD7">
      <w:pPr>
        <w:rPr/>
      </w:pPr>
      <w:r w:rsidDel="00000000" w:rsidR="00000000" w:rsidRPr="00000000">
        <w:rPr>
          <w:rtl w:val="0"/>
        </w:rPr>
        <w:t xml:space="preserve">It’s advisable to spend some time setting things up locally rather than jumping right into this solution.</w:t>
      </w:r>
    </w:p>
    <w:p w:rsidR="00000000" w:rsidDel="00000000" w:rsidP="00000000" w:rsidRDefault="00000000" w:rsidRPr="00000000" w14:paraId="00000CD8">
      <w:pPr>
        <w:pStyle w:val="Heading2"/>
        <w:spacing w:after="200" w:lineRule="auto"/>
        <w:rPr>
          <w:sz w:val="34"/>
          <w:szCs w:val="34"/>
        </w:rPr>
      </w:pPr>
      <w:bookmarkStart w:colFirst="0" w:colLast="0" w:name="_g5hum0oep0e8" w:id="367"/>
      <w:bookmarkEnd w:id="367"/>
      <w:r w:rsidDel="00000000" w:rsidR="00000000" w:rsidRPr="00000000">
        <w:rPr>
          <w:sz w:val="34"/>
          <w:szCs w:val="34"/>
          <w:rtl w:val="0"/>
        </w:rPr>
        <w:t xml:space="preserve">Spark-shell: unable to load native-hadoop library for platform - Windows</w:t>
      </w:r>
    </w:p>
    <w:p w:rsidR="00000000" w:rsidDel="00000000" w:rsidP="00000000" w:rsidRDefault="00000000" w:rsidRPr="00000000" w14:paraId="00000CD9">
      <w:pPr>
        <w:rPr/>
      </w:pPr>
      <w:r w:rsidDel="00000000" w:rsidR="00000000" w:rsidRPr="00000000">
        <w:rPr>
          <w:rtl w:val="0"/>
        </w:rPr>
        <w:t xml:space="preserve">If after installing Java (either jdk or openjdk), Hadoop and Spark, and setting the corresponding environment variables you find the following error when spark-shell is run at CMD:</w:t>
      </w:r>
    </w:p>
    <w:p w:rsidR="00000000" w:rsidDel="00000000" w:rsidP="00000000" w:rsidRDefault="00000000" w:rsidRPr="00000000" w14:paraId="00000CD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java.lang.IllegalAccessError: class org.apache.spark.storage.StorageUtils$ (in unnamed module @0x3c947bc5) cannot access class sun.nio.ch.DirectBuffer (in module java.base) because module java.base does not export sun.nio.ch to unnamed </w:t>
      </w:r>
    </w:p>
    <w:p w:rsidR="00000000" w:rsidDel="00000000" w:rsidP="00000000" w:rsidRDefault="00000000" w:rsidRPr="00000000" w14:paraId="00000CD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module @0x3c947bc5</w:t>
      </w:r>
    </w:p>
    <w:p w:rsidR="00000000" w:rsidDel="00000000" w:rsidP="00000000" w:rsidRDefault="00000000" w:rsidRPr="00000000" w14:paraId="00000CD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Solution: Java 17 or 19 is not supported by Spark. Spark 3.x: requires Java 8/11/16. Install Java 11 from the website provided in the windows.md setup file.</w:t>
      </w:r>
    </w:p>
    <w:p w:rsidR="00000000" w:rsidDel="00000000" w:rsidP="00000000" w:rsidRDefault="00000000" w:rsidRPr="00000000" w14:paraId="00000CDE">
      <w:pPr>
        <w:pStyle w:val="Heading2"/>
        <w:spacing w:after="200" w:lineRule="auto"/>
        <w:rPr>
          <w:sz w:val="34"/>
          <w:szCs w:val="34"/>
        </w:rPr>
      </w:pPr>
      <w:bookmarkStart w:colFirst="0" w:colLast="0" w:name="_pyf68w8zzaqr" w:id="368"/>
      <w:bookmarkEnd w:id="368"/>
      <w:r w:rsidDel="00000000" w:rsidR="00000000" w:rsidRPr="00000000">
        <w:rPr>
          <w:sz w:val="34"/>
          <w:szCs w:val="34"/>
          <w:rtl w:val="0"/>
        </w:rPr>
        <w:t xml:space="preserve">PySpark - Python was not found; run without arguments to install from the Microsoft Store, or disable this shortcut from Settings &gt; Manage App Execution Aliases.</w:t>
      </w:r>
    </w:p>
    <w:p w:rsidR="00000000" w:rsidDel="00000000" w:rsidP="00000000" w:rsidRDefault="00000000" w:rsidRPr="00000000" w14:paraId="00000CDF">
      <w:pPr>
        <w:rPr/>
      </w:pPr>
      <w:r w:rsidDel="00000000" w:rsidR="00000000" w:rsidRPr="00000000">
        <w:rPr>
          <w:rtl w:val="0"/>
        </w:rPr>
        <w:t xml:space="preserve">I found this error while executing the user defined function in Spark (crazy_stuff_udf). I am working on Windows and using conda. After following the setup instructions, I found that the PYSPARK_PYTHON environment variable was not set correctly, given that conda has different python paths for each environment.</w:t>
      </w:r>
    </w:p>
    <w:p w:rsidR="00000000" w:rsidDel="00000000" w:rsidP="00000000" w:rsidRDefault="00000000" w:rsidRPr="00000000" w14:paraId="00000CE0">
      <w:pPr>
        <w:rPr/>
      </w:pPr>
      <w:r w:rsidDel="00000000" w:rsidR="00000000" w:rsidRPr="00000000">
        <w:rPr>
          <w:rtl w:val="0"/>
        </w:rPr>
        <w:t xml:space="preserve">Solution:</w:t>
      </w:r>
    </w:p>
    <w:p w:rsidR="00000000" w:rsidDel="00000000" w:rsidP="00000000" w:rsidRDefault="00000000" w:rsidRPr="00000000" w14:paraId="00000CE1">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inside proper environment</w:t>
      </w:r>
    </w:p>
    <w:p w:rsidR="00000000" w:rsidDel="00000000" w:rsidP="00000000" w:rsidRDefault="00000000" w:rsidRPr="00000000" w14:paraId="00000CE2">
      <w:pPr>
        <w:numPr>
          <w:ilvl w:val="0"/>
          <w:numId w:val="10"/>
        </w:numPr>
        <w:ind w:left="720" w:hanging="360"/>
      </w:pPr>
      <w:r w:rsidDel="00000000" w:rsidR="00000000" w:rsidRPr="00000000">
        <w:rPr>
          <w:rtl w:val="0"/>
        </w:rPr>
        <w:t xml:space="preserve">Add to the top of the script</w:t>
      </w:r>
    </w:p>
    <w:p w:rsidR="00000000" w:rsidDel="00000000" w:rsidP="00000000" w:rsidRDefault="00000000" w:rsidRPr="00000000" w14:paraId="00000CE3">
      <w:pPr>
        <w:spacing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CE4">
      <w:pPr>
        <w:spacing w:line="240" w:lineRule="auto"/>
        <w:ind w:firstLine="720"/>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pStyle w:val="Heading2"/>
        <w:rPr>
          <w:sz w:val="20"/>
          <w:szCs w:val="20"/>
        </w:rPr>
      </w:pPr>
      <w:bookmarkStart w:colFirst="0" w:colLast="0" w:name="_hghldjfyye33" w:id="369"/>
      <w:bookmarkEnd w:id="369"/>
      <w:r w:rsidDel="00000000" w:rsidR="00000000" w:rsidRPr="00000000">
        <w:rPr>
          <w:rtl w:val="0"/>
        </w:rPr>
        <w:t xml:space="preserve">PySpark - TypeError: code() argument 13 must be str, not int  , while executing `import pyspark`  (Windows/ Spark 3.0.3 - Python 3.11)</w:t>
      </w:r>
      <w:r w:rsidDel="00000000" w:rsidR="00000000" w:rsidRPr="00000000">
        <w:rPr>
          <w:rtl w:val="0"/>
        </w:rPr>
      </w:r>
    </w:p>
    <w:p w:rsidR="00000000" w:rsidDel="00000000" w:rsidP="00000000" w:rsidRDefault="00000000" w:rsidRPr="00000000" w14:paraId="00000CE7">
      <w:pPr>
        <w:rPr/>
      </w:pPr>
      <w:r w:rsidDel="00000000" w:rsidR="00000000" w:rsidRPr="00000000">
        <w:rPr>
          <w:rtl w:val="0"/>
        </w:rPr>
        <w:t xml:space="preserve">This is because Python 3.11 has some inconsistencies with such an old version of Spark. The solution is a downgrade in the Python version. Python 3.9 using a conda environment takes care of it. Or install newer PySpark &gt;= 3.5.1 works for me (Ella) [</w:t>
      </w:r>
      <w:hyperlink r:id="rId246">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CE8">
      <w:pPr>
        <w:pStyle w:val="Heading2"/>
        <w:rPr/>
      </w:pPr>
      <w:bookmarkStart w:colFirst="0" w:colLast="0" w:name="_hquxc3bn16fy" w:id="370"/>
      <w:bookmarkEnd w:id="370"/>
      <w:r w:rsidDel="00000000" w:rsidR="00000000" w:rsidRPr="00000000">
        <w:rPr>
          <w:sz w:val="32"/>
          <w:szCs w:val="32"/>
          <w:rtl w:val="0"/>
        </w:rPr>
        <w:t xml:space="preserve">Import pyspark - Error: No Module named ‘pyspark</w:t>
      </w:r>
      <w:r w:rsidDel="00000000" w:rsidR="00000000" w:rsidRPr="00000000">
        <w:rPr>
          <w:rtl w:val="0"/>
        </w:rPr>
        <w:t xml:space="preserve">’</w:t>
      </w:r>
    </w:p>
    <w:p w:rsidR="00000000" w:rsidDel="00000000" w:rsidP="00000000" w:rsidRDefault="00000000" w:rsidRPr="00000000" w14:paraId="00000CE9">
      <w:pPr>
        <w:rPr/>
      </w:pPr>
      <w:r w:rsidDel="00000000" w:rsidR="00000000" w:rsidRPr="00000000">
        <w:rPr>
          <w:rtl w:val="0"/>
        </w:rPr>
        <w:t xml:space="preserve">Ensure that your `PYTHONPATH` is set correctly to include the PySpark library. You can check if PySpark is pointing to the correct location by running:     </w:t>
      </w:r>
    </w:p>
    <w:p w:rsidR="00000000" w:rsidDel="00000000" w:rsidP="00000000" w:rsidRDefault="00000000" w:rsidRPr="00000000" w14:paraId="00000CEA">
      <w:pPr>
        <w:rPr/>
      </w:pPr>
      <w:r w:rsidDel="00000000" w:rsidR="00000000" w:rsidRPr="00000000">
        <w:rPr>
          <w:rtl w:val="0"/>
        </w:rPr>
        <w:t xml:space="preserve">import pyspark    </w:t>
      </w:r>
    </w:p>
    <w:p w:rsidR="00000000" w:rsidDel="00000000" w:rsidP="00000000" w:rsidRDefault="00000000" w:rsidRPr="00000000" w14:paraId="00000CEB">
      <w:pPr>
        <w:rPr/>
      </w:pPr>
      <w:r w:rsidDel="00000000" w:rsidR="00000000" w:rsidRPr="00000000">
        <w:rPr>
          <w:rtl w:val="0"/>
        </w:rPr>
        <w:t xml:space="preserve">print(pyspark.__file__)  </w:t>
      </w:r>
    </w:p>
    <w:p w:rsidR="00000000" w:rsidDel="00000000" w:rsidP="00000000" w:rsidRDefault="00000000" w:rsidRPr="00000000" w14:paraId="00000CEC">
      <w:pPr>
        <w:rPr/>
      </w:pPr>
      <w:r w:rsidDel="00000000" w:rsidR="00000000" w:rsidRPr="00000000">
        <w:rPr>
          <w:rtl w:val="0"/>
        </w:rPr>
        <w:t xml:space="preserve">It should point to the location where PySpark is installed (e.g., `/home/&lt;your username&gt;/spark/spark-3.x.x-bin-hadoop3.x/python/pyspark/__init__.py`)</w:t>
      </w:r>
    </w:p>
    <w:p w:rsidR="00000000" w:rsidDel="00000000" w:rsidP="00000000" w:rsidRDefault="00000000" w:rsidRPr="00000000" w14:paraId="00000CED">
      <w:pPr>
        <w:rPr>
          <w:sz w:val="36"/>
          <w:szCs w:val="36"/>
        </w:rPr>
      </w:pPr>
      <w:r w:rsidDel="00000000" w:rsidR="00000000" w:rsidRPr="00000000">
        <w:rPr>
          <w:rtl w:val="0"/>
        </w:rPr>
      </w:r>
    </w:p>
    <w:p w:rsidR="00000000" w:rsidDel="00000000" w:rsidP="00000000" w:rsidRDefault="00000000" w:rsidRPr="00000000" w14:paraId="00000CEE">
      <w:pPr>
        <w:pStyle w:val="Heading2"/>
        <w:rPr/>
      </w:pPr>
      <w:bookmarkStart w:colFirst="0" w:colLast="0" w:name="_tief08oe7fax" w:id="371"/>
      <w:bookmarkEnd w:id="371"/>
      <w:r w:rsidDel="00000000" w:rsidR="00000000" w:rsidRPr="00000000">
        <w:rPr>
          <w:rtl w:val="0"/>
        </w:rPr>
        <w:t xml:space="preserve">Cannot find Spark jobs UI at localhost</w:t>
      </w:r>
    </w:p>
    <w:p w:rsidR="00000000" w:rsidDel="00000000" w:rsidP="00000000" w:rsidRDefault="00000000" w:rsidRPr="00000000" w14:paraId="00000CEF">
      <w:pPr>
        <w:rPr/>
      </w:pPr>
      <w:r w:rsidDel="00000000" w:rsidR="00000000" w:rsidRPr="00000000">
        <w:rPr>
          <w:rtl w:val="0"/>
        </w:rPr>
        <w:t xml:space="preserve">This is because current port is in use, Spark UI will run on a different port. You can check which port Spark is using by running this command:</w:t>
      </w:r>
    </w:p>
    <w:p w:rsidR="00000000" w:rsidDel="00000000" w:rsidP="00000000" w:rsidRDefault="00000000" w:rsidRPr="00000000" w14:paraId="00000CF0">
      <w:pPr>
        <w:rPr/>
      </w:pPr>
      <w:r w:rsidDel="00000000" w:rsidR="00000000" w:rsidRPr="00000000">
        <w:rPr>
          <w:rtl w:val="0"/>
        </w:rPr>
        <w:t xml:space="preserve">spark.sparkContext.uiWebUrl </w:t>
      </w:r>
    </w:p>
    <w:p w:rsidR="00000000" w:rsidDel="00000000" w:rsidP="00000000" w:rsidRDefault="00000000" w:rsidRPr="00000000" w14:paraId="00000CF1">
      <w:pPr>
        <w:rPr>
          <w:sz w:val="36"/>
          <w:szCs w:val="36"/>
        </w:rPr>
      </w:pPr>
      <w:r w:rsidDel="00000000" w:rsidR="00000000" w:rsidRPr="00000000">
        <w:rPr>
          <w:rtl w:val="0"/>
        </w:rPr>
        <w:t xml:space="preserve">If it indicates a different port, you should access that specific port instead.  Additionally, ensure that there are no other notebooks or processes that might be using the same port. Clean up unused resources to avoid port conflicts.</w:t>
      </w:r>
      <w:r w:rsidDel="00000000" w:rsidR="00000000" w:rsidRPr="00000000">
        <w:rPr>
          <w:rtl w:val="0"/>
        </w:rPr>
      </w:r>
    </w:p>
    <w:p w:rsidR="00000000" w:rsidDel="00000000" w:rsidP="00000000" w:rsidRDefault="00000000" w:rsidRPr="00000000" w14:paraId="00000CF2">
      <w:pPr>
        <w:pStyle w:val="Heading2"/>
        <w:rPr/>
      </w:pPr>
      <w:bookmarkStart w:colFirst="0" w:colLast="0" w:name="_yebe1rtwjjh" w:id="372"/>
      <w:bookmarkEnd w:id="372"/>
      <w:r w:rsidDel="00000000" w:rsidR="00000000" w:rsidRPr="00000000">
        <w:rPr>
          <w:rtl w:val="0"/>
        </w:rPr>
        <w:t xml:space="preserve">Java+Spark - Easy setup with miniconda env (worked on MacOS)</w:t>
      </w:r>
    </w:p>
    <w:p w:rsidR="00000000" w:rsidDel="00000000" w:rsidP="00000000" w:rsidRDefault="00000000" w:rsidRPr="00000000" w14:paraId="00000CF3">
      <w:pPr>
        <w:rPr/>
      </w:pPr>
      <w:r w:rsidDel="00000000" w:rsidR="00000000" w:rsidRPr="00000000">
        <w:rPr>
          <w:rtl w:val="0"/>
        </w:rPr>
        <w:t xml:space="preserve">If anyone is a Pythonista or becoming one (which you will essentially be one along this journey), and desires to have all python dependencies under same virtual environment (e.g. conda) as done with prefect and previous exercises, simply follow these steps</w:t>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numPr>
          <w:ilvl w:val="0"/>
          <w:numId w:val="115"/>
        </w:numPr>
        <w:ind w:left="720" w:hanging="360"/>
      </w:pPr>
      <w:r w:rsidDel="00000000" w:rsidR="00000000" w:rsidRPr="00000000">
        <w:rPr>
          <w:rtl w:val="0"/>
        </w:rPr>
        <w:t xml:space="preserve">Install OpenJDK 11, </w:t>
      </w:r>
    </w:p>
    <w:p w:rsidR="00000000" w:rsidDel="00000000" w:rsidP="00000000" w:rsidRDefault="00000000" w:rsidRPr="00000000" w14:paraId="00000CF6">
      <w:pPr>
        <w:numPr>
          <w:ilvl w:val="1"/>
          <w:numId w:val="115"/>
        </w:numPr>
        <w:ind w:left="1440" w:hanging="360"/>
      </w:pPr>
      <w:r w:rsidDel="00000000" w:rsidR="00000000" w:rsidRPr="00000000">
        <w:rPr>
          <w:rtl w:val="0"/>
        </w:rPr>
        <w:t xml:space="preserve">on MacOS: </w:t>
      </w:r>
      <w:r w:rsidDel="00000000" w:rsidR="00000000" w:rsidRPr="00000000">
        <w:rPr>
          <w:rFonts w:ascii="Roboto Mono" w:cs="Roboto Mono" w:eastAsia="Roboto Mono" w:hAnsi="Roboto Mono"/>
          <w:shd w:fill="f3f3f3" w:val="clear"/>
          <w:rtl w:val="0"/>
        </w:rPr>
        <w:t xml:space="preserve">$ brew install java11</w:t>
      </w:r>
    </w:p>
    <w:p w:rsidR="00000000" w:rsidDel="00000000" w:rsidP="00000000" w:rsidRDefault="00000000" w:rsidRPr="00000000" w14:paraId="00000CF7">
      <w:pPr>
        <w:numPr>
          <w:ilvl w:val="1"/>
          <w:numId w:val="115"/>
        </w:numPr>
        <w:ind w:left="1440" w:hanging="360"/>
        <w:rPr>
          <w:sz w:val="22"/>
          <w:szCs w:val="22"/>
        </w:rPr>
      </w:pPr>
      <w:r w:rsidDel="00000000" w:rsidR="00000000" w:rsidRPr="00000000">
        <w:rPr>
          <w:rtl w:val="0"/>
        </w:rPr>
        <w:t xml:space="preserve">Add</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export PATH="/opt/homebrew/opt/openjdk@11/bin:$PATH"</w:t>
      </w:r>
    </w:p>
    <w:p w:rsidR="00000000" w:rsidDel="00000000" w:rsidP="00000000" w:rsidRDefault="00000000" w:rsidRPr="00000000" w14:paraId="00000CF8">
      <w:pPr>
        <w:ind w:left="1440" w:firstLine="0"/>
        <w:rPr>
          <w:rFonts w:ascii="Roboto Mono" w:cs="Roboto Mono" w:eastAsia="Roboto Mono" w:hAnsi="Roboto Mono"/>
          <w:shd w:fill="f3f3f3" w:val="clear"/>
        </w:rPr>
      </w:pPr>
      <w:r w:rsidDel="00000000" w:rsidR="00000000" w:rsidRPr="00000000">
        <w:rPr>
          <w:rtl w:val="0"/>
        </w:rPr>
        <w:t xml:space="preserve">to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shd w:fill="f3f3f3" w:val="clear"/>
          <w:rtl w:val="0"/>
        </w:rPr>
        <w:t xml:space="preserve">~/.bashrc</w:t>
      </w:r>
      <w:r w:rsidDel="00000000" w:rsidR="00000000" w:rsidRPr="00000000">
        <w:rPr>
          <w:rtl w:val="0"/>
        </w:rPr>
        <w:t xml:space="preserve"> or </w:t>
      </w:r>
      <w:r w:rsidDel="00000000" w:rsidR="00000000" w:rsidRPr="00000000">
        <w:rPr>
          <w:rFonts w:ascii="Roboto Mono" w:cs="Roboto Mono" w:eastAsia="Roboto Mono" w:hAnsi="Roboto Mono"/>
          <w:shd w:fill="f3f3f3" w:val="clear"/>
          <w:rtl w:val="0"/>
        </w:rPr>
        <w:t xml:space="preserve">~/zshrc</w:t>
      </w:r>
    </w:p>
    <w:p w:rsidR="00000000" w:rsidDel="00000000" w:rsidP="00000000" w:rsidRDefault="00000000" w:rsidRPr="00000000" w14:paraId="00000CF9">
      <w:pPr>
        <w:numPr>
          <w:ilvl w:val="0"/>
          <w:numId w:val="115"/>
        </w:numPr>
        <w:ind w:left="720" w:hanging="360"/>
      </w:pPr>
      <w:r w:rsidDel="00000000" w:rsidR="00000000" w:rsidRPr="00000000">
        <w:rPr>
          <w:rtl w:val="0"/>
        </w:rPr>
        <w:t xml:space="preserve">Activate working environment (by pipenv / poetry / conda)</w:t>
      </w:r>
    </w:p>
    <w:p w:rsidR="00000000" w:rsidDel="00000000" w:rsidP="00000000" w:rsidRDefault="00000000" w:rsidRPr="00000000" w14:paraId="00000CFA">
      <w:pPr>
        <w:numPr>
          <w:ilvl w:val="0"/>
          <w:numId w:val="115"/>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 pip install pyspark</w:t>
      </w:r>
    </w:p>
    <w:p w:rsidR="00000000" w:rsidDel="00000000" w:rsidP="00000000" w:rsidRDefault="00000000" w:rsidRPr="00000000" w14:paraId="00000CFB">
      <w:pPr>
        <w:numPr>
          <w:ilvl w:val="0"/>
          <w:numId w:val="115"/>
        </w:numPr>
        <w:ind w:left="720" w:hanging="360"/>
        <w:rPr>
          <w:rFonts w:ascii="Roboto Mono" w:cs="Roboto Mono" w:eastAsia="Roboto Mono" w:hAnsi="Roboto Mono"/>
        </w:rPr>
      </w:pPr>
      <w:r w:rsidDel="00000000" w:rsidR="00000000" w:rsidRPr="00000000">
        <w:rPr>
          <w:rtl w:val="0"/>
        </w:rPr>
        <w:t xml:space="preserve">Work with exercises as normal</w:t>
      </w: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t xml:space="preserve">All default commands of spark will be also available at shell session under activated enviroment.</w:t>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Hope this can help!</w:t>
      </w:r>
    </w:p>
    <w:p w:rsidR="00000000" w:rsidDel="00000000" w:rsidP="00000000" w:rsidRDefault="00000000" w:rsidRPr="00000000" w14:paraId="00000D00">
      <w:pPr>
        <w:rPr>
          <w:i w:val="1"/>
        </w:rPr>
      </w:pPr>
      <w:r w:rsidDel="00000000" w:rsidR="00000000" w:rsidRPr="00000000">
        <w:rPr>
          <w:rtl w:val="0"/>
        </w:rPr>
      </w:r>
    </w:p>
    <w:p w:rsidR="00000000" w:rsidDel="00000000" w:rsidP="00000000" w:rsidRDefault="00000000" w:rsidRPr="00000000" w14:paraId="00000D01">
      <w:pPr>
        <w:rPr>
          <w:i w:val="1"/>
        </w:rPr>
      </w:pPr>
      <w:r w:rsidDel="00000000" w:rsidR="00000000" w:rsidRPr="00000000">
        <w:rPr>
          <w:i w:val="1"/>
          <w:rtl w:val="0"/>
        </w:rPr>
        <w:t xml:space="preserve">P.s. you won’t need findspark to firstly initialize.</w:t>
      </w:r>
    </w:p>
    <w:p w:rsidR="00000000" w:rsidDel="00000000" w:rsidP="00000000" w:rsidRDefault="00000000" w:rsidRPr="00000000" w14:paraId="00000D02">
      <w:pPr>
        <w:rPr>
          <w:i w:val="1"/>
        </w:rPr>
      </w:pPr>
      <w:r w:rsidDel="00000000" w:rsidR="00000000" w:rsidRPr="00000000">
        <w:rPr>
          <w:rtl w:val="0"/>
        </w:rPr>
      </w:r>
    </w:p>
    <w:p w:rsidR="00000000" w:rsidDel="00000000" w:rsidP="00000000" w:rsidRDefault="00000000" w:rsidRPr="00000000" w14:paraId="00000D03">
      <w:pPr>
        <w:rPr>
          <w:i w:val="1"/>
        </w:rPr>
      </w:pPr>
      <w:r w:rsidDel="00000000" w:rsidR="00000000" w:rsidRPr="00000000">
        <w:rPr>
          <w:rtl w:val="0"/>
        </w:rPr>
      </w:r>
    </w:p>
    <w:p w:rsidR="00000000" w:rsidDel="00000000" w:rsidP="00000000" w:rsidRDefault="00000000" w:rsidRPr="00000000" w14:paraId="00000D04">
      <w:pPr>
        <w:spacing w:after="60" w:before="60" w:line="360.0024000000001" w:lineRule="auto"/>
        <w:rPr>
          <w:b w:val="1"/>
        </w:rPr>
      </w:pPr>
      <w:r w:rsidDel="00000000" w:rsidR="00000000" w:rsidRPr="00000000">
        <w:rPr>
          <w:b w:val="1"/>
          <w:rtl w:val="0"/>
        </w:rPr>
        <w:t xml:space="preserve">Py4J - Py4JJavaError: An error occurred while calling (...)  java.net.ConnectException: Connection refused: no further information; </w:t>
      </w:r>
    </w:p>
    <w:p w:rsidR="00000000" w:rsidDel="00000000" w:rsidP="00000000" w:rsidRDefault="00000000" w:rsidRPr="00000000" w14:paraId="00000D05">
      <w:pPr>
        <w:spacing w:after="60" w:before="60" w:line="360.0024000000001" w:lineRule="auto"/>
        <w:rPr/>
      </w:pPr>
      <w:r w:rsidDel="00000000" w:rsidR="00000000" w:rsidRPr="00000000">
        <w:rPr>
          <w:rtl w:val="0"/>
        </w:rPr>
        <w:t xml:space="preserve">If you're getting `Py4JavaError` with a generic root cause, such as the described above (Connection refused: no further information). You're most likely using incompatible versions of the JDK or Python with Spark.</w:t>
      </w:r>
    </w:p>
    <w:p w:rsidR="00000000" w:rsidDel="00000000" w:rsidP="00000000" w:rsidRDefault="00000000" w:rsidRPr="00000000" w14:paraId="00000D06">
      <w:pPr>
        <w:spacing w:after="60" w:before="60" w:line="360.0024000000001" w:lineRule="auto"/>
        <w:rPr>
          <w:rFonts w:ascii="Roboto Mono" w:cs="Roboto Mono" w:eastAsia="Roboto Mono" w:hAnsi="Roboto Mono"/>
          <w:shd w:fill="f3f3f3" w:val="clear"/>
        </w:rPr>
      </w:pPr>
      <w:r w:rsidDel="00000000" w:rsidR="00000000" w:rsidRPr="00000000">
        <w:rPr>
          <w:rtl w:val="0"/>
        </w:rPr>
        <w:br w:type="textWrapping"/>
        <w:t xml:space="preserve">As of the </w:t>
      </w:r>
      <w:hyperlink r:id="rId247">
        <w:r w:rsidDel="00000000" w:rsidR="00000000" w:rsidRPr="00000000">
          <w:rPr>
            <w:u w:val="single"/>
            <w:rtl w:val="0"/>
          </w:rPr>
          <w:t xml:space="preserve">current latest Spark version (3.5.0)</w:t>
        </w:r>
      </w:hyperlink>
      <w:r w:rsidDel="00000000" w:rsidR="00000000" w:rsidRPr="00000000">
        <w:rPr>
          <w:rtl w:val="0"/>
        </w:rPr>
        <w:t xml:space="preserve">, it supports JDK 8 / 11 / 17. All of which can be easily installed with </w:t>
      </w:r>
      <w:hyperlink r:id="rId248">
        <w:r w:rsidDel="00000000" w:rsidR="00000000" w:rsidRPr="00000000">
          <w:rPr>
            <w:u w:val="single"/>
            <w:rtl w:val="0"/>
          </w:rPr>
          <w:t xml:space="preserve">SDKMan!</w:t>
        </w:r>
      </w:hyperlink>
      <w:r w:rsidDel="00000000" w:rsidR="00000000" w:rsidRPr="00000000">
        <w:rPr>
          <w:rtl w:val="0"/>
        </w:rPr>
        <w:t xml:space="preserve"> on macOS or Linux environments</w:t>
        <w:br w:type="textWrapping"/>
        <w:br w:type="textWrapping"/>
      </w:r>
      <w:r w:rsidDel="00000000" w:rsidR="00000000" w:rsidRPr="00000000">
        <w:rPr>
          <w:rFonts w:ascii="Roboto Mono" w:cs="Roboto Mono" w:eastAsia="Roboto Mono" w:hAnsi="Roboto Mono"/>
          <w:shd w:fill="f3f3f3" w:val="clear"/>
          <w:rtl w:val="0"/>
        </w:rPr>
        <w:t xml:space="preserve">$ sdk install java 17.0.10-librca</w:t>
        <w:br w:type="textWrapping"/>
        <w:t xml:space="preserve">$ sdk install spark 3.5.0</w:t>
        <w:br w:type="textWrapping"/>
        <w:t xml:space="preserve">$ sdk install hadoop 3.3.5py4j</w:t>
        <w:br w:type="textWrapping"/>
      </w:r>
    </w:p>
    <w:p w:rsidR="00000000" w:rsidDel="00000000" w:rsidP="00000000" w:rsidRDefault="00000000" w:rsidRPr="00000000" w14:paraId="00000D07">
      <w:pPr>
        <w:spacing w:line="240" w:lineRule="auto"/>
        <w:rPr>
          <w:i w:val="1"/>
        </w:rPr>
      </w:pPr>
      <w:hyperlink r:id="rId249">
        <w:r w:rsidDel="00000000" w:rsidR="00000000" w:rsidRPr="00000000">
          <w:rPr>
            <w:u w:val="single"/>
            <w:rtl w:val="0"/>
          </w:rPr>
          <w:t xml:space="preserve">As PySpark 3.5.0 supports Python 3.8+</w:t>
        </w:r>
      </w:hyperlink>
      <w:r w:rsidDel="00000000" w:rsidR="00000000" w:rsidRPr="00000000">
        <w:rPr>
          <w:rtl w:val="0"/>
        </w:rPr>
        <w:t xml:space="preserve"> make sure you're setting up your virtualenv with either 3.8 / 3.9 / 3.10 / 3.11 (Most importantly avoid using 3.12 for now as not all libs in the data-science/engineering ecosystem are fully package for that)</w:t>
        <w:br w:type="textWrapping"/>
        <w:br w:type="textWrapping"/>
        <w:br w:type="textWrapping"/>
      </w:r>
      <w:r w:rsidDel="00000000" w:rsidR="00000000" w:rsidRPr="00000000">
        <w:rPr>
          <w:rFonts w:ascii="Roboto Mono" w:cs="Roboto Mono" w:eastAsia="Roboto Mono" w:hAnsi="Roboto Mono"/>
          <w:shd w:fill="f3f3f3" w:val="clear"/>
          <w:rtl w:val="0"/>
        </w:rPr>
        <w:t xml:space="preserve">$ conda create -n ENV_NAME python=3.11</w:t>
      </w:r>
      <w:r w:rsidDel="00000000" w:rsidR="00000000" w:rsidRPr="00000000">
        <w:rPr>
          <w:rtl w:val="0"/>
        </w:rPr>
      </w:r>
    </w:p>
    <w:p w:rsidR="00000000" w:rsidDel="00000000" w:rsidP="00000000" w:rsidRDefault="00000000" w:rsidRPr="00000000" w14:paraId="00000D08">
      <w:pPr>
        <w:spacing w:line="240" w:lineRule="auto"/>
        <w:rPr>
          <w:i w:val="1"/>
        </w:rPr>
      </w:pPr>
      <w:r w:rsidDel="00000000" w:rsidR="00000000" w:rsidRPr="00000000">
        <w:rPr>
          <w:rFonts w:ascii="Roboto Mono" w:cs="Roboto Mono" w:eastAsia="Roboto Mono" w:hAnsi="Roboto Mono"/>
          <w:shd w:fill="f3f3f3" w:val="clear"/>
          <w:rtl w:val="0"/>
        </w:rPr>
        <w:t xml:space="preserve">$ conda activate ENV_NAME</w:t>
      </w:r>
      <w:r w:rsidDel="00000000" w:rsidR="00000000" w:rsidRPr="00000000">
        <w:rPr>
          <w:rtl w:val="0"/>
        </w:rPr>
      </w:r>
    </w:p>
    <w:p w:rsidR="00000000" w:rsidDel="00000000" w:rsidP="00000000" w:rsidRDefault="00000000" w:rsidRPr="00000000" w14:paraId="00000D0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pip install pyspark==3.5.0</w:t>
      </w:r>
    </w:p>
    <w:p w:rsidR="00000000" w:rsidDel="00000000" w:rsidP="00000000" w:rsidRDefault="00000000" w:rsidRPr="00000000" w14:paraId="00000D0A">
      <w:pPr>
        <w:spacing w:line="240" w:lineRule="auto"/>
        <w:rPr/>
      </w:pPr>
      <w:r w:rsidDel="00000000" w:rsidR="00000000" w:rsidRPr="00000000">
        <w:rPr>
          <w:rtl w:val="0"/>
        </w:rPr>
      </w:r>
    </w:p>
    <w:p w:rsidR="00000000" w:rsidDel="00000000" w:rsidP="00000000" w:rsidRDefault="00000000" w:rsidRPr="00000000" w14:paraId="00000D0B">
      <w:pPr>
        <w:spacing w:line="240" w:lineRule="auto"/>
        <w:rPr/>
      </w:pPr>
      <w:r w:rsidDel="00000000" w:rsidR="00000000" w:rsidRPr="00000000">
        <w:rPr>
          <w:rtl w:val="0"/>
        </w:rPr>
        <w:t xml:space="preserve">This setup makes installing `findspark` and the likes of it unnecessary. Happy coding.</w:t>
      </w:r>
    </w:p>
    <w:p w:rsidR="00000000" w:rsidDel="00000000" w:rsidP="00000000" w:rsidRDefault="00000000" w:rsidRPr="00000000" w14:paraId="00000D0C">
      <w:pPr>
        <w:rPr>
          <w:i w:val="1"/>
        </w:rPr>
      </w:pPr>
      <w:r w:rsidDel="00000000" w:rsidR="00000000" w:rsidRPr="00000000">
        <w:rPr>
          <w:rtl w:val="0"/>
        </w:rPr>
      </w:r>
    </w:p>
    <w:p w:rsidR="00000000" w:rsidDel="00000000" w:rsidP="00000000" w:rsidRDefault="00000000" w:rsidRPr="00000000" w14:paraId="00000D0D">
      <w:pPr>
        <w:spacing w:after="0" w:line="331.2" w:lineRule="auto"/>
        <w:rPr>
          <w:rFonts w:ascii="Courier New" w:cs="Courier New" w:eastAsia="Courier New" w:hAnsi="Courier New"/>
          <w:b w:val="1"/>
          <w:sz w:val="25"/>
          <w:szCs w:val="25"/>
          <w:shd w:fill="f3f3f3" w:val="clear"/>
        </w:rPr>
      </w:pPr>
      <w:r w:rsidDel="00000000" w:rsidR="00000000" w:rsidRPr="00000000">
        <w:rPr>
          <w:b w:val="1"/>
          <w:rtl w:val="0"/>
        </w:rPr>
        <w:t xml:space="preserve">Py4J - </w:t>
      </w:r>
      <w:r w:rsidDel="00000000" w:rsidR="00000000" w:rsidRPr="00000000">
        <w:rPr>
          <w:rFonts w:ascii="Courier New" w:cs="Courier New" w:eastAsia="Courier New" w:hAnsi="Courier New"/>
          <w:b w:val="1"/>
          <w:sz w:val="25"/>
          <w:szCs w:val="25"/>
          <w:shd w:fill="f3f3f3" w:val="clear"/>
          <w:rtl w:val="0"/>
        </w:rPr>
        <w:t xml:space="preserve">Py4JJavaError</w:t>
      </w:r>
      <w:r w:rsidDel="00000000" w:rsidR="00000000" w:rsidRPr="00000000">
        <w:rPr>
          <w:rFonts w:ascii="Courier New" w:cs="Courier New" w:eastAsia="Courier New" w:hAnsi="Courier New"/>
          <w:sz w:val="25"/>
          <w:szCs w:val="25"/>
          <w:shd w:fill="f3f3f3" w:val="clear"/>
          <w:rtl w:val="0"/>
        </w:rPr>
        <w:t xml:space="preserve">: An error occurred while calling o54.parquet. Or any kind of </w:t>
      </w:r>
      <w:r w:rsidDel="00000000" w:rsidR="00000000" w:rsidRPr="00000000">
        <w:rPr>
          <w:rFonts w:ascii="Courier New" w:cs="Courier New" w:eastAsia="Courier New" w:hAnsi="Courier New"/>
          <w:b w:val="1"/>
          <w:sz w:val="25"/>
          <w:szCs w:val="25"/>
          <w:shd w:fill="f3f3f3" w:val="clear"/>
          <w:rtl w:val="0"/>
        </w:rPr>
        <w:t xml:space="preserve">Py4JJavaError that show up after run df.write.parquet('zones')(On window)</w:t>
      </w:r>
    </w:p>
    <w:p w:rsidR="00000000" w:rsidDel="00000000" w:rsidP="00000000" w:rsidRDefault="00000000" w:rsidRPr="00000000" w14:paraId="00000D0E">
      <w:pPr>
        <w:spacing w:after="0" w:line="331.2" w:lineRule="auto"/>
        <w:rPr>
          <w:rFonts w:ascii="Courier New" w:cs="Courier New" w:eastAsia="Courier New" w:hAnsi="Courier New"/>
          <w:b w:val="1"/>
          <w:sz w:val="25"/>
          <w:szCs w:val="25"/>
          <w:shd w:fill="f3f3f3" w:val="clear"/>
        </w:rPr>
      </w:pPr>
      <w:r w:rsidDel="00000000" w:rsidR="00000000" w:rsidRPr="00000000">
        <w:rPr>
          <w:rtl w:val="0"/>
        </w:rPr>
      </w:r>
    </w:p>
    <w:p w:rsidR="00000000" w:rsidDel="00000000" w:rsidP="00000000" w:rsidRDefault="00000000" w:rsidRPr="00000000" w14:paraId="00000D0F">
      <w:pPr>
        <w:spacing w:after="60" w:before="60" w:line="360.0024000000001" w:lineRule="auto"/>
        <w:rPr/>
      </w:pPr>
      <w:r w:rsidDel="00000000" w:rsidR="00000000" w:rsidRPr="00000000">
        <w:rPr>
          <w:rtl w:val="0"/>
        </w:rPr>
        <w:t xml:space="preserve">This assume you already correctly set up the PATH in the nano ~/.bashrc</w:t>
      </w:r>
    </w:p>
    <w:p w:rsidR="00000000" w:rsidDel="00000000" w:rsidP="00000000" w:rsidRDefault="00000000" w:rsidRPr="00000000" w14:paraId="00000D10">
      <w:pPr>
        <w:spacing w:after="60" w:before="60" w:line="360.0024000000001" w:lineRule="auto"/>
        <w:rPr/>
      </w:pPr>
      <w:r w:rsidDel="00000000" w:rsidR="00000000" w:rsidRPr="00000000">
        <w:rPr>
          <w:rtl w:val="0"/>
        </w:rPr>
        <w:t xml:space="preserve">Here my </w:t>
      </w:r>
    </w:p>
    <w:p w:rsidR="00000000" w:rsidDel="00000000" w:rsidP="00000000" w:rsidRDefault="00000000" w:rsidRPr="00000000" w14:paraId="00000D11">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JAVA_HOME="/c/tools/jdk-11.0.21"</w:t>
      </w:r>
    </w:p>
    <w:p w:rsidR="00000000" w:rsidDel="00000000" w:rsidP="00000000" w:rsidRDefault="00000000" w:rsidRPr="00000000" w14:paraId="00000D12">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PATH="${JAVA_HOME}/bin:${PATH}"</w:t>
      </w:r>
    </w:p>
    <w:p w:rsidR="00000000" w:rsidDel="00000000" w:rsidP="00000000" w:rsidRDefault="00000000" w:rsidRPr="00000000" w14:paraId="00000D13">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14">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HADOOP_HOME="/c/tools/hadoop-3.2.0"</w:t>
      </w:r>
    </w:p>
    <w:p w:rsidR="00000000" w:rsidDel="00000000" w:rsidP="00000000" w:rsidRDefault="00000000" w:rsidRPr="00000000" w14:paraId="00000D15">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PATH="${HADOOP_HOME}/bin:${PATH}"</w:t>
      </w:r>
    </w:p>
    <w:p w:rsidR="00000000" w:rsidDel="00000000" w:rsidP="00000000" w:rsidRDefault="00000000" w:rsidRPr="00000000" w14:paraId="00000D16">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17">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SPARK_HOME="/c/tools/spark-3.3.2-bin-hadoop3"</w:t>
      </w:r>
    </w:p>
    <w:p w:rsidR="00000000" w:rsidDel="00000000" w:rsidP="00000000" w:rsidRDefault="00000000" w:rsidRPr="00000000" w14:paraId="00000D18">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PATH="${SPARK_HOME}/bin:${PATH}"</w:t>
      </w:r>
    </w:p>
    <w:p w:rsidR="00000000" w:rsidDel="00000000" w:rsidP="00000000" w:rsidRDefault="00000000" w:rsidRPr="00000000" w14:paraId="00000D19">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1A">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PYTHONPATH="${SPARK_HOME}/python/:$PYTHONPATH"</w:t>
      </w:r>
    </w:p>
    <w:p w:rsidR="00000000" w:rsidDel="00000000" w:rsidP="00000000" w:rsidRDefault="00000000" w:rsidRPr="00000000" w14:paraId="00000D1B">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PYTHONPATH="${SPARK_HOME}spark-3.5.1-bin-hadoop3py4j-0.10.9.5-src.zip:$PYTHONPATH"</w:t>
      </w:r>
    </w:p>
    <w:p w:rsidR="00000000" w:rsidDel="00000000" w:rsidP="00000000" w:rsidRDefault="00000000" w:rsidRPr="00000000" w14:paraId="00000D1C">
      <w:pPr>
        <w:rPr/>
      </w:pPr>
      <w:r w:rsidDel="00000000" w:rsidR="00000000" w:rsidRPr="00000000">
        <w:rPr>
          <w:rtl w:val="0"/>
        </w:rPr>
        <w:t xml:space="preserve">You also need to add environment variables correctly which paths to java jdk, spark and hadoop through</w:t>
      </w:r>
    </w:p>
    <w:p w:rsidR="00000000" w:rsidDel="00000000" w:rsidP="00000000" w:rsidRDefault="00000000" w:rsidRPr="00000000" w14:paraId="00000D1D">
      <w:pPr>
        <w:rPr/>
      </w:pPr>
      <w:r w:rsidDel="00000000" w:rsidR="00000000" w:rsidRPr="00000000">
        <w:rPr>
          <w:rtl w:val="0"/>
        </w:rPr>
        <w:t xml:space="preserve">Go to </w:t>
      </w:r>
      <w:hyperlink r:id="rId250">
        <w:r w:rsidDel="00000000" w:rsidR="00000000" w:rsidRPr="00000000">
          <w:rPr>
            <w:u w:val="single"/>
            <w:rtl w:val="0"/>
          </w:rPr>
          <w:t xml:space="preserve">Stephenlaye2/winutils3.3.0: winutils.exe hadoop.dll and hdfs.dll binaries for hadoop windows (github.com)</w:t>
        </w:r>
      </w:hyperlink>
      <w:r w:rsidDel="00000000" w:rsidR="00000000" w:rsidRPr="00000000">
        <w:rPr>
          <w:rtl w:val="0"/>
        </w:rPr>
        <w:t xml:space="preserve">, download the right winutils for hadoop-3.2.0. Then create a new folder,bin and put every thing in side to make a /c/tools/hadoop-3.2.0/bin(You might not need to do this, but after testing it without the /bin I could not make it to work)</w:t>
      </w:r>
    </w:p>
    <w:p w:rsidR="00000000" w:rsidDel="00000000" w:rsidP="00000000" w:rsidRDefault="00000000" w:rsidRPr="00000000" w14:paraId="00000D1E">
      <w:pPr>
        <w:rPr/>
      </w:pPr>
      <w:r w:rsidDel="00000000" w:rsidR="00000000" w:rsidRPr="00000000">
        <w:rPr>
          <w:rtl w:val="0"/>
        </w:rPr>
        <w:t xml:space="preserve">Then follow the solution in this video: </w:t>
      </w:r>
      <w:hyperlink r:id="rId251">
        <w:r w:rsidDel="00000000" w:rsidR="00000000" w:rsidRPr="00000000">
          <w:rPr>
            <w:u w:val="single"/>
            <w:rtl w:val="0"/>
          </w:rPr>
          <w:t xml:space="preserve">How To Resolve Issue with Writing DataFrame to Local File | winutils | msvcp100.dll (youtube.com)</w:t>
        </w:r>
      </w:hyperlink>
      <w:r w:rsidDel="00000000" w:rsidR="00000000" w:rsidRPr="00000000">
        <w:rPr>
          <w:rtl w:val="0"/>
        </w:rPr>
      </w:r>
    </w:p>
    <w:p w:rsidR="00000000" w:rsidDel="00000000" w:rsidP="00000000" w:rsidRDefault="00000000" w:rsidRPr="00000000" w14:paraId="00000D1F">
      <w:pPr>
        <w:rPr>
          <w:i w:val="1"/>
        </w:rPr>
      </w:pPr>
      <w:r w:rsidDel="00000000" w:rsidR="00000000" w:rsidRPr="00000000">
        <w:rPr>
          <w:b w:val="1"/>
          <w:rtl w:val="0"/>
        </w:rPr>
        <w:t xml:space="preserve">Remember to restart IDE and computer, </w:t>
      </w:r>
      <w:r w:rsidDel="00000000" w:rsidR="00000000" w:rsidRPr="00000000">
        <w:rPr>
          <w:rtl w:val="0"/>
        </w:rPr>
        <w:t xml:space="preserve">After the error </w:t>
      </w:r>
      <w:r w:rsidDel="00000000" w:rsidR="00000000" w:rsidRPr="00000000">
        <w:rPr>
          <w:rFonts w:ascii="Courier New" w:cs="Courier New" w:eastAsia="Courier New" w:hAnsi="Courier New"/>
          <w:sz w:val="25"/>
          <w:szCs w:val="25"/>
          <w:shd w:fill="f3f3f3" w:val="clear"/>
          <w:rtl w:val="0"/>
        </w:rPr>
        <w:t xml:space="preserve">An error occurred while calling o54.parquet.  is </w:t>
      </w:r>
      <w:r w:rsidDel="00000000" w:rsidR="00000000" w:rsidRPr="00000000">
        <w:rPr>
          <w:rtl w:val="0"/>
        </w:rPr>
        <w:t xml:space="preserve">fixed but new errors like </w:t>
      </w:r>
      <w:r w:rsidDel="00000000" w:rsidR="00000000" w:rsidRPr="00000000">
        <w:rPr>
          <w:rFonts w:ascii="Courier New" w:cs="Courier New" w:eastAsia="Courier New" w:hAnsi="Courier New"/>
          <w:sz w:val="25"/>
          <w:szCs w:val="25"/>
          <w:shd w:fill="f3f3f3" w:val="clear"/>
          <w:rtl w:val="0"/>
        </w:rPr>
        <w:t xml:space="preserve">o31.parquet. Or o35.parquet. </w:t>
      </w:r>
      <w:r w:rsidDel="00000000" w:rsidR="00000000" w:rsidRPr="00000000">
        <w:rPr>
          <w:rtl w:val="0"/>
        </w:rPr>
        <w:t xml:space="preserve">appear. </w:t>
      </w:r>
      <w:r w:rsidDel="00000000" w:rsidR="00000000" w:rsidRPr="00000000">
        <w:rPr>
          <w:rtl w:val="0"/>
        </w:rPr>
      </w:r>
    </w:p>
    <w:p w:rsidR="00000000" w:rsidDel="00000000" w:rsidP="00000000" w:rsidRDefault="00000000" w:rsidRPr="00000000" w14:paraId="00000D20">
      <w:pPr>
        <w:pStyle w:val="Heading2"/>
        <w:rPr/>
      </w:pPr>
      <w:bookmarkStart w:colFirst="0" w:colLast="0" w:name="_31d3k4z0t1vf" w:id="373"/>
      <w:bookmarkEnd w:id="373"/>
      <w:r w:rsidDel="00000000" w:rsidR="00000000" w:rsidRPr="00000000">
        <w:rPr>
          <w:rtl w:val="0"/>
        </w:rPr>
        <w:t xml:space="preserve">Spark - Installation Error Code 1603</w:t>
      </w:r>
    </w:p>
    <w:p w:rsidR="00000000" w:rsidDel="00000000" w:rsidP="00000000" w:rsidRDefault="00000000" w:rsidRPr="00000000" w14:paraId="00000D21">
      <w:pPr>
        <w:spacing w:after="240" w:before="240" w:lineRule="auto"/>
        <w:rPr/>
      </w:pPr>
      <w:r w:rsidDel="00000000" w:rsidR="00000000" w:rsidRPr="00000000">
        <w:rPr>
          <w:b w:val="1"/>
          <w:rtl w:val="0"/>
        </w:rPr>
        <w:t xml:space="preserve">Issue:</w:t>
      </w:r>
      <w:r w:rsidDel="00000000" w:rsidR="00000000" w:rsidRPr="00000000">
        <w:rPr>
          <w:rtl w:val="0"/>
        </w:rPr>
        <w:t xml:space="preserve"> Spark installation on Windows completed but failed to run.</w:t>
      </w:r>
    </w:p>
    <w:p w:rsidR="00000000" w:rsidDel="00000000" w:rsidP="00000000" w:rsidRDefault="00000000" w:rsidRPr="00000000" w14:paraId="00000D22">
      <w:pPr>
        <w:spacing w:after="240" w:before="240" w:lineRule="auto"/>
        <w:rPr/>
      </w:pPr>
      <w:r w:rsidDel="00000000" w:rsidR="00000000" w:rsidRPr="00000000">
        <w:rPr>
          <w:rtl w:val="0"/>
        </w:rPr>
        <w:t xml:space="preserve">This is a common Windows Installer error code indicating that there was a fatal error during installation. It often occurs due to issues like insufficient permissions, conflicts with other software, or problems with the installer package.</w:t>
      </w:r>
    </w:p>
    <w:p w:rsidR="00000000" w:rsidDel="00000000" w:rsidP="00000000" w:rsidRDefault="00000000" w:rsidRPr="00000000" w14:paraId="00000D23">
      <w:pPr>
        <w:spacing w:after="240" w:before="240" w:lineRule="auto"/>
        <w:rPr>
          <w:b w:val="1"/>
        </w:rPr>
      </w:pPr>
      <w:r w:rsidDel="00000000" w:rsidR="00000000" w:rsidRPr="00000000">
        <w:rPr>
          <w:b w:val="1"/>
          <w:rtl w:val="0"/>
        </w:rPr>
        <w:t xml:space="preserve">Step to solve the issue:</w:t>
      </w:r>
    </w:p>
    <w:p w:rsidR="00000000" w:rsidDel="00000000" w:rsidP="00000000" w:rsidRDefault="00000000" w:rsidRPr="00000000" w14:paraId="00000D24">
      <w:pPr>
        <w:spacing w:after="240" w:before="240" w:lineRule="auto"/>
        <w:rPr>
          <w:b w:val="1"/>
        </w:rPr>
      </w:pPr>
      <w:r w:rsidDel="00000000" w:rsidR="00000000" w:rsidRPr="00000000">
        <w:rPr>
          <w:b w:val="1"/>
          <w:rtl w:val="0"/>
        </w:rPr>
        <w:t xml:space="preserve">Installing Chocolatey</w:t>
      </w:r>
    </w:p>
    <w:p w:rsidR="00000000" w:rsidDel="00000000" w:rsidP="00000000" w:rsidRDefault="00000000" w:rsidRPr="00000000" w14:paraId="00000D25">
      <w:pPr>
        <w:spacing w:after="240" w:before="240" w:lineRule="auto"/>
        <w:rPr/>
      </w:pPr>
      <w:r w:rsidDel="00000000" w:rsidR="00000000" w:rsidRPr="00000000">
        <w:rPr>
          <w:rtl w:val="0"/>
        </w:rPr>
        <w:t xml:space="preserve">Chocolatey is a package manager for Windows, which makes it easy to install, update, and manage software.</w:t>
      </w:r>
    </w:p>
    <w:p w:rsidR="00000000" w:rsidDel="00000000" w:rsidP="00000000" w:rsidRDefault="00000000" w:rsidRPr="00000000" w14:paraId="00000D26">
      <w:pPr>
        <w:spacing w:after="240" w:before="240" w:lineRule="auto"/>
        <w:rPr>
          <w:b w:val="1"/>
        </w:rPr>
      </w:pPr>
      <w:r w:rsidDel="00000000" w:rsidR="00000000" w:rsidRPr="00000000">
        <w:rPr>
          <w:b w:val="1"/>
          <w:rtl w:val="0"/>
        </w:rPr>
        <w:t xml:space="preserve">Installation Steps</w:t>
      </w:r>
    </w:p>
    <w:p w:rsidR="00000000" w:rsidDel="00000000" w:rsidP="00000000" w:rsidRDefault="00000000" w:rsidRPr="00000000" w14:paraId="00000D27">
      <w:pPr>
        <w:numPr>
          <w:ilvl w:val="0"/>
          <w:numId w:val="42"/>
        </w:numPr>
        <w:spacing w:after="0" w:afterAutospacing="0" w:before="240" w:lineRule="auto"/>
        <w:ind w:left="720" w:hanging="360"/>
      </w:pPr>
      <w:r w:rsidDel="00000000" w:rsidR="00000000" w:rsidRPr="00000000">
        <w:rPr>
          <w:b w:val="1"/>
          <w:rtl w:val="0"/>
        </w:rPr>
        <w:t xml:space="preserve">Open PowerShell as an Administrator</w:t>
        <w:br w:type="textWrapping"/>
      </w:r>
    </w:p>
    <w:p w:rsidR="00000000" w:rsidDel="00000000" w:rsidP="00000000" w:rsidRDefault="00000000" w:rsidRPr="00000000" w14:paraId="00000D28">
      <w:pPr>
        <w:numPr>
          <w:ilvl w:val="1"/>
          <w:numId w:val="42"/>
        </w:numPr>
        <w:spacing w:after="0" w:afterAutospacing="0" w:before="0" w:beforeAutospacing="0" w:lineRule="auto"/>
        <w:ind w:left="1440" w:hanging="360"/>
      </w:pPr>
      <w:r w:rsidDel="00000000" w:rsidR="00000000" w:rsidRPr="00000000">
        <w:rPr>
          <w:rtl w:val="0"/>
        </w:rPr>
        <w:t xml:space="preserve">Press </w:t>
      </w:r>
      <w:r w:rsidDel="00000000" w:rsidR="00000000" w:rsidRPr="00000000">
        <w:rPr>
          <w:rFonts w:ascii="Roboto Mono" w:cs="Roboto Mono" w:eastAsia="Roboto Mono" w:hAnsi="Roboto Mono"/>
          <w:color w:val="188038"/>
          <w:rtl w:val="0"/>
        </w:rPr>
        <w:t xml:space="preserve">Win + X</w:t>
      </w:r>
      <w:r w:rsidDel="00000000" w:rsidR="00000000" w:rsidRPr="00000000">
        <w:rPr>
          <w:rtl w:val="0"/>
        </w:rPr>
        <w:t xml:space="preserve"> and select </w:t>
      </w:r>
      <w:r w:rsidDel="00000000" w:rsidR="00000000" w:rsidRPr="00000000">
        <w:rPr>
          <w:rFonts w:ascii="Roboto Mono" w:cs="Roboto Mono" w:eastAsia="Roboto Mono" w:hAnsi="Roboto Mono"/>
          <w:color w:val="188038"/>
          <w:rtl w:val="0"/>
        </w:rPr>
        <w:t xml:space="preserve">Windows PowerShell (Admin)</w:t>
      </w:r>
      <w:r w:rsidDel="00000000" w:rsidR="00000000" w:rsidRPr="00000000">
        <w:rPr>
          <w:rtl w:val="0"/>
        </w:rPr>
        <w:t xml:space="preserve"> or search for </w:t>
      </w:r>
      <w:r w:rsidDel="00000000" w:rsidR="00000000" w:rsidRPr="00000000">
        <w:rPr>
          <w:rFonts w:ascii="Roboto Mono" w:cs="Roboto Mono" w:eastAsia="Roboto Mono" w:hAnsi="Roboto Mono"/>
          <w:color w:val="188038"/>
          <w:rtl w:val="0"/>
        </w:rPr>
        <w:t xml:space="preserve">PowerShell</w:t>
      </w:r>
      <w:r w:rsidDel="00000000" w:rsidR="00000000" w:rsidRPr="00000000">
        <w:rPr>
          <w:rtl w:val="0"/>
        </w:rPr>
        <w:t xml:space="preserve">, right-click, and select </w:t>
      </w:r>
      <w:r w:rsidDel="00000000" w:rsidR="00000000" w:rsidRPr="00000000">
        <w:rPr>
          <w:rFonts w:ascii="Roboto Mono" w:cs="Roboto Mono" w:eastAsia="Roboto Mono" w:hAnsi="Roboto Mono"/>
          <w:color w:val="188038"/>
          <w:rtl w:val="0"/>
        </w:rPr>
        <w:t xml:space="preserve">Run as administrator</w:t>
      </w:r>
      <w:r w:rsidDel="00000000" w:rsidR="00000000" w:rsidRPr="00000000">
        <w:rPr>
          <w:rtl w:val="0"/>
        </w:rPr>
        <w:t xml:space="preserve">.</w:t>
      </w:r>
    </w:p>
    <w:p w:rsidR="00000000" w:rsidDel="00000000" w:rsidP="00000000" w:rsidRDefault="00000000" w:rsidRPr="00000000" w14:paraId="00000D29">
      <w:pPr>
        <w:numPr>
          <w:ilvl w:val="0"/>
          <w:numId w:val="42"/>
        </w:numPr>
        <w:spacing w:after="0" w:afterAutospacing="0" w:before="0" w:beforeAutospacing="0" w:lineRule="auto"/>
        <w:ind w:left="720" w:hanging="360"/>
      </w:pPr>
      <w:r w:rsidDel="00000000" w:rsidR="00000000" w:rsidRPr="00000000">
        <w:rPr>
          <w:b w:val="1"/>
          <w:rtl w:val="0"/>
        </w:rPr>
        <w:t xml:space="preserve">Run the following command to install Chocolatey</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Set-ExecutionPolicy Bypass -Scope Process -Force; [System.Net.ServicePointManager]::SecurityProtocol = [System.Net.ServicePointManager]::SecurityProtocol -bor 3072; iex ((New-Object System.Net.WebClient).DownloadString('&lt;https://community.chocolatey.org/install.ps1&gt;'))</w:t>
        <w:br w:type="textWrapping"/>
      </w:r>
    </w:p>
    <w:p w:rsidR="00000000" w:rsidDel="00000000" w:rsidP="00000000" w:rsidRDefault="00000000" w:rsidRPr="00000000" w14:paraId="00000D2A">
      <w:pPr>
        <w:numPr>
          <w:ilvl w:val="0"/>
          <w:numId w:val="42"/>
        </w:numPr>
        <w:spacing w:after="0" w:afterAutospacing="0" w:before="0" w:beforeAutospacing="0" w:lineRule="auto"/>
        <w:ind w:left="720" w:hanging="360"/>
      </w:pPr>
      <w:r w:rsidDel="00000000" w:rsidR="00000000" w:rsidRPr="00000000">
        <w:rPr>
          <w:b w:val="1"/>
          <w:rtl w:val="0"/>
        </w:rPr>
        <w:t xml:space="preserve">Verify the installation</w:t>
        <w:br w:type="textWrapping"/>
      </w:r>
    </w:p>
    <w:p w:rsidR="00000000" w:rsidDel="00000000" w:rsidP="00000000" w:rsidRDefault="00000000" w:rsidRPr="00000000" w14:paraId="00000D2B">
      <w:pPr>
        <w:numPr>
          <w:ilvl w:val="1"/>
          <w:numId w:val="42"/>
        </w:numPr>
        <w:spacing w:after="0" w:afterAutospacing="0" w:before="0" w:beforeAutospacing="0" w:lineRule="auto"/>
        <w:ind w:left="1440" w:hanging="360"/>
      </w:pPr>
      <w:r w:rsidDel="00000000" w:rsidR="00000000" w:rsidRPr="00000000">
        <w:rPr>
          <w:rtl w:val="0"/>
        </w:rPr>
        <w:t xml:space="preserve">Close and reopen PowerShell as an administrator and run:</w:t>
        <w:br w:type="textWrapping"/>
        <w:br w:type="textWrapping"/>
        <w:t xml:space="preserve"> </w:t>
      </w:r>
      <w:r w:rsidDel="00000000" w:rsidR="00000000" w:rsidRPr="00000000">
        <w:rPr>
          <w:rFonts w:ascii="Roboto Mono" w:cs="Roboto Mono" w:eastAsia="Roboto Mono" w:hAnsi="Roboto Mono"/>
          <w:color w:val="188038"/>
          <w:rtl w:val="0"/>
        </w:rPr>
        <w:t xml:space="preserve">choco -v</w:t>
        <w:br w:type="textWrapping"/>
      </w:r>
    </w:p>
    <w:p w:rsidR="00000000" w:rsidDel="00000000" w:rsidP="00000000" w:rsidRDefault="00000000" w:rsidRPr="00000000" w14:paraId="00000D2C">
      <w:pPr>
        <w:numPr>
          <w:ilvl w:val="1"/>
          <w:numId w:val="42"/>
        </w:numPr>
        <w:spacing w:after="240" w:before="0" w:beforeAutospacing="0" w:lineRule="auto"/>
        <w:ind w:left="1440" w:hanging="360"/>
      </w:pPr>
      <w:r w:rsidDel="00000000" w:rsidR="00000000" w:rsidRPr="00000000">
        <w:rPr>
          <w:rtl w:val="0"/>
        </w:rPr>
        <w:t xml:space="preserve">You should see the Chocolatey version number indicating that it has been installed successfully.</w:t>
        <w:br w:type="textWrapping"/>
      </w:r>
    </w:p>
    <w:p w:rsidR="00000000" w:rsidDel="00000000" w:rsidP="00000000" w:rsidRDefault="00000000" w:rsidRPr="00000000" w14:paraId="00000D2D">
      <w:pPr>
        <w:spacing w:after="240" w:before="240" w:lineRule="auto"/>
        <w:rPr>
          <w:b w:val="1"/>
        </w:rPr>
      </w:pPr>
      <w:r w:rsidDel="00000000" w:rsidR="00000000" w:rsidRPr="00000000">
        <w:rPr>
          <w:b w:val="1"/>
          <w:rtl w:val="0"/>
        </w:rPr>
        <w:t xml:space="preserve">Command for Global Acceptance</w:t>
      </w:r>
    </w:p>
    <w:p w:rsidR="00000000" w:rsidDel="00000000" w:rsidP="00000000" w:rsidRDefault="00000000" w:rsidRPr="00000000" w14:paraId="00000D2E">
      <w:pPr>
        <w:spacing w:after="240" w:before="240" w:lineRule="auto"/>
        <w:rPr/>
      </w:pPr>
      <w:r w:rsidDel="00000000" w:rsidR="00000000" w:rsidRPr="00000000">
        <w:rPr>
          <w:rtl w:val="0"/>
        </w:rPr>
        <w:t xml:space="preserve">To globally accept all licenses for all packages installed using Chocolatey, run the following command:</w:t>
      </w:r>
    </w:p>
    <w:p w:rsidR="00000000" w:rsidDel="00000000" w:rsidP="00000000" w:rsidRDefault="00000000" w:rsidRPr="00000000" w14:paraId="00000D2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choco feature enable -n allowGlobalConfirmation</w:t>
      </w:r>
    </w:p>
    <w:p w:rsidR="00000000" w:rsidDel="00000000" w:rsidP="00000000" w:rsidRDefault="00000000" w:rsidRPr="00000000" w14:paraId="00000D30">
      <w:pPr>
        <w:spacing w:after="240" w:before="240" w:lineRule="auto"/>
        <w:rPr/>
      </w:pPr>
      <w:r w:rsidDel="00000000" w:rsidR="00000000" w:rsidRPr="00000000">
        <w:rPr>
          <w:rtl w:val="0"/>
        </w:rPr>
        <w:t xml:space="preserve">This command configures Chocolatey to automatically accept license agreements for all packages, streamlining the installation process and avoiding prompts for each package.</w:t>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pStyle w:val="Heading2"/>
        <w:rPr/>
      </w:pPr>
      <w:bookmarkStart w:colFirst="0" w:colLast="0" w:name="_e0nv1vejsx6w" w:id="374"/>
      <w:bookmarkEnd w:id="374"/>
      <w:r w:rsidDel="00000000" w:rsidR="00000000" w:rsidRPr="00000000">
        <w:rPr>
          <w:rtl w:val="0"/>
        </w:rPr>
        <w:t xml:space="preserve">RuntimeError: Java gateway process exited before sending its port number</w:t>
      </w:r>
    </w:p>
    <w:p w:rsidR="00000000" w:rsidDel="00000000" w:rsidP="00000000" w:rsidRDefault="00000000" w:rsidRPr="00000000" w14:paraId="00000D33">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t xml:space="preserve">After installing all including pyspark (and it is successfully imported), but then running this script on the jupyter notebook</w:t>
      </w:r>
    </w:p>
    <w:p w:rsidR="00000000" w:rsidDel="00000000" w:rsidP="00000000" w:rsidRDefault="00000000" w:rsidRPr="00000000" w14:paraId="00000D3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3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37">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3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.master("local[*]") \</w:t>
      </w:r>
    </w:p>
    <w:p w:rsidR="00000000" w:rsidDel="00000000" w:rsidP="00000000" w:rsidRDefault="00000000" w:rsidRPr="00000000" w14:paraId="00000D3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.appName('test') \</w:t>
      </w:r>
    </w:p>
    <w:p w:rsidR="00000000" w:rsidDel="00000000" w:rsidP="00000000" w:rsidRDefault="00000000" w:rsidRPr="00000000" w14:paraId="00000D3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3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 \</w:t>
      </w:r>
    </w:p>
    <w:p w:rsidR="00000000" w:rsidDel="00000000" w:rsidP="00000000" w:rsidRDefault="00000000" w:rsidRPr="00000000" w14:paraId="00000D3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.option("header", "true") \</w:t>
      </w:r>
    </w:p>
    <w:p w:rsidR="00000000" w:rsidDel="00000000" w:rsidP="00000000" w:rsidRDefault="00000000" w:rsidRPr="00000000" w14:paraId="00000D3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.csv('taxi+_zone_lookup.csv')</w:t>
      </w:r>
    </w:p>
    <w:p w:rsidR="00000000" w:rsidDel="00000000" w:rsidP="00000000" w:rsidRDefault="00000000" w:rsidRPr="00000000" w14:paraId="00000D40">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4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df.show()</w:t>
      </w:r>
    </w:p>
    <w:p w:rsidR="00000000" w:rsidDel="00000000" w:rsidP="00000000" w:rsidRDefault="00000000" w:rsidRPr="00000000" w14:paraId="00000D4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43">
      <w:pPr>
        <w:rPr>
          <w:rFonts w:ascii="Consolas" w:cs="Consolas" w:eastAsia="Consolas" w:hAnsi="Consolas"/>
          <w:sz w:val="20"/>
          <w:szCs w:val="20"/>
        </w:rPr>
      </w:pPr>
      <w:r w:rsidDel="00000000" w:rsidR="00000000" w:rsidRPr="00000000">
        <w:rPr>
          <w:rtl w:val="0"/>
        </w:rPr>
        <w:t xml:space="preserve">it gives the error: </w:t>
      </w:r>
      <w:r w:rsidDel="00000000" w:rsidR="00000000" w:rsidRPr="00000000">
        <w:rPr>
          <w:rtl w:val="0"/>
        </w:rPr>
      </w:r>
    </w:p>
    <w:p w:rsidR="00000000" w:rsidDel="00000000" w:rsidP="00000000" w:rsidRDefault="00000000" w:rsidRPr="00000000" w14:paraId="00000D44">
      <w:pPr>
        <w:rPr>
          <w:rFonts w:ascii="Consolas" w:cs="Consolas" w:eastAsia="Consolas" w:hAnsi="Consolas"/>
        </w:rPr>
      </w:pPr>
      <w:r w:rsidDel="00000000" w:rsidR="00000000" w:rsidRPr="00000000">
        <w:rPr>
          <w:rFonts w:ascii="Consolas" w:cs="Consolas" w:eastAsia="Consolas" w:hAnsi="Consolas"/>
          <w:rtl w:val="0"/>
        </w:rPr>
        <w:t xml:space="preserve">RuntimeError: Java gateway process exited before sending its port number</w:t>
      </w:r>
    </w:p>
    <w:p w:rsidR="00000000" w:rsidDel="00000000" w:rsidP="00000000" w:rsidRDefault="00000000" w:rsidRPr="00000000" w14:paraId="00000D4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46">
      <w:pPr>
        <w:rPr/>
      </w:pPr>
      <w:r w:rsidDel="00000000" w:rsidR="00000000" w:rsidRPr="00000000">
        <w:rPr>
          <w:rFonts w:ascii="Arial Unicode MS" w:cs="Arial Unicode MS" w:eastAsia="Arial Unicode MS" w:hAnsi="Arial Unicode MS"/>
          <w:rtl w:val="0"/>
        </w:rPr>
        <w:t xml:space="preserve">✅The solution (for me) was:</w:t>
      </w:r>
    </w:p>
    <w:p w:rsidR="00000000" w:rsidDel="00000000" w:rsidP="00000000" w:rsidRDefault="00000000" w:rsidRPr="00000000" w14:paraId="00000D47">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and then</w:t>
      </w:r>
    </w:p>
    <w:p w:rsidR="00000000" w:rsidDel="00000000" w:rsidP="00000000" w:rsidRDefault="00000000" w:rsidRPr="00000000" w14:paraId="00000D48">
      <w:pPr>
        <w:numPr>
          <w:ilvl w:val="0"/>
          <w:numId w:val="10"/>
        </w:numPr>
        <w:ind w:left="720" w:hanging="360"/>
      </w:pPr>
      <w:r w:rsidDel="00000000" w:rsidR="00000000" w:rsidRPr="00000000">
        <w:rPr>
          <w:rtl w:val="0"/>
        </w:rPr>
        <w:t xml:space="preserve">Add</w:t>
      </w:r>
    </w:p>
    <w:p w:rsidR="00000000" w:rsidDel="00000000" w:rsidP="00000000" w:rsidRDefault="00000000" w:rsidRPr="00000000" w14:paraId="00000D49">
      <w:pPr>
        <w:spacing w:after="0"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D4A">
      <w:pPr>
        <w:spacing w:after="0" w:line="240" w:lineRule="auto"/>
        <w:ind w:firstLine="720"/>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D4B">
      <w:pPr>
        <w:spacing w:before="200" w:lineRule="auto"/>
        <w:ind w:firstLine="720"/>
        <w:rPr/>
      </w:pPr>
      <w:r w:rsidDel="00000000" w:rsidR="00000000" w:rsidRPr="00000000">
        <w:rPr>
          <w:rtl w:val="0"/>
        </w:rPr>
        <w:t xml:space="preserve">to the top of the script. </w:t>
      </w:r>
    </w:p>
    <w:p w:rsidR="00000000" w:rsidDel="00000000" w:rsidP="00000000" w:rsidRDefault="00000000" w:rsidRPr="00000000" w14:paraId="00000D4C">
      <w:pPr>
        <w:rPr/>
      </w:pPr>
      <w:r w:rsidDel="00000000" w:rsidR="00000000" w:rsidRPr="00000000">
        <w:rPr>
          <w:rtl w:val="0"/>
        </w:rPr>
        <w:t xml:space="preserve">Another possible solution is:</w:t>
      </w:r>
    </w:p>
    <w:p w:rsidR="00000000" w:rsidDel="00000000" w:rsidP="00000000" w:rsidRDefault="00000000" w:rsidRPr="00000000" w14:paraId="00000D4D">
      <w:pPr>
        <w:numPr>
          <w:ilvl w:val="0"/>
          <w:numId w:val="13"/>
        </w:numPr>
        <w:ind w:left="720" w:hanging="360"/>
      </w:pPr>
      <w:r w:rsidDel="00000000" w:rsidR="00000000" w:rsidRPr="00000000">
        <w:rPr>
          <w:rtl w:val="0"/>
        </w:rPr>
        <w:t xml:space="preserve">Check that pyspark is pointing to the correct location. </w:t>
      </w:r>
    </w:p>
    <w:p w:rsidR="00000000" w:rsidDel="00000000" w:rsidP="00000000" w:rsidRDefault="00000000" w:rsidRPr="00000000" w14:paraId="00000D4E">
      <w:pPr>
        <w:numPr>
          <w:ilvl w:val="0"/>
          <w:numId w:val="13"/>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pyspark.__file__</w:t>
      </w:r>
      <w:r w:rsidDel="00000000" w:rsidR="00000000" w:rsidRPr="00000000">
        <w:rPr>
          <w:rtl w:val="0"/>
        </w:rPr>
        <w:t xml:space="preserve">. It should be</w:t>
      </w:r>
      <w:r w:rsidDel="00000000" w:rsidR="00000000" w:rsidRPr="00000000">
        <w:rPr>
          <w:rFonts w:ascii="Roboto Mono" w:cs="Roboto Mono" w:eastAsia="Roboto Mono" w:hAnsi="Roboto Mono"/>
          <w:shd w:fill="f3f3f3" w:val="clear"/>
          <w:rtl w:val="0"/>
        </w:rPr>
        <w:t xml:space="preserve"> list /home/&lt;your user name&gt;/spark/spark-3.0.3-bin-hadoop3.2/python/pyspark/__init__.py</w:t>
      </w:r>
      <w:r w:rsidDel="00000000" w:rsidR="00000000" w:rsidRPr="00000000">
        <w:rPr>
          <w:rtl w:val="0"/>
        </w:rPr>
        <w:t xml:space="preserve"> if you followed the videos. </w:t>
      </w:r>
    </w:p>
    <w:p w:rsidR="00000000" w:rsidDel="00000000" w:rsidP="00000000" w:rsidRDefault="00000000" w:rsidRPr="00000000" w14:paraId="00000D4F">
      <w:pPr>
        <w:numPr>
          <w:ilvl w:val="0"/>
          <w:numId w:val="13"/>
        </w:numPr>
        <w:ind w:left="720" w:hanging="360"/>
      </w:pPr>
      <w:r w:rsidDel="00000000" w:rsidR="00000000" w:rsidRPr="00000000">
        <w:rPr>
          <w:rtl w:val="0"/>
        </w:rPr>
        <w:t xml:space="preserve">If it is pointing to your python site-packages remove the pyspark directory there and check that you have added the correct exports to you .bashrc file and that there are not any other exports which might supersede the ones provided in the course content. </w:t>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t xml:space="preserve">To add to the solution above, if the errors persist in regards to setting the correct path for spark,  an alternative solution for permanent path setting solve the error is  to set environment variables on system and user environment variables following this tutorial: </w:t>
      </w:r>
    </w:p>
    <w:p w:rsidR="00000000" w:rsidDel="00000000" w:rsidP="00000000" w:rsidRDefault="00000000" w:rsidRPr="00000000" w14:paraId="00000D52">
      <w:pPr>
        <w:numPr>
          <w:ilvl w:val="0"/>
          <w:numId w:val="6"/>
        </w:numPr>
        <w:ind w:left="720" w:hanging="360"/>
      </w:pPr>
      <w:r w:rsidDel="00000000" w:rsidR="00000000" w:rsidRPr="00000000">
        <w:rPr>
          <w:rtl w:val="0"/>
        </w:rPr>
        <w:t xml:space="preserve">Once everything is installed, skip to 7:14 to set up environment variables. This allows for the environment variables to be set permanently.</w:t>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pStyle w:val="Heading2"/>
        <w:rPr/>
      </w:pPr>
      <w:bookmarkStart w:colFirst="0" w:colLast="0" w:name="_3bt81nhjdjqo" w:id="375"/>
      <w:bookmarkEnd w:id="375"/>
      <w:r w:rsidDel="00000000" w:rsidR="00000000" w:rsidRPr="00000000">
        <w:rPr>
          <w:rtl w:val="0"/>
        </w:rPr>
        <w:t xml:space="preserve">Module Not Found Error in Jupyter Notebook .</w:t>
      </w:r>
    </w:p>
    <w:p w:rsidR="00000000" w:rsidDel="00000000" w:rsidP="00000000" w:rsidRDefault="00000000" w:rsidRPr="00000000" w14:paraId="00000D55">
      <w:pPr>
        <w:rPr/>
      </w:pPr>
      <w:r w:rsidDel="00000000" w:rsidR="00000000" w:rsidRPr="00000000">
        <w:rPr>
          <w:rtl w:val="0"/>
        </w:rPr>
        <w:t xml:space="preserve">Even after installing pyspark correctly on linux machine (VM ) as per course instructions, faced a module not found error in jupyter notebook . </w:t>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t xml:space="preserve">The solution which worked for me(use following in jupyter notebook) :</w:t>
      </w:r>
    </w:p>
    <w:p w:rsidR="00000000" w:rsidDel="00000000" w:rsidP="00000000" w:rsidRDefault="00000000" w:rsidRPr="00000000" w14:paraId="00000D58">
      <w:pPr>
        <w:rPr>
          <w:rFonts w:ascii="Consolas" w:cs="Consolas" w:eastAsia="Consolas" w:hAnsi="Consolas"/>
        </w:rPr>
      </w:pPr>
      <w:r w:rsidDel="00000000" w:rsidR="00000000" w:rsidRPr="00000000">
        <w:rPr>
          <w:rFonts w:ascii="Consolas" w:cs="Consolas" w:eastAsia="Consolas" w:hAnsi="Consolas"/>
          <w:rtl w:val="0"/>
        </w:rPr>
        <w:t xml:space="preserve">!pip install findspark</w:t>
      </w:r>
    </w:p>
    <w:p w:rsidR="00000000" w:rsidDel="00000000" w:rsidP="00000000" w:rsidRDefault="00000000" w:rsidRPr="00000000" w14:paraId="00000D59">
      <w:pPr>
        <w:rPr>
          <w:rFonts w:ascii="Consolas" w:cs="Consolas" w:eastAsia="Consolas" w:hAnsi="Consolas"/>
        </w:rPr>
      </w:pPr>
      <w:r w:rsidDel="00000000" w:rsidR="00000000" w:rsidRPr="00000000">
        <w:rPr>
          <w:rFonts w:ascii="Consolas" w:cs="Consolas" w:eastAsia="Consolas" w:hAnsi="Consolas"/>
          <w:rtl w:val="0"/>
        </w:rPr>
        <w:t xml:space="preserve">import findspark</w:t>
      </w:r>
    </w:p>
    <w:p w:rsidR="00000000" w:rsidDel="00000000" w:rsidP="00000000" w:rsidRDefault="00000000" w:rsidRPr="00000000" w14:paraId="00000D5A">
      <w:pPr>
        <w:rPr>
          <w:rFonts w:ascii="Consolas" w:cs="Consolas" w:eastAsia="Consolas" w:hAnsi="Consolas"/>
        </w:rPr>
      </w:pPr>
      <w:r w:rsidDel="00000000" w:rsidR="00000000" w:rsidRPr="00000000">
        <w:rPr>
          <w:rFonts w:ascii="Consolas" w:cs="Consolas" w:eastAsia="Consolas" w:hAnsi="Consolas"/>
          <w:rtl w:val="0"/>
        </w:rPr>
        <w:t xml:space="preserve">findspark.init()</w:t>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t xml:space="preserve">Thereafter , import pyspark and create spark contex&lt;&lt;t as usual</w:t>
      </w:r>
    </w:p>
    <w:p w:rsidR="00000000" w:rsidDel="00000000" w:rsidP="00000000" w:rsidRDefault="00000000" w:rsidRPr="00000000" w14:paraId="00000D5D">
      <w:pPr>
        <w:rPr>
          <w:sz w:val="28"/>
          <w:szCs w:val="28"/>
        </w:rPr>
      </w:pPr>
      <w:r w:rsidDel="00000000" w:rsidR="00000000" w:rsidRPr="00000000">
        <w:rPr>
          <w:rtl w:val="0"/>
        </w:rPr>
        <w:t xml:space="preserve">None of the solutions above worked for me till I ran !pip3 install pyspark instead !pip install pyspark.</w:t>
      </w:r>
      <w:r w:rsidDel="00000000" w:rsidR="00000000" w:rsidRPr="00000000">
        <w:rPr>
          <w:rtl w:val="0"/>
        </w:rPr>
      </w:r>
    </w:p>
    <w:p w:rsidR="00000000" w:rsidDel="00000000" w:rsidP="00000000" w:rsidRDefault="00000000" w:rsidRPr="00000000" w14:paraId="00000D5E">
      <w:pPr>
        <w:pStyle w:val="Heading3"/>
        <w:rPr>
          <w:color w:val="000000"/>
        </w:rPr>
      </w:pPr>
      <w:bookmarkStart w:colFirst="0" w:colLast="0" w:name="_xvvxb5p5cfx1" w:id="376"/>
      <w:bookmarkEnd w:id="376"/>
      <w:r w:rsidDel="00000000" w:rsidR="00000000" w:rsidRPr="00000000">
        <w:rPr>
          <w:color w:val="000000"/>
          <w:rtl w:val="0"/>
        </w:rPr>
        <w:t xml:space="preserve">Filter based on conditions based on multiple columns</w:t>
      </w:r>
    </w:p>
    <w:p w:rsidR="00000000" w:rsidDel="00000000" w:rsidP="00000000" w:rsidRDefault="00000000" w:rsidRPr="00000000" w14:paraId="00000D5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from pyspark.sql.functions import col</w:t>
      </w:r>
    </w:p>
    <w:p w:rsidR="00000000" w:rsidDel="00000000" w:rsidP="00000000" w:rsidRDefault="00000000" w:rsidRPr="00000000" w14:paraId="00000D6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new_final.filter((new_final.a_zone=="Murray Hill") &amp; (new_final.b_zone=="Midwood")).show()</w:t>
      </w:r>
    </w:p>
    <w:p w:rsidR="00000000" w:rsidDel="00000000" w:rsidP="00000000" w:rsidRDefault="00000000" w:rsidRPr="00000000" w14:paraId="00000D61">
      <w:pPr>
        <w:jc w:val="right"/>
        <w:rPr/>
      </w:pPr>
      <w:r w:rsidDel="00000000" w:rsidR="00000000" w:rsidRPr="00000000">
        <w:rPr>
          <w:rtl w:val="0"/>
        </w:rPr>
        <w:t xml:space="preserve">Krishna Anand</w:t>
      </w:r>
    </w:p>
    <w:p w:rsidR="00000000" w:rsidDel="00000000" w:rsidP="00000000" w:rsidRDefault="00000000" w:rsidRPr="00000000" w14:paraId="00000D62">
      <w:pPr>
        <w:rPr>
          <w:sz w:val="28"/>
          <w:szCs w:val="28"/>
        </w:rPr>
      </w:pPr>
      <w:r w:rsidDel="00000000" w:rsidR="00000000" w:rsidRPr="00000000">
        <w:rPr>
          <w:rtl w:val="0"/>
        </w:rPr>
      </w:r>
    </w:p>
    <w:p w:rsidR="00000000" w:rsidDel="00000000" w:rsidP="00000000" w:rsidRDefault="00000000" w:rsidRPr="00000000" w14:paraId="00000D63">
      <w:pPr>
        <w:pStyle w:val="Heading2"/>
        <w:rPr/>
      </w:pPr>
      <w:bookmarkStart w:colFirst="0" w:colLast="0" w:name="_czhaabsty51g" w:id="377"/>
      <w:bookmarkEnd w:id="377"/>
      <w:r w:rsidDel="00000000" w:rsidR="00000000" w:rsidRPr="00000000">
        <w:rPr>
          <w:rtl w:val="0"/>
        </w:rPr>
        <w:t xml:space="preserve">Py4JJavaError - ModuleNotFoundError: No module named 'py4j'` while executing `import pyspark`</w:t>
      </w:r>
    </w:p>
    <w:p w:rsidR="00000000" w:rsidDel="00000000" w:rsidP="00000000" w:rsidRDefault="00000000" w:rsidRPr="00000000" w14:paraId="00000D64">
      <w:pPr>
        <w:rPr>
          <w:rFonts w:ascii="Courier New" w:cs="Courier New" w:eastAsia="Courier New" w:hAnsi="Courier New"/>
        </w:rPr>
      </w:pPr>
      <w:r w:rsidDel="00000000" w:rsidR="00000000" w:rsidRPr="00000000">
        <w:rPr>
          <w:rtl w:val="0"/>
        </w:rPr>
        <w:t xml:space="preserve">You need to look for the Py4J file and note the version of the filename. Once you know the version, you can update the export command accordingly, this is how you check yours:</w:t>
        <w:br w:type="textWrapping"/>
        <w:t xml:space="preserve">` </w:t>
      </w:r>
      <w:r w:rsidDel="00000000" w:rsidR="00000000" w:rsidRPr="00000000">
        <w:rPr>
          <w:rFonts w:ascii="Roboto Mono" w:cs="Roboto Mono" w:eastAsia="Roboto Mono" w:hAnsi="Roboto Mono"/>
          <w:rtl w:val="0"/>
        </w:rPr>
        <w:t xml:space="preserve">ls ${SPARK_HOME}/python/lib/</w:t>
      </w:r>
      <w:r w:rsidDel="00000000" w:rsidR="00000000" w:rsidRPr="00000000">
        <w:rPr>
          <w:rtl w:val="0"/>
        </w:rPr>
        <w:t xml:space="preserve"> ` and then you add it in the export command, mine was:</w:t>
        <w:br w:type="textWrapping"/>
      </w:r>
      <w:r w:rsidDel="00000000" w:rsidR="00000000" w:rsidRPr="00000000">
        <w:rPr>
          <w:rFonts w:ascii="Courier New" w:cs="Courier New" w:eastAsia="Courier New" w:hAnsi="Courier New"/>
          <w:rtl w:val="0"/>
        </w:rPr>
        <w:t xml:space="preserve">export PYTHONPATH=”${SPARK_HOME}/python/lib/Py4J-0.10.9.5-src.zip:${PYTHONPATH}”</w:t>
      </w:r>
    </w:p>
    <w:p w:rsidR="00000000" w:rsidDel="00000000" w:rsidP="00000000" w:rsidRDefault="00000000" w:rsidRPr="00000000" w14:paraId="00000D65">
      <w:pPr>
        <w:rPr/>
      </w:pPr>
      <w:r w:rsidDel="00000000" w:rsidR="00000000" w:rsidRPr="00000000">
        <w:rPr>
          <w:rtl w:val="0"/>
        </w:rPr>
        <w:t xml:space="preserve">Make sure that the version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matches the filename of py4j or you will encounter </w:t>
      </w:r>
      <w:r w:rsidDel="00000000" w:rsidR="00000000" w:rsidRPr="00000000">
        <w:rPr>
          <w:rFonts w:ascii="Roboto Mono" w:cs="Roboto Mono" w:eastAsia="Roboto Mono" w:hAnsi="Roboto Mono"/>
          <w:rtl w:val="0"/>
        </w:rPr>
        <w:t xml:space="preserve">`ModuleNotFoundError: No module named 'py4j'`</w:t>
      </w:r>
      <w:r w:rsidDel="00000000" w:rsidR="00000000" w:rsidRPr="00000000">
        <w:rPr>
          <w:rtl w:val="0"/>
        </w:rPr>
        <w:t xml:space="preserve"> while executing </w:t>
      </w:r>
      <w:r w:rsidDel="00000000" w:rsidR="00000000" w:rsidRPr="00000000">
        <w:rPr>
          <w:rFonts w:ascii="Roboto Mono" w:cs="Roboto Mono" w:eastAsia="Roboto Mono" w:hAnsi="Roboto Mono"/>
          <w:shd w:fill="f3f3f3" w:val="clear"/>
          <w:rtl w:val="0"/>
        </w:rPr>
        <w:t xml:space="preserve">`import pyspark`</w:t>
      </w:r>
      <w:r w:rsidDel="00000000" w:rsidR="00000000" w:rsidRPr="00000000">
        <w:rPr>
          <w:rtl w:val="0"/>
        </w:rPr>
        <w:t xml:space="preserve">. </w:t>
      </w:r>
    </w:p>
    <w:p w:rsidR="00000000" w:rsidDel="00000000" w:rsidP="00000000" w:rsidRDefault="00000000" w:rsidRPr="00000000" w14:paraId="00000D66">
      <w:pPr>
        <w:rPr/>
      </w:pPr>
      <w:r w:rsidDel="00000000" w:rsidR="00000000" w:rsidRPr="00000000">
        <w:rPr>
          <w:rtl w:val="0"/>
        </w:rPr>
        <w:t xml:space="preserve">For instance, if the file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was </w:t>
      </w:r>
      <w:r w:rsidDel="00000000" w:rsidR="00000000" w:rsidRPr="00000000">
        <w:rPr>
          <w:rFonts w:ascii="Roboto Mono" w:cs="Roboto Mono" w:eastAsia="Roboto Mono" w:hAnsi="Roboto Mono"/>
          <w:shd w:fill="f3f3f3" w:val="clear"/>
          <w:rtl w:val="0"/>
        </w:rPr>
        <w:t xml:space="preserve">`py4j-0.10.9.3-src.zip`</w:t>
      </w:r>
      <w:r w:rsidDel="00000000" w:rsidR="00000000" w:rsidRPr="00000000">
        <w:rPr>
          <w:rtl w:val="0"/>
        </w:rPr>
        <w:t xml:space="preserve">. </w:t>
      </w:r>
    </w:p>
    <w:p w:rsidR="00000000" w:rsidDel="00000000" w:rsidP="00000000" w:rsidRDefault="00000000" w:rsidRPr="00000000" w14:paraId="00000D67">
      <w:pPr>
        <w:rPr/>
      </w:pPr>
      <w:r w:rsidDel="00000000" w:rsidR="00000000" w:rsidRPr="00000000">
        <w:rPr>
          <w:rtl w:val="0"/>
        </w:rPr>
        <w:t xml:space="preserve">Then the </w:t>
      </w:r>
      <w:r w:rsidDel="00000000" w:rsidR="00000000" w:rsidRPr="00000000">
        <w:rPr>
          <w:rFonts w:ascii="Roboto Mono" w:cs="Roboto Mono" w:eastAsia="Roboto Mono" w:hAnsi="Roboto Mono"/>
          <w:shd w:fill="f3f3f3" w:val="clear"/>
          <w:rtl w:val="0"/>
        </w:rPr>
        <w:t xml:space="preserve">export PYTHONPATH</w:t>
      </w:r>
      <w:r w:rsidDel="00000000" w:rsidR="00000000" w:rsidRPr="00000000">
        <w:rPr>
          <w:rtl w:val="0"/>
        </w:rPr>
        <w:t xml:space="preserve"> statement above should be changed to </w:t>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Courier New" w:cs="Courier New" w:eastAsia="Courier New" w:hAnsi="Courier New"/>
          <w:shd w:fill="f3f3f3" w:val="clear"/>
          <w:rtl w:val="0"/>
        </w:rPr>
        <w:t xml:space="preserve">export PYTHONPATH="${SPARK_HOME}/python/lib/py4j-0.10.9.3-src.zip:$PYTHONPATH"</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t xml:space="preserve"> appropriately.</w:t>
      </w:r>
    </w:p>
    <w:p w:rsidR="00000000" w:rsidDel="00000000" w:rsidP="00000000" w:rsidRDefault="00000000" w:rsidRPr="00000000" w14:paraId="00000D68">
      <w:pPr>
        <w:rPr/>
      </w:pPr>
      <w:r w:rsidDel="00000000" w:rsidR="00000000" w:rsidRPr="00000000">
        <w:rPr>
          <w:rtl w:val="0"/>
        </w:rPr>
        <w:t xml:space="preserve">Additionally, you can check for the version of ‘py4j’ of the spark you’re using from </w:t>
      </w:r>
      <w:hyperlink r:id="rId252">
        <w:r w:rsidDel="00000000" w:rsidR="00000000" w:rsidRPr="00000000">
          <w:rPr>
            <w:u w:val="single"/>
            <w:rtl w:val="0"/>
          </w:rPr>
          <w:t xml:space="preserve">here</w:t>
        </w:r>
      </w:hyperlink>
      <w:r w:rsidDel="00000000" w:rsidR="00000000" w:rsidRPr="00000000">
        <w:rPr>
          <w:rtl w:val="0"/>
        </w:rPr>
        <w:t xml:space="preserve"> and update as mentioned above.</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pPr>
      <w:r w:rsidDel="00000000" w:rsidR="00000000" w:rsidRPr="00000000">
        <w:rPr>
          <w:rtl w:val="0"/>
        </w:rPr>
        <w:t xml:space="preserve">~ Abhijit Chakraborty: Sometimes, even with adding the correct version of py4j might not solve the problem. Simply run </w:t>
      </w:r>
      <w:r w:rsidDel="00000000" w:rsidR="00000000" w:rsidRPr="00000000">
        <w:rPr>
          <w:rFonts w:ascii="Roboto Mono" w:cs="Roboto Mono" w:eastAsia="Roboto Mono" w:hAnsi="Roboto Mono"/>
          <w:rtl w:val="0"/>
        </w:rPr>
        <w:t xml:space="preserve">pip install py4j</w:t>
      </w:r>
      <w:r w:rsidDel="00000000" w:rsidR="00000000" w:rsidRPr="00000000">
        <w:rPr>
          <w:rtl w:val="0"/>
        </w:rPr>
        <w:t xml:space="preserve"> and problem should be resolved.</w:t>
      </w:r>
    </w:p>
    <w:p w:rsidR="00000000" w:rsidDel="00000000" w:rsidP="00000000" w:rsidRDefault="00000000" w:rsidRPr="00000000" w14:paraId="00000D6B">
      <w:pPr>
        <w:pStyle w:val="Heading2"/>
        <w:rPr/>
      </w:pPr>
      <w:bookmarkStart w:colFirst="0" w:colLast="0" w:name="_9itxbvqb1mzj" w:id="378"/>
      <w:bookmarkEnd w:id="378"/>
      <w:r w:rsidDel="00000000" w:rsidR="00000000" w:rsidRPr="00000000">
        <w:rPr>
          <w:rtl w:val="0"/>
        </w:rPr>
        <w:t xml:space="preserve">Py4J Error - ModuleNotFoundError: No module named 'py4j' (Solve with latest version)</w:t>
      </w:r>
    </w:p>
    <w:p w:rsidR="00000000" w:rsidDel="00000000" w:rsidP="00000000" w:rsidRDefault="00000000" w:rsidRPr="00000000" w14:paraId="00000D6C">
      <w:pPr>
        <w:rPr/>
      </w:pPr>
      <w:r w:rsidDel="00000000" w:rsidR="00000000" w:rsidRPr="00000000">
        <w:rPr>
          <w:rtl w:val="0"/>
        </w:rPr>
        <w:t xml:space="preserve">If below does not work, then download the latest available py4j version with</w:t>
      </w:r>
    </w:p>
    <w:p w:rsidR="00000000" w:rsidDel="00000000" w:rsidP="00000000" w:rsidRDefault="00000000" w:rsidRPr="00000000" w14:paraId="00000D6D">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conda install -c conda-forge py4j</w:t>
      </w:r>
    </w:p>
    <w:p w:rsidR="00000000" w:rsidDel="00000000" w:rsidP="00000000" w:rsidRDefault="00000000" w:rsidRPr="00000000" w14:paraId="00000D6E">
      <w:pPr>
        <w:rPr/>
      </w:pPr>
      <w:r w:rsidDel="00000000" w:rsidR="00000000" w:rsidRPr="00000000">
        <w:rPr>
          <w:rtl w:val="0"/>
        </w:rPr>
        <w:t xml:space="preserve">Take care of the latest version number in the website to replace appropriately. </w:t>
      </w:r>
      <w:r w:rsidDel="00000000" w:rsidR="00000000" w:rsidRPr="00000000">
        <w:rPr/>
        <w:drawing>
          <wp:inline distB="114300" distT="114300" distL="114300" distR="114300">
            <wp:extent cx="10877550" cy="5867400"/>
            <wp:effectExtent b="0" l="0" r="0" t="0"/>
            <wp:docPr id="18" name="image55.png"/>
            <a:graphic>
              <a:graphicData uri="http://schemas.openxmlformats.org/drawingml/2006/picture">
                <pic:pic>
                  <pic:nvPicPr>
                    <pic:cNvPr id="0" name="image55.png"/>
                    <pic:cNvPicPr preferRelativeResize="0"/>
                  </pic:nvPicPr>
                  <pic:blipFill>
                    <a:blip r:embed="rId253"/>
                    <a:srcRect b="0" l="0" r="0" t="0"/>
                    <a:stretch>
                      <a:fillRect/>
                    </a:stretch>
                  </pic:blipFill>
                  <pic:spPr>
                    <a:xfrm>
                      <a:off x="0" y="0"/>
                      <a:ext cx="108775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D6F">
      <w:pPr>
        <w:rPr/>
      </w:pPr>
      <w:r w:rsidDel="00000000" w:rsidR="00000000" w:rsidRPr="00000000">
        <w:rPr>
          <w:rtl w:val="0"/>
        </w:rPr>
        <w:t xml:space="preserve">Now add</w:t>
      </w:r>
    </w:p>
    <w:p w:rsidR="00000000" w:rsidDel="00000000" w:rsidP="00000000" w:rsidRDefault="00000000" w:rsidRPr="00000000" w14:paraId="00000D70">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export PYTHONPATH="${SPARK_HOME}/python/:$PYTHONPATH"</w:t>
      </w:r>
    </w:p>
    <w:p w:rsidR="00000000" w:rsidDel="00000000" w:rsidP="00000000" w:rsidRDefault="00000000" w:rsidRPr="00000000" w14:paraId="00000D71">
      <w:pPr>
        <w:rPr/>
      </w:pPr>
      <w:r w:rsidDel="00000000" w:rsidR="00000000" w:rsidRPr="00000000">
        <w:rPr>
          <w:rFonts w:ascii="Consolas" w:cs="Consolas" w:eastAsia="Consolas" w:hAnsi="Consolas"/>
          <w:shd w:fill="eeeff0" w:val="clear"/>
          <w:rtl w:val="0"/>
        </w:rPr>
        <w:t xml:space="preserve">export PYTHONPATH="${SPARK_HOME}/python/lib/py4j-0.10.9.7-src.zip:$PYTHONPATH"</w:t>
      </w:r>
      <w:r w:rsidDel="00000000" w:rsidR="00000000" w:rsidRPr="00000000">
        <w:rPr>
          <w:rtl w:val="0"/>
        </w:rPr>
      </w:r>
    </w:p>
    <w:p w:rsidR="00000000" w:rsidDel="00000000" w:rsidP="00000000" w:rsidRDefault="00000000" w:rsidRPr="00000000" w14:paraId="00000D72">
      <w:pPr>
        <w:rPr>
          <w:sz w:val="28"/>
          <w:szCs w:val="28"/>
        </w:rPr>
      </w:pPr>
      <w:r w:rsidDel="00000000" w:rsidR="00000000" w:rsidRPr="00000000">
        <w:rPr>
          <w:rtl w:val="0"/>
        </w:rPr>
        <w:t xml:space="preserve">in your  .bashrc file.</w:t>
      </w:r>
      <w:r w:rsidDel="00000000" w:rsidR="00000000" w:rsidRPr="00000000">
        <w:rPr>
          <w:rtl w:val="0"/>
        </w:rPr>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pStyle w:val="Heading2"/>
        <w:rPr/>
      </w:pPr>
      <w:bookmarkStart w:colFirst="0" w:colLast="0" w:name="_vqkuo1kaimmj" w:id="379"/>
      <w:bookmarkEnd w:id="379"/>
      <w:r w:rsidDel="00000000" w:rsidR="00000000" w:rsidRPr="00000000">
        <w:rPr>
          <w:rtl w:val="0"/>
        </w:rPr>
        <w:t xml:space="preserve">Exception: Jupyter command `jupyter-notebook` not found. </w:t>
      </w:r>
    </w:p>
    <w:p w:rsidR="00000000" w:rsidDel="00000000" w:rsidP="00000000" w:rsidRDefault="00000000" w:rsidRPr="00000000" w14:paraId="00000D75">
      <w:pPr>
        <w:rPr/>
      </w:pPr>
      <w:r w:rsidDel="00000000" w:rsidR="00000000" w:rsidRPr="00000000">
        <w:rPr>
          <w:rtl w:val="0"/>
        </w:rPr>
        <w:t xml:space="preserve">Even after we have exported our paths correctly you may find that  even though Jupyter is installed you might not have Jupyter Noteboopgak for one reason or another. Full instructions are found </w:t>
      </w:r>
      <w:hyperlink r:id="rId254">
        <w:r w:rsidDel="00000000" w:rsidR="00000000" w:rsidRPr="00000000">
          <w:rPr>
            <w:color w:val="1155cc"/>
            <w:u w:val="single"/>
            <w:rtl w:val="0"/>
          </w:rPr>
          <w:t xml:space="preserve">here</w:t>
        </w:r>
      </w:hyperlink>
      <w:r w:rsidDel="00000000" w:rsidR="00000000" w:rsidRPr="00000000">
        <w:rPr>
          <w:rtl w:val="0"/>
        </w:rPr>
        <w:t xml:space="preserve"> (for my walkthrough) or </w:t>
      </w:r>
      <w:hyperlink r:id="rId255">
        <w:r w:rsidDel="00000000" w:rsidR="00000000" w:rsidRPr="00000000">
          <w:rPr>
            <w:color w:val="1155cc"/>
            <w:u w:val="single"/>
            <w:rtl w:val="0"/>
          </w:rPr>
          <w:t xml:space="preserve">here</w:t>
        </w:r>
      </w:hyperlink>
      <w:r w:rsidDel="00000000" w:rsidR="00000000" w:rsidRPr="00000000">
        <w:rPr>
          <w:rtl w:val="0"/>
        </w:rPr>
        <w:t xml:space="preserve"> (where I got the original instructions from) but are included below. These instructions include setting up a virtual environment (handy if you are on your own machine doing this and not a VM):</w:t>
      </w:r>
    </w:p>
    <w:p w:rsidR="00000000" w:rsidDel="00000000" w:rsidP="00000000" w:rsidRDefault="00000000" w:rsidRPr="00000000" w14:paraId="00000D76">
      <w:pPr>
        <w:rPr/>
      </w:pPr>
      <w:r w:rsidDel="00000000" w:rsidR="00000000" w:rsidRPr="00000000">
        <w:rPr>
          <w:rtl w:val="0"/>
        </w:rPr>
        <w:t xml:space="preserve">Full steps:</w:t>
      </w:r>
    </w:p>
    <w:p w:rsidR="00000000" w:rsidDel="00000000" w:rsidP="00000000" w:rsidRDefault="00000000" w:rsidRPr="00000000" w14:paraId="00000D77">
      <w:pPr>
        <w:numPr>
          <w:ilvl w:val="0"/>
          <w:numId w:val="100"/>
        </w:numPr>
        <w:ind w:left="720" w:hanging="360"/>
      </w:pPr>
      <w:r w:rsidDel="00000000" w:rsidR="00000000" w:rsidRPr="00000000">
        <w:rPr>
          <w:rtl w:val="0"/>
        </w:rPr>
        <w:t xml:space="preserve">Update and upgrade packages:</w:t>
      </w:r>
    </w:p>
    <w:p w:rsidR="00000000" w:rsidDel="00000000" w:rsidP="00000000" w:rsidRDefault="00000000" w:rsidRPr="00000000" w14:paraId="00000D78">
      <w:pPr>
        <w:numPr>
          <w:ilvl w:val="1"/>
          <w:numId w:val="100"/>
        </w:numPr>
        <w:ind w:left="1440" w:hanging="360"/>
      </w:pPr>
      <w:r w:rsidDel="00000000" w:rsidR="00000000" w:rsidRPr="00000000">
        <w:rPr>
          <w:rtl w:val="0"/>
        </w:rPr>
        <w:t xml:space="preserve">sudo apt update &amp;&amp; sudo apt -y upgrade</w:t>
      </w:r>
    </w:p>
    <w:p w:rsidR="00000000" w:rsidDel="00000000" w:rsidP="00000000" w:rsidRDefault="00000000" w:rsidRPr="00000000" w14:paraId="00000D79">
      <w:pPr>
        <w:numPr>
          <w:ilvl w:val="0"/>
          <w:numId w:val="100"/>
        </w:numPr>
        <w:ind w:left="720" w:hanging="360"/>
      </w:pPr>
      <w:r w:rsidDel="00000000" w:rsidR="00000000" w:rsidRPr="00000000">
        <w:rPr>
          <w:rtl w:val="0"/>
        </w:rPr>
        <w:t xml:space="preserve">Install Python:</w:t>
      </w:r>
    </w:p>
    <w:p w:rsidR="00000000" w:rsidDel="00000000" w:rsidP="00000000" w:rsidRDefault="00000000" w:rsidRPr="00000000" w14:paraId="00000D7A">
      <w:pPr>
        <w:numPr>
          <w:ilvl w:val="1"/>
          <w:numId w:val="100"/>
        </w:numPr>
        <w:ind w:left="1440" w:hanging="360"/>
      </w:pPr>
      <w:r w:rsidDel="00000000" w:rsidR="00000000" w:rsidRPr="00000000">
        <w:rPr>
          <w:rtl w:val="0"/>
        </w:rPr>
        <w:t xml:space="preserve">sudo apt install python3-pip python3-dev</w:t>
      </w:r>
    </w:p>
    <w:p w:rsidR="00000000" w:rsidDel="00000000" w:rsidP="00000000" w:rsidRDefault="00000000" w:rsidRPr="00000000" w14:paraId="00000D7B">
      <w:pPr>
        <w:numPr>
          <w:ilvl w:val="0"/>
          <w:numId w:val="100"/>
        </w:numPr>
        <w:ind w:left="720" w:hanging="360"/>
      </w:pPr>
      <w:r w:rsidDel="00000000" w:rsidR="00000000" w:rsidRPr="00000000">
        <w:rPr>
          <w:rtl w:val="0"/>
        </w:rPr>
        <w:t xml:space="preserve">Install Python virtualenv:</w:t>
      </w:r>
    </w:p>
    <w:p w:rsidR="00000000" w:rsidDel="00000000" w:rsidP="00000000" w:rsidRDefault="00000000" w:rsidRPr="00000000" w14:paraId="00000D7C">
      <w:pPr>
        <w:numPr>
          <w:ilvl w:val="1"/>
          <w:numId w:val="100"/>
        </w:numPr>
        <w:ind w:left="1440" w:hanging="360"/>
      </w:pPr>
      <w:r w:rsidDel="00000000" w:rsidR="00000000" w:rsidRPr="00000000">
        <w:rPr>
          <w:rtl w:val="0"/>
        </w:rPr>
        <w:t xml:space="preserve">sudo -H pip3 install --upgrade pip</w:t>
      </w:r>
    </w:p>
    <w:p w:rsidR="00000000" w:rsidDel="00000000" w:rsidP="00000000" w:rsidRDefault="00000000" w:rsidRPr="00000000" w14:paraId="00000D7D">
      <w:pPr>
        <w:numPr>
          <w:ilvl w:val="1"/>
          <w:numId w:val="100"/>
        </w:numPr>
        <w:ind w:left="1440" w:hanging="360"/>
      </w:pPr>
      <w:r w:rsidDel="00000000" w:rsidR="00000000" w:rsidRPr="00000000">
        <w:rPr>
          <w:rtl w:val="0"/>
        </w:rPr>
        <w:t xml:space="preserve">sudo -H pip3 install virtualenv</w:t>
      </w:r>
    </w:p>
    <w:p w:rsidR="00000000" w:rsidDel="00000000" w:rsidP="00000000" w:rsidRDefault="00000000" w:rsidRPr="00000000" w14:paraId="00000D7E">
      <w:pPr>
        <w:numPr>
          <w:ilvl w:val="0"/>
          <w:numId w:val="100"/>
        </w:numPr>
        <w:ind w:left="720" w:hanging="360"/>
      </w:pPr>
      <w:r w:rsidDel="00000000" w:rsidR="00000000" w:rsidRPr="00000000">
        <w:rPr>
          <w:rtl w:val="0"/>
        </w:rPr>
        <w:t xml:space="preserve">Create a Python Virtual Environment:</w:t>
      </w:r>
    </w:p>
    <w:p w:rsidR="00000000" w:rsidDel="00000000" w:rsidP="00000000" w:rsidRDefault="00000000" w:rsidRPr="00000000" w14:paraId="00000D7F">
      <w:pPr>
        <w:numPr>
          <w:ilvl w:val="1"/>
          <w:numId w:val="100"/>
        </w:numPr>
        <w:ind w:left="1440" w:hanging="360"/>
      </w:pPr>
      <w:r w:rsidDel="00000000" w:rsidR="00000000" w:rsidRPr="00000000">
        <w:rPr>
          <w:rtl w:val="0"/>
        </w:rPr>
        <w:t xml:space="preserve">mkdir notebook</w:t>
      </w:r>
    </w:p>
    <w:p w:rsidR="00000000" w:rsidDel="00000000" w:rsidP="00000000" w:rsidRDefault="00000000" w:rsidRPr="00000000" w14:paraId="00000D80">
      <w:pPr>
        <w:numPr>
          <w:ilvl w:val="1"/>
          <w:numId w:val="100"/>
        </w:numPr>
        <w:ind w:left="1440" w:hanging="360"/>
      </w:pPr>
      <w:r w:rsidDel="00000000" w:rsidR="00000000" w:rsidRPr="00000000">
        <w:rPr>
          <w:rtl w:val="0"/>
        </w:rPr>
        <w:t xml:space="preserve">cd notebook</w:t>
      </w:r>
    </w:p>
    <w:p w:rsidR="00000000" w:rsidDel="00000000" w:rsidP="00000000" w:rsidRDefault="00000000" w:rsidRPr="00000000" w14:paraId="00000D81">
      <w:pPr>
        <w:numPr>
          <w:ilvl w:val="1"/>
          <w:numId w:val="100"/>
        </w:numPr>
        <w:ind w:left="1440" w:hanging="360"/>
      </w:pPr>
      <w:r w:rsidDel="00000000" w:rsidR="00000000" w:rsidRPr="00000000">
        <w:rPr>
          <w:rtl w:val="0"/>
        </w:rPr>
        <w:t xml:space="preserve">virtualenv jupyterenv</w:t>
      </w:r>
    </w:p>
    <w:p w:rsidR="00000000" w:rsidDel="00000000" w:rsidP="00000000" w:rsidRDefault="00000000" w:rsidRPr="00000000" w14:paraId="00000D82">
      <w:pPr>
        <w:numPr>
          <w:ilvl w:val="1"/>
          <w:numId w:val="100"/>
        </w:numPr>
        <w:ind w:left="1440" w:hanging="360"/>
      </w:pPr>
      <w:r w:rsidDel="00000000" w:rsidR="00000000" w:rsidRPr="00000000">
        <w:rPr>
          <w:rtl w:val="0"/>
        </w:rPr>
        <w:t xml:space="preserve">source jupyterenv/bin/activate</w:t>
      </w:r>
    </w:p>
    <w:p w:rsidR="00000000" w:rsidDel="00000000" w:rsidP="00000000" w:rsidRDefault="00000000" w:rsidRPr="00000000" w14:paraId="00000D83">
      <w:pPr>
        <w:numPr>
          <w:ilvl w:val="0"/>
          <w:numId w:val="100"/>
        </w:numPr>
        <w:ind w:left="720" w:hanging="360"/>
      </w:pPr>
      <w:r w:rsidDel="00000000" w:rsidR="00000000" w:rsidRPr="00000000">
        <w:rPr>
          <w:rtl w:val="0"/>
        </w:rPr>
        <w:t xml:space="preserve">Install Jupyter Notebook:</w:t>
      </w:r>
    </w:p>
    <w:p w:rsidR="00000000" w:rsidDel="00000000" w:rsidP="00000000" w:rsidRDefault="00000000" w:rsidRPr="00000000" w14:paraId="00000D84">
      <w:pPr>
        <w:numPr>
          <w:ilvl w:val="1"/>
          <w:numId w:val="100"/>
        </w:numPr>
        <w:ind w:left="1440" w:hanging="360"/>
      </w:pPr>
      <w:r w:rsidDel="00000000" w:rsidR="00000000" w:rsidRPr="00000000">
        <w:rPr>
          <w:rtl w:val="0"/>
        </w:rPr>
        <w:t xml:space="preserve">pip install jupyter</w:t>
      </w:r>
    </w:p>
    <w:p w:rsidR="00000000" w:rsidDel="00000000" w:rsidP="00000000" w:rsidRDefault="00000000" w:rsidRPr="00000000" w14:paraId="00000D85">
      <w:pPr>
        <w:numPr>
          <w:ilvl w:val="0"/>
          <w:numId w:val="100"/>
        </w:numPr>
        <w:ind w:left="720" w:hanging="360"/>
      </w:pPr>
      <w:r w:rsidDel="00000000" w:rsidR="00000000" w:rsidRPr="00000000">
        <w:rPr>
          <w:rtl w:val="0"/>
        </w:rPr>
        <w:t xml:space="preserve">Run Jupyter Notebook:</w:t>
      </w:r>
    </w:p>
    <w:p w:rsidR="00000000" w:rsidDel="00000000" w:rsidP="00000000" w:rsidRDefault="00000000" w:rsidRPr="00000000" w14:paraId="00000D86">
      <w:pPr>
        <w:numPr>
          <w:ilvl w:val="1"/>
          <w:numId w:val="100"/>
        </w:numPr>
        <w:ind w:left="1440" w:hanging="360"/>
      </w:pPr>
      <w:r w:rsidDel="00000000" w:rsidR="00000000" w:rsidRPr="00000000">
        <w:rPr>
          <w:rtl w:val="0"/>
        </w:rPr>
        <w:t xml:space="preserve">jupyter notebook</w:t>
      </w:r>
      <w:r w:rsidDel="00000000" w:rsidR="00000000" w:rsidRPr="00000000">
        <w:rPr>
          <w:rtl w:val="0"/>
        </w:rPr>
      </w:r>
    </w:p>
    <w:p w:rsidR="00000000" w:rsidDel="00000000" w:rsidP="00000000" w:rsidRDefault="00000000" w:rsidRPr="00000000" w14:paraId="00000D87">
      <w:pPr>
        <w:pStyle w:val="Heading2"/>
        <w:rPr>
          <w:sz w:val="28"/>
          <w:szCs w:val="28"/>
        </w:rPr>
      </w:pPr>
      <w:bookmarkStart w:colFirst="0" w:colLast="0" w:name="_8odf6uatpvv7" w:id="380"/>
      <w:bookmarkEnd w:id="380"/>
      <w:r w:rsidDel="00000000" w:rsidR="00000000" w:rsidRPr="00000000">
        <w:rPr>
          <w:rtl w:val="0"/>
        </w:rPr>
        <w:t xml:space="preserve">Following 5.2.1, I am getting an error - Head:cannot open ‘taxi+_zone_lookup.csv’ for reading: No such file or directory</w:t>
      </w: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The latest filename is just ‘taxi_zone_lookup.sv’ so it should work after removing the ‘+’ now.</w:t>
      </w:r>
    </w:p>
    <w:p w:rsidR="00000000" w:rsidDel="00000000" w:rsidP="00000000" w:rsidRDefault="00000000" w:rsidRPr="00000000" w14:paraId="00000D89">
      <w:pPr>
        <w:rPr>
          <w:sz w:val="28"/>
          <w:szCs w:val="28"/>
        </w:rPr>
      </w:pPr>
      <w:r w:rsidDel="00000000" w:rsidR="00000000" w:rsidRPr="00000000">
        <w:rPr>
          <w:rtl w:val="0"/>
        </w:rPr>
      </w:r>
    </w:p>
    <w:p w:rsidR="00000000" w:rsidDel="00000000" w:rsidP="00000000" w:rsidRDefault="00000000" w:rsidRPr="00000000" w14:paraId="00000D8A">
      <w:pPr>
        <w:pStyle w:val="Heading2"/>
        <w:rPr/>
      </w:pPr>
      <w:bookmarkStart w:colFirst="0" w:colLast="0" w:name="_4tfmz0el5djo" w:id="381"/>
      <w:bookmarkEnd w:id="381"/>
      <w:r w:rsidDel="00000000" w:rsidR="00000000" w:rsidRPr="00000000">
        <w:rPr>
          <w:rtl w:val="0"/>
        </w:rPr>
        <w:t xml:space="preserve">Error java.io.FileNotFoundException</w:t>
      </w:r>
    </w:p>
    <w:p w:rsidR="00000000" w:rsidDel="00000000" w:rsidP="00000000" w:rsidRDefault="00000000" w:rsidRPr="00000000" w14:paraId="00000D8B">
      <w:pPr>
        <w:rPr/>
      </w:pPr>
      <w:r w:rsidDel="00000000" w:rsidR="00000000" w:rsidRPr="00000000">
        <w:rPr>
          <w:rtl w:val="0"/>
        </w:rPr>
        <w:t xml:space="preserve">Code executed:</w:t>
      </w:r>
    </w:p>
    <w:p w:rsidR="00000000" w:rsidDel="00000000" w:rsidP="00000000" w:rsidRDefault="00000000" w:rsidRPr="00000000" w14:paraId="00000D8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spark.read.parquet(pq_path)</w:t>
      </w:r>
    </w:p>
    <w:p w:rsidR="00000000" w:rsidDel="00000000" w:rsidP="00000000" w:rsidRDefault="00000000" w:rsidRPr="00000000" w14:paraId="00000D8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some operations on df …</w:t>
      </w:r>
    </w:p>
    <w:p w:rsidR="00000000" w:rsidDel="00000000" w:rsidP="00000000" w:rsidRDefault="00000000" w:rsidRPr="00000000" w14:paraId="00000D8E">
      <w:pPr>
        <w:spacing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 mode="overwrite")</w:t>
      </w:r>
      <w:r w:rsidDel="00000000" w:rsidR="00000000" w:rsidRPr="00000000">
        <w:rPr>
          <w:rtl w:val="0"/>
        </w:rPr>
      </w:r>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rPr>
          <w:rFonts w:ascii="Consolas" w:cs="Consolas" w:eastAsia="Consolas" w:hAnsi="Consolas"/>
        </w:rPr>
      </w:pPr>
      <w:r w:rsidDel="00000000" w:rsidR="00000000" w:rsidRPr="00000000">
        <w:rPr>
          <w:rFonts w:ascii="Consolas" w:cs="Consolas" w:eastAsia="Consolas" w:hAnsi="Consolas"/>
          <w:rtl w:val="0"/>
        </w:rPr>
        <w:t xml:space="preserve">java.io.FileNotFoundException: File file:/home/xxx/code/data/pq/fhvhv/2021/02/part-00021-523f9ad5-14af-4332-9434-bdcb0831f2b7-c000.snappy.parquet does not exist</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rPr/>
      </w:pPr>
      <w:r w:rsidDel="00000000" w:rsidR="00000000" w:rsidRPr="00000000">
        <w:rPr>
          <w:rtl w:val="0"/>
        </w:rPr>
        <w:t xml:space="preserve">The problem is that Sparks performs lazy transformations, so the actual action that trigger the job is df.write, which does delete the parquet files that is trying to read (mode=”overwrite”)</w:t>
      </w:r>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rPr/>
      </w:pPr>
      <w:r w:rsidDel="00000000" w:rsidR="00000000" w:rsidRPr="00000000">
        <w:rPr>
          <w:rFonts w:ascii="Arial Unicode MS" w:cs="Arial Unicode MS" w:eastAsia="Arial Unicode MS" w:hAnsi="Arial Unicode MS"/>
          <w:rtl w:val="0"/>
        </w:rPr>
        <w:t xml:space="preserve">✅Solution: Write to a different directorydf</w:t>
      </w:r>
    </w:p>
    <w:p w:rsidR="00000000" w:rsidDel="00000000" w:rsidP="00000000" w:rsidRDefault="00000000" w:rsidRPr="00000000" w14:paraId="00000D95">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df.write.parquet(pq_path_temp, mode="overwrite")</w:t>
      </w:r>
      <w:r w:rsidDel="00000000" w:rsidR="00000000" w:rsidRPr="00000000">
        <w:rPr>
          <w:rtl w:val="0"/>
        </w:rPr>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pStyle w:val="Heading2"/>
        <w:rPr/>
      </w:pPr>
      <w:bookmarkStart w:colFirst="0" w:colLast="0" w:name="_hshy5wnrxx6t" w:id="382"/>
      <w:bookmarkEnd w:id="382"/>
      <w:r w:rsidDel="00000000" w:rsidR="00000000" w:rsidRPr="00000000">
        <w:rPr>
          <w:rtl w:val="0"/>
        </w:rPr>
        <w:t xml:space="preserve">Hadoop - FileNotFoundException: Hadoop bin directory does not exist , when trying to write (Windows)</w:t>
      </w:r>
    </w:p>
    <w:p w:rsidR="00000000" w:rsidDel="00000000" w:rsidP="00000000" w:rsidRDefault="00000000" w:rsidRPr="00000000" w14:paraId="00000D98">
      <w:pPr>
        <w:rPr/>
      </w:pPr>
      <w:r w:rsidDel="00000000" w:rsidR="00000000" w:rsidRPr="00000000">
        <w:rPr>
          <w:rtl w:val="0"/>
        </w:rPr>
        <w:t xml:space="preserve">You need to create the Hadoop</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/bin</w:t>
      </w:r>
      <w:r w:rsidDel="00000000" w:rsidR="00000000" w:rsidRPr="00000000">
        <w:rPr>
          <w:sz w:val="25"/>
          <w:szCs w:val="25"/>
          <w:rtl w:val="0"/>
        </w:rPr>
        <w:t xml:space="preserve"> </w:t>
      </w:r>
      <w:r w:rsidDel="00000000" w:rsidR="00000000" w:rsidRPr="00000000">
        <w:rPr>
          <w:rtl w:val="0"/>
        </w:rPr>
        <w:t xml:space="preserve">directory manually and add the downloaded files in there, since the shell script provided for Windows installation just puts them in</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/c/tools/hadoop-3.2.0/ </w:t>
      </w:r>
      <w:r w:rsidDel="00000000" w:rsidR="00000000" w:rsidRPr="00000000">
        <w:rPr>
          <w:sz w:val="25"/>
          <w:szCs w:val="25"/>
          <w:rtl w:val="0"/>
        </w:rPr>
        <w:t xml:space="preserve">.</w:t>
      </w:r>
      <w:r w:rsidDel="00000000" w:rsidR="00000000" w:rsidRPr="00000000">
        <w:rPr>
          <w:rtl w:val="0"/>
        </w:rPr>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pStyle w:val="Heading2"/>
        <w:rPr/>
      </w:pPr>
      <w:bookmarkStart w:colFirst="0" w:colLast="0" w:name="_rvyjbusobc5x" w:id="383"/>
      <w:bookmarkEnd w:id="383"/>
      <w:r w:rsidDel="00000000" w:rsidR="00000000" w:rsidRPr="00000000">
        <w:rPr>
          <w:rtl w:val="0"/>
        </w:rPr>
        <w:t xml:space="preserve">Which type of SQL is used in Spark? Postgres? MySQL? SQL Server?</w:t>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t xml:space="preserve">Actually Spark SQL is one independent “type” of SQL - Spark SQL.</w:t>
      </w:r>
    </w:p>
    <w:p w:rsidR="00000000" w:rsidDel="00000000" w:rsidP="00000000" w:rsidRDefault="00000000" w:rsidRPr="00000000" w14:paraId="00000D9D">
      <w:pPr>
        <w:rPr/>
      </w:pPr>
      <w:r w:rsidDel="00000000" w:rsidR="00000000" w:rsidRPr="00000000">
        <w:rPr>
          <w:rtl w:val="0"/>
        </w:rPr>
        <w:t xml:space="preserve">The several SQL providers are very similar:</w:t>
      </w:r>
    </w:p>
    <w:p w:rsidR="00000000" w:rsidDel="00000000" w:rsidP="00000000" w:rsidRDefault="00000000" w:rsidRPr="00000000" w14:paraId="00000D9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SELECT [attributes]</w:t>
      </w:r>
    </w:p>
    <w:p w:rsidR="00000000" w:rsidDel="00000000" w:rsidP="00000000" w:rsidRDefault="00000000" w:rsidRPr="00000000" w14:paraId="00000D9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[table]</w:t>
      </w:r>
    </w:p>
    <w:p w:rsidR="00000000" w:rsidDel="00000000" w:rsidP="00000000" w:rsidRDefault="00000000" w:rsidRPr="00000000" w14:paraId="00000DA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WHERE [filter]</w:t>
      </w:r>
    </w:p>
    <w:p w:rsidR="00000000" w:rsidDel="00000000" w:rsidP="00000000" w:rsidRDefault="00000000" w:rsidRPr="00000000" w14:paraId="00000DA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GROUP BY [grouping attributes]</w:t>
      </w:r>
    </w:p>
    <w:p w:rsidR="00000000" w:rsidDel="00000000" w:rsidP="00000000" w:rsidRDefault="00000000" w:rsidRPr="00000000" w14:paraId="00000DA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HAVING [filtering the groups]</w:t>
      </w:r>
    </w:p>
    <w:p w:rsidR="00000000" w:rsidDel="00000000" w:rsidP="00000000" w:rsidRDefault="00000000" w:rsidRPr="00000000" w14:paraId="00000DA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ORDER BY [attribute to order]</w:t>
      </w:r>
    </w:p>
    <w:p w:rsidR="00000000" w:rsidDel="00000000" w:rsidP="00000000" w:rsidRDefault="00000000" w:rsidRPr="00000000" w14:paraId="00000DA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(INNER/FULL/LEFT/RIGHT) JOIN [table2]</w:t>
      </w:r>
    </w:p>
    <w:p w:rsidR="00000000" w:rsidDel="00000000" w:rsidP="00000000" w:rsidRDefault="00000000" w:rsidRPr="00000000" w14:paraId="00000DA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ON [attributes table joining table2] (...)</w:t>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What differs the most between several SQL providers are built-in functions.</w:t>
      </w:r>
    </w:p>
    <w:p w:rsidR="00000000" w:rsidDel="00000000" w:rsidP="00000000" w:rsidRDefault="00000000" w:rsidRPr="00000000" w14:paraId="00000DA8">
      <w:pPr>
        <w:rPr/>
      </w:pPr>
      <w:r w:rsidDel="00000000" w:rsidR="00000000" w:rsidRPr="00000000">
        <w:rPr>
          <w:rtl w:val="0"/>
        </w:rPr>
        <w:t xml:space="preserve">For Built-in Spark SQL function check this link: </w:t>
      </w:r>
      <w:hyperlink r:id="rId256">
        <w:r w:rsidDel="00000000" w:rsidR="00000000" w:rsidRPr="00000000">
          <w:rPr>
            <w:sz w:val="25"/>
            <w:szCs w:val="25"/>
            <w:u w:val="single"/>
            <w:shd w:fill="f8f8f8" w:val="clear"/>
            <w:rtl w:val="0"/>
          </w:rPr>
          <w:t xml:space="preserve">https://spark.apache.org/docs/latest/api/sql/index.html</w:t>
        </w:r>
      </w:hyperlink>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Extra information on SPARK SQL :</w:t>
      </w:r>
    </w:p>
    <w:p w:rsidR="00000000" w:rsidDel="00000000" w:rsidP="00000000" w:rsidRDefault="00000000" w:rsidRPr="00000000" w14:paraId="00000DAA">
      <w:pPr>
        <w:rPr/>
      </w:pPr>
      <w:hyperlink r:id="rId257">
        <w:r w:rsidDel="00000000" w:rsidR="00000000" w:rsidRPr="00000000">
          <w:rPr>
            <w:u w:val="single"/>
            <w:rtl w:val="0"/>
          </w:rPr>
          <w:t xml:space="preserve">https://databricks.com/glossary/what-is-spark-sql#:~:text=Spark%20SQL%20is%20a%20Spark,on%20existing%20deployments%20and%20data</w:t>
        </w:r>
      </w:hyperlink>
      <w:r w:rsidDel="00000000" w:rsidR="00000000" w:rsidRPr="00000000">
        <w:rPr>
          <w:rtl w:val="0"/>
        </w:rPr>
        <w:t xml:space="preserve">. </w:t>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pStyle w:val="Heading2"/>
        <w:rPr/>
      </w:pPr>
      <w:bookmarkStart w:colFirst="0" w:colLast="0" w:name="_n8bas8n4myco" w:id="384"/>
      <w:bookmarkEnd w:id="384"/>
      <w:r w:rsidDel="00000000" w:rsidR="00000000" w:rsidRPr="00000000">
        <w:rPr>
          <w:rtl w:val="0"/>
        </w:rPr>
        <w:t xml:space="preserve">The spark viewer on localhost:4040 was not showing the current run</w:t>
      </w:r>
    </w:p>
    <w:p w:rsidR="00000000" w:rsidDel="00000000" w:rsidP="00000000" w:rsidRDefault="00000000" w:rsidRPr="00000000" w14:paraId="00000DAD">
      <w:pPr>
        <w:rPr/>
      </w:pPr>
      <w:r w:rsidDel="00000000" w:rsidR="00000000" w:rsidRPr="00000000">
        <w:rPr>
          <w:rFonts w:ascii="Arial Unicode MS" w:cs="Arial Unicode MS" w:eastAsia="Arial Unicode MS" w:hAnsi="Arial Unicode MS"/>
          <w:rtl w:val="0"/>
        </w:rPr>
        <w:t xml:space="preserve">✅Solution: I had two notebooks running, and the one I wanted to look at had opened a port on localhost:4041.</w:t>
      </w:r>
    </w:p>
    <w:p w:rsidR="00000000" w:rsidDel="00000000" w:rsidP="00000000" w:rsidRDefault="00000000" w:rsidRPr="00000000" w14:paraId="00000DAE">
      <w:pPr>
        <w:rPr/>
      </w:pPr>
      <w:r w:rsidDel="00000000" w:rsidR="00000000" w:rsidRPr="00000000">
        <w:rPr>
          <w:rtl w:val="0"/>
        </w:rPr>
        <w:t xml:space="preserve">If a port is in use, then Spark uses the next available port number. It can be even 4044. Clean up after yourself when a port does not work or a container does not run.</w:t>
      </w:r>
    </w:p>
    <w:p w:rsidR="00000000" w:rsidDel="00000000" w:rsidP="00000000" w:rsidRDefault="00000000" w:rsidRPr="00000000" w14:paraId="00000DAF">
      <w:pPr>
        <w:rPr>
          <w:rFonts w:ascii="Consolas" w:cs="Consolas" w:eastAsia="Consolas" w:hAnsi="Consolas"/>
          <w:sz w:val="23"/>
          <w:szCs w:val="23"/>
        </w:rPr>
      </w:pPr>
      <w:r w:rsidDel="00000000" w:rsidR="00000000" w:rsidRPr="00000000">
        <w:rPr>
          <w:rtl w:val="0"/>
        </w:rPr>
        <w:t xml:space="preserve">You can run </w:t>
      </w:r>
      <w:r w:rsidDel="00000000" w:rsidR="00000000" w:rsidRPr="00000000">
        <w:rPr>
          <w:rFonts w:ascii="Roboto Mono" w:cs="Roboto Mono" w:eastAsia="Roboto Mono" w:hAnsi="Roboto Mono"/>
          <w:shd w:fill="f3f3f3" w:val="clear"/>
          <w:rtl w:val="0"/>
        </w:rPr>
        <w:t xml:space="preserve">spark.sparkContext.uiWebUrl</w:t>
      </w:r>
      <w:r w:rsidDel="00000000" w:rsidR="00000000" w:rsidRPr="00000000">
        <w:rPr>
          <w:rtl w:val="0"/>
        </w:rPr>
      </w:r>
    </w:p>
    <w:p w:rsidR="00000000" w:rsidDel="00000000" w:rsidP="00000000" w:rsidRDefault="00000000" w:rsidRPr="00000000" w14:paraId="00000DB0">
      <w:pPr>
        <w:rPr/>
      </w:pPr>
      <w:r w:rsidDel="00000000" w:rsidR="00000000" w:rsidRPr="00000000">
        <w:rPr>
          <w:rtl w:val="0"/>
        </w:rPr>
        <w:t xml:space="preserve">and result will be some like</w:t>
        <w:br w:type="textWrapping"/>
      </w:r>
      <w:r w:rsidDel="00000000" w:rsidR="00000000" w:rsidRPr="00000000">
        <w:rPr>
          <w:sz w:val="23"/>
          <w:szCs w:val="23"/>
          <w:rtl w:val="0"/>
        </w:rPr>
        <w:t xml:space="preserve">'http://172.19.10.61:4041'</w:t>
      </w:r>
      <w:r w:rsidDel="00000000" w:rsidR="00000000" w:rsidRPr="00000000">
        <w:rPr>
          <w:rtl w:val="0"/>
        </w:rPr>
        <w:t xml:space="preserve"> </w:t>
      </w:r>
    </w:p>
    <w:p w:rsidR="00000000" w:rsidDel="00000000" w:rsidP="00000000" w:rsidRDefault="00000000" w:rsidRPr="00000000" w14:paraId="00000DB1">
      <w:pPr>
        <w:rPr/>
      </w:pPr>
      <w:r w:rsidDel="00000000" w:rsidR="00000000" w:rsidRPr="00000000">
        <w:rPr>
          <w:rtl w:val="0"/>
        </w:rPr>
      </w:r>
    </w:p>
    <w:p w:rsidR="00000000" w:rsidDel="00000000" w:rsidP="00000000" w:rsidRDefault="00000000" w:rsidRPr="00000000" w14:paraId="00000DB2">
      <w:pPr>
        <w:pStyle w:val="Heading2"/>
        <w:rPr/>
      </w:pPr>
      <w:bookmarkStart w:colFirst="0" w:colLast="0" w:name="_tlerxp55nkrh" w:id="385"/>
      <w:bookmarkEnd w:id="385"/>
      <w:r w:rsidDel="00000000" w:rsidR="00000000" w:rsidRPr="00000000">
        <w:rPr>
          <w:rtl w:val="0"/>
        </w:rPr>
        <w:t xml:space="preserve">Java - java.lang.NoSuchMethodError: sun.nio.ch.DirectBuffer.cleaner()Lsun/misc/Cleaner Error during repartition call (conda pyspark installation)</w:t>
      </w:r>
    </w:p>
    <w:p w:rsidR="00000000" w:rsidDel="00000000" w:rsidP="00000000" w:rsidRDefault="00000000" w:rsidRPr="00000000" w14:paraId="00000DB3">
      <w:pPr>
        <w:rPr/>
      </w:pPr>
      <w:r w:rsidDel="00000000" w:rsidR="00000000" w:rsidRPr="00000000">
        <w:rPr>
          <w:rFonts w:ascii="Arial Unicode MS" w:cs="Arial Unicode MS" w:eastAsia="Arial Unicode MS" w:hAnsi="Arial Unicode MS"/>
          <w:rtl w:val="0"/>
        </w:rPr>
        <w:t xml:space="preserve">✅Solution: replace Java Developer Kit 11 with Java Developer Kit 8.</w:t>
      </w:r>
    </w:p>
    <w:p w:rsidR="00000000" w:rsidDel="00000000" w:rsidP="00000000" w:rsidRDefault="00000000" w:rsidRPr="00000000" w14:paraId="00000DB4">
      <w:pPr>
        <w:rPr/>
      </w:pPr>
      <w:r w:rsidDel="00000000" w:rsidR="00000000" w:rsidRPr="00000000">
        <w:rPr>
          <w:rtl w:val="0"/>
        </w:rPr>
      </w:r>
    </w:p>
    <w:p w:rsidR="00000000" w:rsidDel="00000000" w:rsidP="00000000" w:rsidRDefault="00000000" w:rsidRPr="00000000" w14:paraId="00000DB5">
      <w:pPr>
        <w:pStyle w:val="Heading2"/>
        <w:rPr/>
      </w:pPr>
      <w:bookmarkStart w:colFirst="0" w:colLast="0" w:name="_5yc75xquq3du" w:id="386"/>
      <w:bookmarkEnd w:id="386"/>
      <w:r w:rsidDel="00000000" w:rsidR="00000000" w:rsidRPr="00000000">
        <w:rPr>
          <w:rtl w:val="0"/>
        </w:rPr>
        <w:t xml:space="preserve">Java - RuntimeError: Java gateway process exited before sending its port number</w:t>
      </w:r>
    </w:p>
    <w:p w:rsidR="00000000" w:rsidDel="00000000" w:rsidP="00000000" w:rsidRDefault="00000000" w:rsidRPr="00000000" w14:paraId="00000DB6">
      <w:pPr>
        <w:rPr/>
      </w:pPr>
      <w:r w:rsidDel="00000000" w:rsidR="00000000" w:rsidRPr="00000000">
        <w:rPr>
          <w:rtl w:val="0"/>
        </w:rPr>
        <w:t xml:space="preserve">Shows java_home is not set on the notebook log</w:t>
      </w:r>
    </w:p>
    <w:p w:rsidR="00000000" w:rsidDel="00000000" w:rsidP="00000000" w:rsidRDefault="00000000" w:rsidRPr="00000000" w14:paraId="00000DB7">
      <w:pPr>
        <w:rPr/>
      </w:pPr>
      <w:hyperlink r:id="rId258">
        <w:r w:rsidDel="00000000" w:rsidR="00000000" w:rsidRPr="00000000">
          <w:rPr>
            <w:u w:val="single"/>
            <w:rtl w:val="0"/>
          </w:rPr>
          <w:t xml:space="preserve">https://sparkbyexamples.com/pyspark/pyspark-exception-java-gateway-process-exited-before-sending-the-driver-its-port-number/</w:t>
        </w:r>
      </w:hyperlink>
      <w:r w:rsidDel="00000000" w:rsidR="00000000" w:rsidRPr="00000000">
        <w:rPr>
          <w:rtl w:val="0"/>
        </w:rPr>
      </w:r>
    </w:p>
    <w:p w:rsidR="00000000" w:rsidDel="00000000" w:rsidP="00000000" w:rsidRDefault="00000000" w:rsidRPr="00000000" w14:paraId="00000DB8">
      <w:pPr>
        <w:rPr/>
      </w:pPr>
      <w:r w:rsidDel="00000000" w:rsidR="00000000" w:rsidRPr="00000000">
        <w:rPr>
          <w:rtl w:val="0"/>
        </w:rPr>
        <w:t xml:space="preserve">https://twitter.com/drkrishnaanand/status/1765423415878463839</w:t>
      </w:r>
    </w:p>
    <w:p w:rsidR="00000000" w:rsidDel="00000000" w:rsidP="00000000" w:rsidRDefault="00000000" w:rsidRPr="00000000" w14:paraId="00000DB9">
      <w:pPr>
        <w:pStyle w:val="Heading2"/>
        <w:rPr>
          <w:sz w:val="24"/>
          <w:szCs w:val="24"/>
        </w:rPr>
      </w:pPr>
      <w:bookmarkStart w:colFirst="0" w:colLast="0" w:name="_2pbmmvkw64ax" w:id="387"/>
      <w:bookmarkEnd w:id="387"/>
      <w:r w:rsidDel="00000000" w:rsidR="00000000" w:rsidRPr="00000000">
        <w:rPr>
          <w:rtl w:val="0"/>
        </w:rPr>
        <w:t xml:space="preserve">Spark fails when reading from BigQuery and using `.show()` on `SELECT` queries</w:t>
      </w:r>
      <w:r w:rsidDel="00000000" w:rsidR="00000000" w:rsidRPr="00000000">
        <w:rPr>
          <w:rtl w:val="0"/>
        </w:rPr>
      </w:r>
    </w:p>
    <w:p w:rsidR="00000000" w:rsidDel="00000000" w:rsidP="00000000" w:rsidRDefault="00000000" w:rsidRPr="00000000" w14:paraId="00000DBA">
      <w:pPr>
        <w:rPr/>
      </w:pPr>
      <w:r w:rsidDel="00000000" w:rsidR="00000000" w:rsidRPr="00000000">
        <w:rPr>
          <w:rFonts w:ascii="Arial Unicode MS" w:cs="Arial Unicode MS" w:eastAsia="Arial Unicode MS" w:hAnsi="Arial Unicode MS"/>
          <w:rtl w:val="0"/>
        </w:rPr>
        <w:t xml:space="preserve">✅I got it working using </w:t>
      </w:r>
      <w:r w:rsidDel="00000000" w:rsidR="00000000" w:rsidRPr="00000000">
        <w:rPr>
          <w:rFonts w:ascii="Roboto Mono" w:cs="Roboto Mono" w:eastAsia="Roboto Mono" w:hAnsi="Roboto Mono"/>
          <w:shd w:fill="f3f3f3" w:val="clear"/>
          <w:rtl w:val="0"/>
        </w:rPr>
        <w:t xml:space="preserve">`gcs-connector-hadoop-2.2.5-shaded.jar`</w:t>
      </w:r>
      <w:r w:rsidDel="00000000" w:rsidR="00000000" w:rsidRPr="00000000">
        <w:rPr>
          <w:rtl w:val="0"/>
        </w:rPr>
        <w:t xml:space="preserve"> and Spark 3.1</w:t>
      </w:r>
    </w:p>
    <w:p w:rsidR="00000000" w:rsidDel="00000000" w:rsidP="00000000" w:rsidRDefault="00000000" w:rsidRPr="00000000" w14:paraId="00000DBB">
      <w:pPr>
        <w:rPr/>
      </w:pPr>
      <w:r w:rsidDel="00000000" w:rsidR="00000000" w:rsidRPr="00000000">
        <w:rPr>
          <w:rtl w:val="0"/>
        </w:rPr>
        <w:t xml:space="preserve">I also added the google_credentials.json and .p12 to auth with gcs. These files are downloadable from GCP Service account.</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t xml:space="preserve">To create the SparkSession:</w:t>
      </w:r>
    </w:p>
    <w:p w:rsidR="00000000" w:rsidDel="00000000" w:rsidP="00000000" w:rsidRDefault="00000000" w:rsidRPr="00000000" w14:paraId="00000DB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SparkSession.builder.master('local[*]') \</w:t>
      </w:r>
    </w:p>
    <w:p w:rsidR="00000000" w:rsidDel="00000000" w:rsidP="00000000" w:rsidRDefault="00000000" w:rsidRPr="00000000" w14:paraId="00000DB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.appName('spark-read-from-bigquery') \</w:t>
      </w:r>
    </w:p>
    <w:p w:rsidR="00000000" w:rsidDel="00000000" w:rsidP="00000000" w:rsidRDefault="00000000" w:rsidRPr="00000000" w14:paraId="00000DC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.config('BigQueryProjectId','razor-project-xxxxxxx) \</w:t>
      </w:r>
    </w:p>
    <w:p w:rsidR="00000000" w:rsidDel="00000000" w:rsidP="00000000" w:rsidRDefault="00000000" w:rsidRPr="00000000" w14:paraId="00000DC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.config('BigQueryDatasetLocation','de_final_data') \</w:t>
      </w:r>
    </w:p>
    <w:p w:rsidR="00000000" w:rsidDel="00000000" w:rsidP="00000000" w:rsidRDefault="00000000" w:rsidRPr="00000000" w14:paraId="00000DC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.config('parentProject','razor-project-xxxxxxx) \</w:t>
      </w:r>
    </w:p>
    <w:p w:rsidR="00000000" w:rsidDel="00000000" w:rsidP="00000000" w:rsidRDefault="00000000" w:rsidRPr="00000000" w14:paraId="00000DC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.config("google.cloud.auth.service.account.enable", "true") \</w:t>
      </w:r>
    </w:p>
    <w:p w:rsidR="00000000" w:rsidDel="00000000" w:rsidP="00000000" w:rsidRDefault="00000000" w:rsidRPr="00000000" w14:paraId="00000DC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.config("credentialsFile", "google_credentials.json") \</w:t>
      </w:r>
    </w:p>
    <w:p w:rsidR="00000000" w:rsidDel="00000000" w:rsidP="00000000" w:rsidRDefault="00000000" w:rsidRPr="00000000" w14:paraId="00000DC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.config("GcpJsonKeyFile", "google_credentials.json") \</w:t>
      </w:r>
    </w:p>
    <w:p w:rsidR="00000000" w:rsidDel="00000000" w:rsidP="00000000" w:rsidRDefault="00000000" w:rsidRPr="00000000" w14:paraId="00000DC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.config("spark.driver.memory", "4g") \</w:t>
      </w:r>
    </w:p>
    <w:p w:rsidR="00000000" w:rsidDel="00000000" w:rsidP="00000000" w:rsidRDefault="00000000" w:rsidRPr="00000000" w14:paraId="00000DC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.config("spark.executor.memory", "2g") \</w:t>
      </w:r>
    </w:p>
    <w:p w:rsidR="00000000" w:rsidDel="00000000" w:rsidP="00000000" w:rsidRDefault="00000000" w:rsidRPr="00000000" w14:paraId="00000DC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.config("spark.memory.offHeap.enabled",True) \</w:t>
      </w:r>
    </w:p>
    <w:p w:rsidR="00000000" w:rsidDel="00000000" w:rsidP="00000000" w:rsidRDefault="00000000" w:rsidRPr="00000000" w14:paraId="00000DC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.config("spark.memory.offHeap.size","5g") \</w:t>
      </w:r>
    </w:p>
    <w:p w:rsidR="00000000" w:rsidDel="00000000" w:rsidP="00000000" w:rsidRDefault="00000000" w:rsidRPr="00000000" w14:paraId="00000DC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.config('google.cloud.auth.service.account.json.keyfile', "google_credentials.json") \</w:t>
      </w:r>
    </w:p>
    <w:p w:rsidR="00000000" w:rsidDel="00000000" w:rsidP="00000000" w:rsidRDefault="00000000" w:rsidRPr="00000000" w14:paraId="00000DC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.config("fs.gs.project.id", "razor-project-xxxxxxx") \</w:t>
      </w:r>
    </w:p>
    <w:p w:rsidR="00000000" w:rsidDel="00000000" w:rsidP="00000000" w:rsidRDefault="00000000" w:rsidRPr="00000000" w14:paraId="00000DC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.config("fs.gs.impl", "com.google.cloud.hadoop.fs.gcs.GoogleHadoopFileSystem") \</w:t>
      </w:r>
    </w:p>
    <w:p w:rsidR="00000000" w:rsidDel="00000000" w:rsidP="00000000" w:rsidRDefault="00000000" w:rsidRPr="00000000" w14:paraId="00000DC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.config("fs.AbstractFileSystem.gs.impl", "com.google.cloud.hadoop.fs.gcs.GoogleHadoopFS") \</w:t>
      </w:r>
    </w:p>
    <w:p w:rsidR="00000000" w:rsidDel="00000000" w:rsidP="00000000" w:rsidRDefault="00000000" w:rsidRPr="00000000" w14:paraId="00000DCE">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.getOrCreate()</w:t>
      </w: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pStyle w:val="Heading2"/>
        <w:spacing w:after="200" w:lineRule="auto"/>
        <w:rPr>
          <w:sz w:val="34"/>
          <w:szCs w:val="34"/>
        </w:rPr>
      </w:pPr>
      <w:bookmarkStart w:colFirst="0" w:colLast="0" w:name="_3e06x8ahp0xe" w:id="388"/>
      <w:bookmarkEnd w:id="388"/>
      <w:r w:rsidDel="00000000" w:rsidR="00000000" w:rsidRPr="00000000">
        <w:rPr>
          <w:sz w:val="34"/>
          <w:szCs w:val="34"/>
          <w:rtl w:val="0"/>
        </w:rPr>
        <w:t xml:space="preserve">Spark BigQuery connector Automatic configuration</w:t>
      </w:r>
    </w:p>
    <w:p w:rsidR="00000000" w:rsidDel="00000000" w:rsidP="00000000" w:rsidRDefault="00000000" w:rsidRPr="00000000" w14:paraId="00000DD1">
      <w:pPr>
        <w:rPr>
          <w:rFonts w:ascii="Consolas" w:cs="Consolas" w:eastAsia="Consolas" w:hAnsi="Consolas"/>
        </w:rPr>
      </w:pPr>
      <w:r w:rsidDel="00000000" w:rsidR="00000000" w:rsidRPr="00000000">
        <w:rPr>
          <w:rtl w:val="0"/>
        </w:rPr>
        <w:t xml:space="preserve">While creating a SparkSession using the config </w:t>
      </w:r>
      <w:r w:rsidDel="00000000" w:rsidR="00000000" w:rsidRPr="00000000">
        <w:rPr>
          <w:rFonts w:ascii="Consolas" w:cs="Consolas" w:eastAsia="Consolas" w:hAnsi="Consolas"/>
          <w:b w:val="1"/>
          <w:rtl w:val="0"/>
        </w:rPr>
        <w:t xml:space="preserve">spark.jars.packages</w:t>
      </w:r>
      <w:r w:rsidDel="00000000" w:rsidR="00000000" w:rsidRPr="00000000">
        <w:rPr>
          <w:rFonts w:ascii="Consolas" w:cs="Consolas" w:eastAsia="Consolas" w:hAnsi="Consolas"/>
          <w:rtl w:val="0"/>
        </w:rPr>
        <w:t xml:space="preserve"> as </w:t>
      </w:r>
      <w:r w:rsidDel="00000000" w:rsidR="00000000" w:rsidRPr="00000000">
        <w:rPr>
          <w:rFonts w:ascii="Consolas" w:cs="Consolas" w:eastAsia="Consolas" w:hAnsi="Consolas"/>
          <w:i w:val="1"/>
          <w:rtl w:val="0"/>
        </w:rPr>
        <w:t xml:space="preserve">com.google.cloud.spark:spark-bigquery-with-dependencies_2.12:0.23.2</w:t>
      </w:r>
      <w:r w:rsidDel="00000000" w:rsidR="00000000" w:rsidRPr="00000000">
        <w:rPr>
          <w:rtl w:val="0"/>
        </w:rPr>
      </w:r>
    </w:p>
    <w:p w:rsidR="00000000" w:rsidDel="00000000" w:rsidP="00000000" w:rsidRDefault="00000000" w:rsidRPr="00000000" w14:paraId="00000DD2">
      <w:pPr>
        <w:shd w:fill="ffffff" w:val="clear"/>
        <w:spacing w:line="240" w:lineRule="auto"/>
        <w:rPr/>
      </w:pPr>
      <w:r w:rsidDel="00000000" w:rsidR="00000000" w:rsidRPr="00000000">
        <w:rPr>
          <w:rFonts w:ascii="Roboto Mono" w:cs="Roboto Mono" w:eastAsia="Roboto Mono" w:hAnsi="Roboto Mono"/>
          <w:shd w:fill="f3f3f3" w:val="clear"/>
          <w:rtl w:val="0"/>
        </w:rPr>
        <w:t xml:space="preserve">spark = SparkSession.builder.master('local').appName('bq').config("spark.jars.packages", "com.google.cloud.spark:spark-bigquery-with-dependencies_2.12:0.23.2").getOrCreate()</w:t>
      </w:r>
      <w:r w:rsidDel="00000000" w:rsidR="00000000" w:rsidRPr="00000000">
        <w:rPr>
          <w:rtl w:val="0"/>
        </w:rPr>
        <w:t xml:space="preserve"> </w:t>
      </w:r>
    </w:p>
    <w:p w:rsidR="00000000" w:rsidDel="00000000" w:rsidP="00000000" w:rsidRDefault="00000000" w:rsidRPr="00000000" w14:paraId="00000DD3">
      <w:pPr>
        <w:shd w:fill="ffffff" w:val="clear"/>
        <w:rPr/>
      </w:pPr>
      <w:r w:rsidDel="00000000" w:rsidR="00000000" w:rsidRPr="00000000">
        <w:rPr>
          <w:rtl w:val="0"/>
        </w:rPr>
      </w:r>
    </w:p>
    <w:p w:rsidR="00000000" w:rsidDel="00000000" w:rsidP="00000000" w:rsidRDefault="00000000" w:rsidRPr="00000000" w14:paraId="00000DD4">
      <w:pPr>
        <w:shd w:fill="ffffff" w:val="clear"/>
        <w:rPr/>
      </w:pPr>
      <w:r w:rsidDel="00000000" w:rsidR="00000000" w:rsidRPr="00000000">
        <w:rPr>
          <w:rtl w:val="0"/>
        </w:rPr>
        <w:t xml:space="preserve">automatically downloads the required dependency jars and configures the connector, removing the need to manage this dependency. More details available </w:t>
      </w:r>
      <w:hyperlink r:id="rId259">
        <w:r w:rsidDel="00000000" w:rsidR="00000000" w:rsidRPr="00000000">
          <w:rPr>
            <w:rtl w:val="0"/>
          </w:rPr>
          <w:t xml:space="preserve">here</w:t>
        </w:r>
      </w:hyperlink>
      <w:r w:rsidDel="00000000" w:rsidR="00000000" w:rsidRPr="00000000">
        <w:rPr>
          <w:rtl w:val="0"/>
        </w:rPr>
      </w:r>
    </w:p>
    <w:p w:rsidR="00000000" w:rsidDel="00000000" w:rsidP="00000000" w:rsidRDefault="00000000" w:rsidRPr="00000000" w14:paraId="00000DD5">
      <w:pPr>
        <w:shd w:fill="ffffff" w:val="clear"/>
        <w:rPr/>
      </w:pPr>
      <w:r w:rsidDel="00000000" w:rsidR="00000000" w:rsidRPr="00000000">
        <w:rPr>
          <w:rtl w:val="0"/>
        </w:rPr>
      </w:r>
    </w:p>
    <w:p w:rsidR="00000000" w:rsidDel="00000000" w:rsidP="00000000" w:rsidRDefault="00000000" w:rsidRPr="00000000" w14:paraId="00000DD6">
      <w:pPr>
        <w:pStyle w:val="Heading2"/>
        <w:shd w:fill="ffffff" w:val="clear"/>
        <w:spacing w:after="200" w:lineRule="auto"/>
        <w:rPr>
          <w:sz w:val="34"/>
          <w:szCs w:val="34"/>
        </w:rPr>
      </w:pPr>
      <w:bookmarkStart w:colFirst="0" w:colLast="0" w:name="_t66gruefk9sj" w:id="389"/>
      <w:bookmarkEnd w:id="389"/>
      <w:r w:rsidDel="00000000" w:rsidR="00000000" w:rsidRPr="00000000">
        <w:rPr>
          <w:sz w:val="34"/>
          <w:szCs w:val="34"/>
          <w:rtl w:val="0"/>
        </w:rPr>
        <w:t xml:space="preserve">Spark Cloud Storage connector</w:t>
      </w:r>
    </w:p>
    <w:p w:rsidR="00000000" w:rsidDel="00000000" w:rsidP="00000000" w:rsidRDefault="00000000" w:rsidRPr="00000000" w14:paraId="00000DD7">
      <w:pPr>
        <w:shd w:fill="ffffff" w:val="clear"/>
        <w:rPr/>
      </w:pPr>
      <w:hyperlink r:id="rId260">
        <w:r w:rsidDel="00000000" w:rsidR="00000000" w:rsidRPr="00000000">
          <w:rPr>
            <w:u w:val="single"/>
            <w:rtl w:val="0"/>
          </w:rPr>
          <w:t xml:space="preserve">Link to Slack Thread </w:t>
        </w:r>
      </w:hyperlink>
      <w:r w:rsidDel="00000000" w:rsidR="00000000" w:rsidRPr="00000000">
        <w:rPr>
          <w:sz w:val="34"/>
          <w:szCs w:val="34"/>
          <w:rtl w:val="0"/>
        </w:rPr>
        <w:t xml:space="preserve">: </w:t>
      </w:r>
      <w:r w:rsidDel="00000000" w:rsidR="00000000" w:rsidRPr="00000000">
        <w:rPr>
          <w:rtl w:val="0"/>
        </w:rPr>
        <w:t xml:space="preserve">has anyone figured out how to read from GCP data lake instead of downloading all the taxi data again?</w:t>
      </w:r>
    </w:p>
    <w:p w:rsidR="00000000" w:rsidDel="00000000" w:rsidP="00000000" w:rsidRDefault="00000000" w:rsidRPr="00000000" w14:paraId="00000DD8">
      <w:pPr>
        <w:rPr/>
      </w:pPr>
      <w:r w:rsidDel="00000000" w:rsidR="00000000" w:rsidRPr="00000000">
        <w:rPr>
          <w:rtl w:val="0"/>
        </w:rPr>
        <w:t xml:space="preserve">There’s a few extra steps to go into reading from GCS with PySpark</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t xml:space="preserve">1.)  IMPORTANT: Download the Cloud Storage connector for Hadoop here:</w:t>
      </w:r>
      <w:hyperlink r:id="rId261">
        <w:r w:rsidDel="00000000" w:rsidR="00000000" w:rsidRPr="00000000">
          <w:rPr>
            <w:u w:val="single"/>
            <w:rtl w:val="0"/>
          </w:rPr>
          <w:t xml:space="preserve"> https://cloud.google.com/dataproc/docs/concepts/connectors/cloud-storage#clusters</w:t>
        </w:r>
      </w:hyperlink>
      <w:r w:rsidDel="00000000" w:rsidR="00000000" w:rsidRPr="00000000">
        <w:rPr>
          <w:rtl w:val="0"/>
        </w:rPr>
      </w:r>
    </w:p>
    <w:p w:rsidR="00000000" w:rsidDel="00000000" w:rsidP="00000000" w:rsidRDefault="00000000" w:rsidRPr="00000000" w14:paraId="00000DDB">
      <w:pPr>
        <w:rPr/>
      </w:pPr>
      <w:r w:rsidDel="00000000" w:rsidR="00000000" w:rsidRPr="00000000">
        <w:rPr>
          <w:rtl w:val="0"/>
        </w:rPr>
        <w:t xml:space="preserve">As the name implies, this .jar file is what essentially connects PySpark with your GCS</w:t>
      </w:r>
    </w:p>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2.) Move the .jar file to your Spark file directory. I installed Spark using homebrew on my MacOS machine and I had to create a /jars directory under "/opt/homebrew/Cellar/apache-spark/3.2.1/ (where my spark dir is located)</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3.) In your Python script, there are a few extra classes you’ll have to import:</w:t>
      </w:r>
    </w:p>
    <w:p w:rsidR="00000000" w:rsidDel="00000000" w:rsidP="00000000" w:rsidRDefault="00000000" w:rsidRPr="00000000" w14:paraId="00000DE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E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E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pyspark.conf import SparkConf</w:t>
      </w:r>
    </w:p>
    <w:p w:rsidR="00000000" w:rsidDel="00000000" w:rsidP="00000000" w:rsidRDefault="00000000" w:rsidRPr="00000000" w14:paraId="00000DE3">
      <w:pPr>
        <w:spacing w:after="0" w:line="240" w:lineRule="auto"/>
        <w:rPr/>
      </w:pPr>
      <w:r w:rsidDel="00000000" w:rsidR="00000000" w:rsidRPr="00000000">
        <w:rPr>
          <w:rFonts w:ascii="Roboto Mono" w:cs="Roboto Mono" w:eastAsia="Roboto Mono" w:hAnsi="Roboto Mono"/>
          <w:shd w:fill="f3f3f3" w:val="clear"/>
          <w:rtl w:val="0"/>
        </w:rPr>
        <w:t xml:space="preserve">from pyspark.context import SparkContext</w:t>
      </w:r>
      <w:r w:rsidDel="00000000" w:rsidR="00000000" w:rsidRPr="00000000">
        <w:rPr>
          <w:rtl w:val="0"/>
        </w:rPr>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4.) You must set up your configurations before building your SparkSession. Here’s my code snippet:</w:t>
      </w:r>
    </w:p>
    <w:p w:rsidR="00000000" w:rsidDel="00000000" w:rsidP="00000000" w:rsidRDefault="00000000" w:rsidRPr="00000000" w14:paraId="00000DE6">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conf = SparkConf() \</w:t>
      </w:r>
    </w:p>
    <w:p w:rsidR="00000000" w:rsidDel="00000000" w:rsidP="00000000" w:rsidRDefault="00000000" w:rsidRPr="00000000" w14:paraId="00000DE7">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.setMaster('local[*]') \</w:t>
      </w:r>
    </w:p>
    <w:p w:rsidR="00000000" w:rsidDel="00000000" w:rsidP="00000000" w:rsidRDefault="00000000" w:rsidRPr="00000000" w14:paraId="00000DE8">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.setAppName('test') \</w:t>
      </w:r>
    </w:p>
    <w:p w:rsidR="00000000" w:rsidDel="00000000" w:rsidP="00000000" w:rsidRDefault="00000000" w:rsidRPr="00000000" w14:paraId="00000DE9">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.set("spark.jars", "/opt/homebrew/Cellar/apache-spark/3.2.1/jars/gcs-connector-hadoop3-latest.jar") \</w:t>
      </w:r>
    </w:p>
    <w:p w:rsidR="00000000" w:rsidDel="00000000" w:rsidP="00000000" w:rsidRDefault="00000000" w:rsidRPr="00000000" w14:paraId="00000DEA">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.set("spark.hadoop.google.cloud.auth.service.account.enable", "true") \</w:t>
      </w:r>
    </w:p>
    <w:p w:rsidR="00000000" w:rsidDel="00000000" w:rsidP="00000000" w:rsidRDefault="00000000" w:rsidRPr="00000000" w14:paraId="00000DEB">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.set("spark.hadoop.google.cloud.auth.service.account.json.keyfile", "path/to/google_credentials.json")</w:t>
      </w:r>
    </w:p>
    <w:p w:rsidR="00000000" w:rsidDel="00000000" w:rsidP="00000000" w:rsidRDefault="00000000" w:rsidRPr="00000000" w14:paraId="00000DEC">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D">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 = SparkContext(conf=conf)</w:t>
      </w:r>
    </w:p>
    <w:p w:rsidR="00000000" w:rsidDel="00000000" w:rsidP="00000000" w:rsidRDefault="00000000" w:rsidRPr="00000000" w14:paraId="00000DEE">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F">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sc._jsc.hadoopConfiguration().set("fs.AbstractFileSystem.gs.impl",  "com.google.cloud.hadoop.fs.gcs.GoogleHadoopFS")</w:t>
      </w:r>
    </w:p>
    <w:p w:rsidR="00000000" w:rsidDel="00000000" w:rsidP="00000000" w:rsidRDefault="00000000" w:rsidRPr="00000000" w14:paraId="00000DF0">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sc._jsc.hadoopConfiguration().set("fs.gs.impl", "com.google.cloud.hadoop.fs.gcs.GoogleHadoopFileSystem")</w:t>
      </w:r>
    </w:p>
    <w:p w:rsidR="00000000" w:rsidDel="00000000" w:rsidP="00000000" w:rsidRDefault="00000000" w:rsidRPr="00000000" w14:paraId="00000DF1">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sc._jsc.hadoopConfiguration().set("fs.gs.auth.service.account.json.keyfile", "path/to/google_credentials.json")</w:t>
      </w:r>
    </w:p>
    <w:p w:rsidR="00000000" w:rsidDel="00000000" w:rsidP="00000000" w:rsidRDefault="00000000" w:rsidRPr="00000000" w14:paraId="00000DF2">
      <w:pPr>
        <w:spacing w:after="0" w:lineRule="auto"/>
        <w:rPr/>
      </w:pPr>
      <w:r w:rsidDel="00000000" w:rsidR="00000000" w:rsidRPr="00000000">
        <w:rPr>
          <w:rFonts w:ascii="Roboto Mono" w:cs="Roboto Mono" w:eastAsia="Roboto Mono" w:hAnsi="Roboto Mono"/>
          <w:shd w:fill="f3f3f3" w:val="clear"/>
          <w:rtl w:val="0"/>
        </w:rPr>
        <w:t xml:space="preserve">sc._jsc.hadoopConfiguration().set("fs.gs.auth.service.account.enable", "true")</w:t>
      </w:r>
      <w:r w:rsidDel="00000000" w:rsidR="00000000" w:rsidRPr="00000000">
        <w:rPr>
          <w:rtl w:val="0"/>
        </w:rPr>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rtl w:val="0"/>
        </w:rPr>
        <w:t xml:space="preserve">5.) Once you run that, build your SparkSession with the new parameters we’d just instantiated in the previous step:</w:t>
      </w:r>
    </w:p>
    <w:p w:rsidR="00000000" w:rsidDel="00000000" w:rsidP="00000000" w:rsidRDefault="00000000" w:rsidRPr="00000000" w14:paraId="00000DF5">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F6">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.config(conf=sc.getConf()) \</w:t>
      </w:r>
    </w:p>
    <w:p w:rsidR="00000000" w:rsidDel="00000000" w:rsidP="00000000" w:rsidRDefault="00000000" w:rsidRPr="00000000" w14:paraId="00000DF7">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6.) Finally, you’re able to read your files straight from GCS!</w:t>
      </w:r>
    </w:p>
    <w:p w:rsidR="00000000" w:rsidDel="00000000" w:rsidP="00000000" w:rsidRDefault="00000000" w:rsidRPr="00000000" w14:paraId="00000DFA">
      <w:pPr>
        <w:rPr/>
      </w:pPr>
      <w:r w:rsidDel="00000000" w:rsidR="00000000" w:rsidRPr="00000000">
        <w:rPr>
          <w:rFonts w:ascii="Roboto Mono" w:cs="Roboto Mono" w:eastAsia="Roboto Mono" w:hAnsi="Roboto Mono"/>
          <w:shd w:fill="f3f3f3" w:val="clear"/>
          <w:rtl w:val="0"/>
        </w:rPr>
        <w:t xml:space="preserve">start-slave.sh: command not found</w:t>
      </w:r>
      <w:r w:rsidDel="00000000" w:rsidR="00000000" w:rsidRPr="00000000">
        <w:rPr>
          <w:rtl w:val="0"/>
        </w:rPr>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pStyle w:val="Heading2"/>
        <w:spacing w:after="200" w:lineRule="auto"/>
        <w:rPr>
          <w:sz w:val="34"/>
          <w:szCs w:val="34"/>
        </w:rPr>
      </w:pPr>
      <w:bookmarkStart w:colFirst="0" w:colLast="0" w:name="_5gtbo1kmxkdw" w:id="390"/>
      <w:bookmarkEnd w:id="390"/>
      <w:r w:rsidDel="00000000" w:rsidR="00000000" w:rsidRPr="00000000">
        <w:rPr>
          <w:sz w:val="34"/>
          <w:szCs w:val="34"/>
          <w:rtl w:val="0"/>
        </w:rPr>
        <w:t xml:space="preserve">How can I read a small number of rows from the parquet file directly?</w:t>
      </w:r>
    </w:p>
    <w:p w:rsidR="00000000" w:rsidDel="00000000" w:rsidP="00000000" w:rsidRDefault="00000000" w:rsidRPr="00000000" w14:paraId="00000DFD">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from pyarrow.parquet import ParquetFile</w:t>
      </w:r>
    </w:p>
    <w:p w:rsidR="00000000" w:rsidDel="00000000" w:rsidP="00000000" w:rsidRDefault="00000000" w:rsidRPr="00000000" w14:paraId="00000DFE">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pf = ParquetFile('fhvhv_tripdata_2021-01.parquet')</w:t>
      </w:r>
    </w:p>
    <w:p w:rsidR="00000000" w:rsidDel="00000000" w:rsidP="00000000" w:rsidRDefault="00000000" w:rsidRPr="00000000" w14:paraId="00000DFF">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#pyarrow builds tables, not dataframes</w:t>
      </w:r>
    </w:p>
    <w:p w:rsidR="00000000" w:rsidDel="00000000" w:rsidP="00000000" w:rsidRDefault="00000000" w:rsidRPr="00000000" w14:paraId="00000E00">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tbl_small = next(pf.iter_batches(batch_size = 1000))</w:t>
      </w:r>
    </w:p>
    <w:p w:rsidR="00000000" w:rsidDel="00000000" w:rsidP="00000000" w:rsidRDefault="00000000" w:rsidRPr="00000000" w14:paraId="00000E01">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#this function converts the table to a dataframe of manageable size</w:t>
      </w:r>
    </w:p>
    <w:p w:rsidR="00000000" w:rsidDel="00000000" w:rsidP="00000000" w:rsidRDefault="00000000" w:rsidRPr="00000000" w14:paraId="00000E02">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df = </w:t>
      </w:r>
      <w:hyperlink r:id="rId262">
        <w:r w:rsidDel="00000000" w:rsidR="00000000" w:rsidRPr="00000000">
          <w:rPr>
            <w:rFonts w:ascii="Courier New" w:cs="Courier New" w:eastAsia="Courier New" w:hAnsi="Courier New"/>
            <w:shd w:fill="f3f3f3" w:val="clear"/>
            <w:rtl w:val="0"/>
          </w:rPr>
          <w:t xml:space="preserve">tbl_small.to</w:t>
        </w:r>
      </w:hyperlink>
      <w:r w:rsidDel="00000000" w:rsidR="00000000" w:rsidRPr="00000000">
        <w:rPr>
          <w:rFonts w:ascii="Courier New" w:cs="Courier New" w:eastAsia="Courier New" w:hAnsi="Courier New"/>
          <w:shd w:fill="f3f3f3" w:val="clear"/>
          <w:rtl w:val="0"/>
        </w:rPr>
        <w:t xml:space="preserve">_pandas()</w:t>
      </w:r>
      <w:r w:rsidDel="00000000" w:rsidR="00000000" w:rsidRPr="00000000">
        <w:rPr>
          <w:rtl w:val="0"/>
        </w:rPr>
      </w:r>
    </w:p>
    <w:p w:rsidR="00000000" w:rsidDel="00000000" w:rsidP="00000000" w:rsidRDefault="00000000" w:rsidRPr="00000000" w14:paraId="00000E03">
      <w:pPr>
        <w:rPr>
          <w:sz w:val="25"/>
          <w:szCs w:val="25"/>
          <w:shd w:fill="f8f8f8" w:val="clear"/>
        </w:rPr>
      </w:pPr>
      <w:r w:rsidDel="00000000" w:rsidR="00000000" w:rsidRPr="00000000">
        <w:rPr>
          <w:rtl w:val="0"/>
        </w:rPr>
      </w:r>
    </w:p>
    <w:p w:rsidR="00000000" w:rsidDel="00000000" w:rsidP="00000000" w:rsidRDefault="00000000" w:rsidRPr="00000000" w14:paraId="00000E04">
      <w:pPr>
        <w:rPr>
          <w:sz w:val="25"/>
          <w:szCs w:val="25"/>
        </w:rPr>
      </w:pPr>
      <w:r w:rsidDel="00000000" w:rsidR="00000000" w:rsidRPr="00000000">
        <w:rPr>
          <w:sz w:val="25"/>
          <w:szCs w:val="25"/>
          <w:rtl w:val="0"/>
        </w:rPr>
        <w:t xml:space="preserve">Alternatively without PyArrow:</w:t>
      </w:r>
    </w:p>
    <w:p w:rsidR="00000000" w:rsidDel="00000000" w:rsidP="00000000" w:rsidRDefault="00000000" w:rsidRPr="00000000" w14:paraId="00000E05">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 = spark.read.parquet('fhvhv_tripdata_2021-01.parquet')</w:t>
      </w:r>
    </w:p>
    <w:p w:rsidR="00000000" w:rsidDel="00000000" w:rsidP="00000000" w:rsidRDefault="00000000" w:rsidRPr="00000000" w14:paraId="00000E06">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df1 = df.sort('DOLocationID').limit(1000)</w:t>
      </w:r>
    </w:p>
    <w:p w:rsidR="00000000" w:rsidDel="00000000" w:rsidP="00000000" w:rsidRDefault="00000000" w:rsidRPr="00000000" w14:paraId="00000E07">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pdf = df1.select("*").toPandas()</w:t>
      </w:r>
      <w:r w:rsidDel="00000000" w:rsidR="00000000" w:rsidRPr="00000000">
        <w:rPr>
          <w:rtl w:val="0"/>
        </w:rPr>
      </w:r>
    </w:p>
    <w:p w:rsidR="00000000" w:rsidDel="00000000" w:rsidP="00000000" w:rsidRDefault="00000000" w:rsidRPr="00000000" w14:paraId="00000E08">
      <w:pPr>
        <w:rPr>
          <w:rFonts w:ascii="Consolas" w:cs="Consolas" w:eastAsia="Consolas" w:hAnsi="Consolas"/>
          <w:sz w:val="25"/>
          <w:szCs w:val="25"/>
          <w:shd w:fill="f8f8f8" w:val="clear"/>
        </w:rPr>
      </w:pPr>
      <w:r w:rsidDel="00000000" w:rsidR="00000000" w:rsidRPr="00000000">
        <w:rPr>
          <w:rtl w:val="0"/>
        </w:rPr>
      </w:r>
    </w:p>
    <w:p w:rsidR="00000000" w:rsidDel="00000000" w:rsidP="00000000" w:rsidRDefault="00000000" w:rsidRPr="00000000" w14:paraId="00000E09">
      <w:pPr>
        <w:pStyle w:val="Heading2"/>
        <w:spacing w:after="200" w:lineRule="auto"/>
        <w:rPr>
          <w:sz w:val="34"/>
          <w:szCs w:val="34"/>
        </w:rPr>
      </w:pPr>
      <w:bookmarkStart w:colFirst="0" w:colLast="0" w:name="_af76gddt6isw" w:id="391"/>
      <w:bookmarkEnd w:id="391"/>
      <w:r w:rsidDel="00000000" w:rsidR="00000000" w:rsidRPr="00000000">
        <w:rPr>
          <w:sz w:val="34"/>
          <w:szCs w:val="34"/>
          <w:rtl w:val="0"/>
        </w:rPr>
        <w:t xml:space="preserve">DataType error when creating Spark DataFrame with a specified schema?</w:t>
      </w:r>
    </w:p>
    <w:p w:rsidR="00000000" w:rsidDel="00000000" w:rsidP="00000000" w:rsidRDefault="00000000" w:rsidRPr="00000000" w14:paraId="00000E0A">
      <w:pPr>
        <w:rPr/>
      </w:pPr>
      <w:r w:rsidDel="00000000" w:rsidR="00000000" w:rsidRPr="00000000">
        <w:rPr>
          <w:rtl w:val="0"/>
        </w:rPr>
        <w:t xml:space="preserve">Probably you’ll encounter this if you followed the video ‘5.3.1 - First Look at Spark/PySpark’ and used the parquet file from the TLC website (csv was used in the video). </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pPr>
      <w:r w:rsidDel="00000000" w:rsidR="00000000" w:rsidRPr="00000000">
        <w:rPr>
          <w:rtl w:val="0"/>
        </w:rPr>
        <w:t xml:space="preserve">When defining the schema, the PULocation and DOLocationID are defined as IntegerType. This will cause an error because the Parquet file is INT64 and you’ll get an error like:</w:t>
      </w:r>
    </w:p>
    <w:p w:rsidR="00000000" w:rsidDel="00000000" w:rsidP="00000000" w:rsidRDefault="00000000" w:rsidRPr="00000000" w14:paraId="00000E0D">
      <w:pPr>
        <w:spacing w:before="60" w:lineRule="auto"/>
        <w:rPr>
          <w:rFonts w:ascii="Consolas" w:cs="Consolas" w:eastAsia="Consolas" w:hAnsi="Consolas"/>
          <w:shd w:fill="efefef" w:val="clear"/>
        </w:rPr>
      </w:pPr>
      <w:r w:rsidDel="00000000" w:rsidR="00000000" w:rsidRPr="00000000">
        <w:rPr>
          <w:rFonts w:ascii="Consolas" w:cs="Consolas" w:eastAsia="Consolas" w:hAnsi="Consolas"/>
          <w:shd w:fill="efefef" w:val="clear"/>
          <w:rtl w:val="0"/>
        </w:rPr>
        <w:t xml:space="preserve">Parquet column cannot be converted in file [...] Column [...] Expected: int, Found: INT64</w:t>
      </w:r>
    </w:p>
    <w:p w:rsidR="00000000" w:rsidDel="00000000" w:rsidP="00000000" w:rsidRDefault="00000000" w:rsidRPr="00000000" w14:paraId="00000E0E">
      <w:pPr>
        <w:rPr/>
      </w:pPr>
      <w:r w:rsidDel="00000000" w:rsidR="00000000" w:rsidRPr="00000000">
        <w:rPr>
          <w:rtl w:val="0"/>
        </w:rPr>
        <w:t xml:space="preserve">Change the schema definition from </w:t>
      </w:r>
      <w:r w:rsidDel="00000000" w:rsidR="00000000" w:rsidRPr="00000000">
        <w:rPr>
          <w:rFonts w:ascii="Consolas" w:cs="Consolas" w:eastAsia="Consolas" w:hAnsi="Consolas"/>
          <w:shd w:fill="efefef" w:val="clear"/>
          <w:rtl w:val="0"/>
        </w:rPr>
        <w:t xml:space="preserve">IntegerType </w:t>
      </w:r>
      <w:r w:rsidDel="00000000" w:rsidR="00000000" w:rsidRPr="00000000">
        <w:rPr>
          <w:rtl w:val="0"/>
        </w:rPr>
        <w:t xml:space="preserve">to </w:t>
      </w:r>
      <w:r w:rsidDel="00000000" w:rsidR="00000000" w:rsidRPr="00000000">
        <w:rPr>
          <w:rFonts w:ascii="Consolas" w:cs="Consolas" w:eastAsia="Consolas" w:hAnsi="Consolas"/>
          <w:shd w:fill="efefef" w:val="clear"/>
          <w:rtl w:val="0"/>
        </w:rPr>
        <w:t xml:space="preserve">LongType</w:t>
      </w:r>
      <w:r w:rsidDel="00000000" w:rsidR="00000000" w:rsidRPr="00000000">
        <w:rPr>
          <w:rtl w:val="0"/>
        </w:rPr>
        <w:t xml:space="preserve"> and it should work</w:t>
      </w:r>
    </w:p>
    <w:p w:rsidR="00000000" w:rsidDel="00000000" w:rsidP="00000000" w:rsidRDefault="00000000" w:rsidRPr="00000000" w14:paraId="00000E0F">
      <w:pPr>
        <w:rPr/>
      </w:pPr>
      <w:r w:rsidDel="00000000" w:rsidR="00000000" w:rsidRPr="00000000">
        <w:rPr>
          <w:rtl w:val="0"/>
        </w:rPr>
      </w:r>
    </w:p>
    <w:p w:rsidR="00000000" w:rsidDel="00000000" w:rsidP="00000000" w:rsidRDefault="00000000" w:rsidRPr="00000000" w14:paraId="00000E10">
      <w:pPr>
        <w:pStyle w:val="Heading2"/>
        <w:rPr/>
      </w:pPr>
      <w:bookmarkStart w:colFirst="0" w:colLast="0" w:name="_vv9fi0j49rux" w:id="392"/>
      <w:bookmarkEnd w:id="392"/>
      <w:r w:rsidDel="00000000" w:rsidR="00000000" w:rsidRPr="00000000">
        <w:rPr>
          <w:rtl w:val="0"/>
        </w:rPr>
        <w:t xml:space="preserve">Remove white spaces from column names in Pyspark</w:t>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df_finalx=df_finalw.select([col(x).alias(x.replace(" ","")) for x in df_finalw.columns])</w:t>
      </w:r>
    </w:p>
    <w:p w:rsidR="00000000" w:rsidDel="00000000" w:rsidP="00000000" w:rsidRDefault="00000000" w:rsidRPr="00000000" w14:paraId="00000E13">
      <w:pPr>
        <w:jc w:val="right"/>
        <w:rPr/>
      </w:pPr>
      <w:r w:rsidDel="00000000" w:rsidR="00000000" w:rsidRPr="00000000">
        <w:rPr>
          <w:rtl w:val="0"/>
        </w:rPr>
        <w:t xml:space="preserve">Krishna Anand</w:t>
      </w:r>
    </w:p>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pStyle w:val="Heading2"/>
        <w:rPr>
          <w:sz w:val="34"/>
          <w:szCs w:val="34"/>
        </w:rPr>
      </w:pPr>
      <w:bookmarkStart w:colFirst="0" w:colLast="0" w:name="_rvyni11cnn80" w:id="393"/>
      <w:bookmarkEnd w:id="393"/>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t xml:space="preserve">This error comes up on the Spark video 5.3.1 - First Look at Spark/PySpark,</w:t>
      </w:r>
    </w:p>
    <w:p w:rsidR="00000000" w:rsidDel="00000000" w:rsidP="00000000" w:rsidRDefault="00000000" w:rsidRPr="00000000" w14:paraId="00000E18">
      <w:pPr>
        <w:rPr/>
      </w:pPr>
      <w:r w:rsidDel="00000000" w:rsidR="00000000" w:rsidRPr="00000000">
        <w:rPr>
          <w:rtl w:val="0"/>
        </w:rPr>
        <w:t xml:space="preserve">because as at the creation of the video, 2021 data was the most recent which utilised csv files but as at now its parquet.</w:t>
      </w:r>
    </w:p>
    <w:p w:rsidR="00000000" w:rsidDel="00000000" w:rsidP="00000000" w:rsidRDefault="00000000" w:rsidRPr="00000000" w14:paraId="00000E19">
      <w:pPr>
        <w:rPr>
          <w:rFonts w:ascii="Consolas" w:cs="Consolas" w:eastAsia="Consolas" w:hAnsi="Consolas"/>
          <w:sz w:val="20"/>
          <w:szCs w:val="20"/>
        </w:rPr>
      </w:pPr>
      <w:r w:rsidDel="00000000" w:rsidR="00000000" w:rsidRPr="00000000">
        <w:rPr>
          <w:sz w:val="25"/>
          <w:szCs w:val="25"/>
          <w:rtl w:val="0"/>
        </w:rPr>
        <w:t xml:space="preserve">So when you run the command </w:t>
      </w:r>
      <w:r w:rsidDel="00000000" w:rsidR="00000000" w:rsidRPr="00000000">
        <w:rPr>
          <w:rFonts w:ascii="Consolas" w:cs="Consolas" w:eastAsia="Consolas" w:hAnsi="Consolas"/>
          <w:sz w:val="20"/>
          <w:szCs w:val="20"/>
          <w:rtl w:val="0"/>
        </w:rPr>
        <w:t xml:space="preserve">spark.createDataFrame(df1_pandas).show(),</w:t>
      </w:r>
    </w:p>
    <w:p w:rsidR="00000000" w:rsidDel="00000000" w:rsidP="00000000" w:rsidRDefault="00000000" w:rsidRPr="00000000" w14:paraId="00000E1A">
      <w:pPr>
        <w:rPr>
          <w:b w:val="1"/>
          <w:sz w:val="25"/>
          <w:szCs w:val="25"/>
          <w:shd w:fill="b7b7b7" w:val="clear"/>
        </w:rPr>
      </w:pPr>
      <w:r w:rsidDel="00000000" w:rsidR="00000000" w:rsidRPr="00000000">
        <w:rPr>
          <w:sz w:val="25"/>
          <w:szCs w:val="25"/>
          <w:rtl w:val="0"/>
        </w:rPr>
        <w:t xml:space="preserve">You get the Attribute error. This is caused by the pandas version 2.0.0 which seems incompatible with Spark 3.3.2, so to fix it you have to downgrade pandas to 1.5.3 using the command </w:t>
      </w:r>
      <w:r w:rsidDel="00000000" w:rsidR="00000000" w:rsidRPr="00000000">
        <w:rPr>
          <w:b w:val="1"/>
          <w:sz w:val="25"/>
          <w:szCs w:val="25"/>
          <w:shd w:fill="b7b7b7" w:val="clear"/>
          <w:rtl w:val="0"/>
        </w:rPr>
        <w:t xml:space="preserve">pip install -U pandas==1.5.3</w:t>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t xml:space="preserve">Another option is adding the following after importing pandas, if one does not want to downgrade pandas version (</w:t>
      </w:r>
      <w:hyperlink r:id="rId263">
        <w:r w:rsidDel="00000000" w:rsidR="00000000" w:rsidRPr="00000000">
          <w:rPr>
            <w:u w:val="single"/>
            <w:rtl w:val="0"/>
          </w:rPr>
          <w:t xml:space="preserve">source</w:t>
        </w:r>
      </w:hyperlink>
      <w:r w:rsidDel="00000000" w:rsidR="00000000" w:rsidRPr="00000000">
        <w:rPr>
          <w:rtl w:val="0"/>
        </w:rPr>
        <w:t xml:space="preserve">) : </w:t>
      </w:r>
    </w:p>
    <w:p w:rsidR="00000000" w:rsidDel="00000000" w:rsidP="00000000" w:rsidRDefault="00000000" w:rsidRPr="00000000" w14:paraId="00000E1D">
      <w:pPr>
        <w:rPr>
          <w:b w:val="1"/>
          <w:shd w:fill="b7b7b7" w:val="clear"/>
        </w:rPr>
      </w:pPr>
      <w:r w:rsidDel="00000000" w:rsidR="00000000" w:rsidRPr="00000000">
        <w:rPr>
          <w:b w:val="1"/>
          <w:shd w:fill="b7b7b7" w:val="clear"/>
          <w:rtl w:val="0"/>
        </w:rPr>
        <w:t xml:space="preserve">pd.DataFrame.iteritems = pd.DataFrame.items</w:t>
      </w:r>
    </w:p>
    <w:p w:rsidR="00000000" w:rsidDel="00000000" w:rsidP="00000000" w:rsidRDefault="00000000" w:rsidRPr="00000000" w14:paraId="00000E1E">
      <w:pPr>
        <w:rPr>
          <w:u w:val="single"/>
        </w:rPr>
      </w:pPr>
      <w:r w:rsidDel="00000000" w:rsidR="00000000" w:rsidRPr="00000000">
        <w:rPr>
          <w:u w:val="single"/>
          <w:rtl w:val="0"/>
        </w:rPr>
        <w:t xml:space="preserve">Note that this problem is solved with Spark versions from 3.4.1</w:t>
      </w:r>
    </w:p>
    <w:p w:rsidR="00000000" w:rsidDel="00000000" w:rsidP="00000000" w:rsidRDefault="00000000" w:rsidRPr="00000000" w14:paraId="00000E1F">
      <w:pPr>
        <w:rPr>
          <w:u w:val="single"/>
        </w:rPr>
      </w:pPr>
      <w:r w:rsidDel="00000000" w:rsidR="00000000" w:rsidRPr="00000000">
        <w:rPr>
          <w:rtl w:val="0"/>
        </w:rPr>
      </w:r>
    </w:p>
    <w:p w:rsidR="00000000" w:rsidDel="00000000" w:rsidP="00000000" w:rsidRDefault="00000000" w:rsidRPr="00000000" w14:paraId="00000E20">
      <w:pPr>
        <w:pStyle w:val="Heading2"/>
        <w:rPr>
          <w:sz w:val="34"/>
          <w:szCs w:val="34"/>
        </w:rPr>
      </w:pPr>
      <w:bookmarkStart w:colFirst="0" w:colLast="0" w:name="_iwby4b1yheth" w:id="394"/>
      <w:bookmarkEnd w:id="394"/>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21">
      <w:pPr>
        <w:spacing w:after="0" w:lineRule="auto"/>
        <w:rPr>
          <w:sz w:val="22"/>
          <w:szCs w:val="22"/>
        </w:rPr>
      </w:pPr>
      <w:r w:rsidDel="00000000" w:rsidR="00000000" w:rsidRPr="00000000">
        <w:rPr>
          <w:sz w:val="22"/>
          <w:szCs w:val="22"/>
          <w:rtl w:val="0"/>
        </w:rPr>
        <w:t xml:space="preserve">Another alternative is to install pandas 2.0.1 (it worked well as at the time of writing this), and it is compatible with Pyspark 3.5.1. Make sure to add or edit your environment variable like this: </w:t>
      </w:r>
    </w:p>
    <w:p w:rsidR="00000000" w:rsidDel="00000000" w:rsidP="00000000" w:rsidRDefault="00000000" w:rsidRPr="00000000" w14:paraId="00000E22">
      <w:pPr>
        <w:spacing w:after="0" w:lineRule="auto"/>
        <w:rPr>
          <w:sz w:val="22"/>
          <w:szCs w:val="22"/>
        </w:rPr>
      </w:pPr>
      <w:r w:rsidDel="00000000" w:rsidR="00000000" w:rsidRPr="00000000">
        <w:rPr>
          <w:sz w:val="22"/>
          <w:szCs w:val="22"/>
          <w:rtl w:val="0"/>
        </w:rPr>
        <w:t xml:space="preserve">       export SPARK_HOME="${HOME}/spark/spark-3.5.1-bin-hadoop3"</w:t>
      </w:r>
    </w:p>
    <w:p w:rsidR="00000000" w:rsidDel="00000000" w:rsidP="00000000" w:rsidRDefault="00000000" w:rsidRPr="00000000" w14:paraId="00000E23">
      <w:pPr>
        <w:spacing w:after="0" w:lineRule="auto"/>
        <w:rPr>
          <w:sz w:val="22"/>
          <w:szCs w:val="22"/>
        </w:rPr>
      </w:pPr>
      <w:r w:rsidDel="00000000" w:rsidR="00000000" w:rsidRPr="00000000">
        <w:rPr>
          <w:sz w:val="22"/>
          <w:szCs w:val="22"/>
          <w:rtl w:val="0"/>
        </w:rPr>
        <w:t xml:space="preserve">        export PATH="${SPARK_HOME}/bin:${PATH}"</w:t>
      </w:r>
    </w:p>
    <w:p w:rsidR="00000000" w:rsidDel="00000000" w:rsidP="00000000" w:rsidRDefault="00000000" w:rsidRPr="00000000" w14:paraId="00000E24">
      <w:pPr>
        <w:rPr>
          <w:u w:val="single"/>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pStyle w:val="Heading2"/>
        <w:keepNext w:val="0"/>
        <w:keepLines w:val="0"/>
        <w:spacing w:before="180" w:line="288" w:lineRule="auto"/>
        <w:rPr>
          <w:sz w:val="34"/>
          <w:szCs w:val="34"/>
        </w:rPr>
      </w:pPr>
      <w:bookmarkStart w:colFirst="0" w:colLast="0" w:name="_vwj4ohstpti" w:id="395"/>
      <w:bookmarkEnd w:id="395"/>
      <w:r w:rsidDel="00000000" w:rsidR="00000000" w:rsidRPr="00000000">
        <w:rPr>
          <w:sz w:val="34"/>
          <w:szCs w:val="34"/>
          <w:rtl w:val="0"/>
        </w:rPr>
        <w:t xml:space="preserve">Spark Standalone Mode on Windows</w:t>
      </w:r>
    </w:p>
    <w:p w:rsidR="00000000" w:rsidDel="00000000" w:rsidP="00000000" w:rsidRDefault="00000000" w:rsidRPr="00000000" w14:paraId="00000E27">
      <w:pPr>
        <w:numPr>
          <w:ilvl w:val="0"/>
          <w:numId w:val="78"/>
        </w:numPr>
        <w:ind w:left="720" w:hanging="360"/>
      </w:pPr>
      <w:r w:rsidDel="00000000" w:rsidR="00000000" w:rsidRPr="00000000">
        <w:rPr>
          <w:rtl w:val="0"/>
        </w:rPr>
        <w:t xml:space="preserve">Open a CMD terminal in administrator mode</w:t>
      </w:r>
    </w:p>
    <w:p w:rsidR="00000000" w:rsidDel="00000000" w:rsidP="00000000" w:rsidRDefault="00000000" w:rsidRPr="00000000" w14:paraId="00000E28">
      <w:pPr>
        <w:numPr>
          <w:ilvl w:val="0"/>
          <w:numId w:val="78"/>
        </w:numPr>
        <w:ind w:left="720" w:hanging="360"/>
      </w:pPr>
      <w:r w:rsidDel="00000000" w:rsidR="00000000" w:rsidRPr="00000000">
        <w:rPr>
          <w:rtl w:val="0"/>
        </w:rPr>
        <w:t xml:space="preserve">cd %SPARK_HOME%</w:t>
      </w:r>
    </w:p>
    <w:p w:rsidR="00000000" w:rsidDel="00000000" w:rsidP="00000000" w:rsidRDefault="00000000" w:rsidRPr="00000000" w14:paraId="00000E29">
      <w:pPr>
        <w:numPr>
          <w:ilvl w:val="0"/>
          <w:numId w:val="78"/>
        </w:numPr>
        <w:ind w:left="720" w:hanging="360"/>
      </w:pPr>
      <w:r w:rsidDel="00000000" w:rsidR="00000000" w:rsidRPr="00000000">
        <w:rPr>
          <w:rtl w:val="0"/>
        </w:rPr>
        <w:t xml:space="preserve">Start a master node:</w:t>
      </w:r>
      <w:r w:rsidDel="00000000" w:rsidR="00000000" w:rsidRPr="00000000">
        <w:rPr>
          <w:rFonts w:ascii="Courier New" w:cs="Courier New" w:eastAsia="Courier New" w:hAnsi="Courier New"/>
          <w:shd w:fill="f2f2f2" w:val="clear"/>
          <w:rtl w:val="0"/>
        </w:rPr>
        <w:t xml:space="preserve"> bin\spark-class org.apache.spark.deploy.master.Master</w:t>
      </w:r>
    </w:p>
    <w:p w:rsidR="00000000" w:rsidDel="00000000" w:rsidP="00000000" w:rsidRDefault="00000000" w:rsidRPr="00000000" w14:paraId="00000E2A">
      <w:pPr>
        <w:numPr>
          <w:ilvl w:val="0"/>
          <w:numId w:val="78"/>
        </w:numPr>
        <w:spacing w:after="0" w:lineRule="auto"/>
        <w:ind w:left="720" w:hanging="360"/>
      </w:pPr>
      <w:r w:rsidDel="00000000" w:rsidR="00000000" w:rsidRPr="00000000">
        <w:rPr>
          <w:rtl w:val="0"/>
        </w:rPr>
        <w:t xml:space="preserve">Start a worker node:</w:t>
      </w:r>
      <w:r w:rsidDel="00000000" w:rsidR="00000000" w:rsidRPr="00000000">
        <w:rPr>
          <w:rFonts w:ascii="Courier New" w:cs="Courier New" w:eastAsia="Courier New" w:hAnsi="Courier New"/>
          <w:shd w:fill="f2f2f2" w:val="clear"/>
          <w:rtl w:val="0"/>
        </w:rPr>
        <w:t xml:space="preserve"> bin\spark-class org.apache.spark.deploy.worker.Worker spark://&lt;master_ip&gt;:&lt;port&gt; --host &lt;IP_ADDR&gt;</w:t>
      </w:r>
    </w:p>
    <w:p w:rsidR="00000000" w:rsidDel="00000000" w:rsidP="00000000" w:rsidRDefault="00000000" w:rsidRPr="00000000" w14:paraId="00000E2B">
      <w:pPr>
        <w:numPr>
          <w:ilvl w:val="0"/>
          <w:numId w:val="78"/>
        </w:numPr>
        <w:spacing w:after="0" w:lineRule="auto"/>
        <w:ind w:left="720" w:hanging="360"/>
        <w:rPr>
          <w:rFonts w:ascii="Courier New" w:cs="Courier New" w:eastAsia="Courier New" w:hAnsi="Courier New"/>
          <w:shd w:fill="f2f2f2" w:val="clear"/>
        </w:rPr>
      </w:pPr>
      <w:r w:rsidDel="00000000" w:rsidR="00000000" w:rsidRPr="00000000">
        <w:rPr>
          <w:rtl w:val="0"/>
        </w:rPr>
      </w:r>
    </w:p>
    <w:p w:rsidR="00000000" w:rsidDel="00000000" w:rsidP="00000000" w:rsidRDefault="00000000" w:rsidRPr="00000000" w14:paraId="00000E2C">
      <w:pPr>
        <w:numPr>
          <w:ilvl w:val="0"/>
          <w:numId w:val="78"/>
        </w:numPr>
        <w:spacing w:after="0" w:lineRule="auto"/>
        <w:ind w:left="720" w:hanging="360"/>
      </w:pPr>
      <w:r w:rsidDel="00000000" w:rsidR="00000000" w:rsidRPr="00000000">
        <w:rPr>
          <w:rFonts w:ascii="Courier New" w:cs="Courier New" w:eastAsia="Courier New" w:hAnsi="Courier New"/>
          <w:shd w:fill="f2f2f2" w:val="clear"/>
          <w:rtl w:val="0"/>
        </w:rPr>
        <w:t xml:space="preserve">bin/spark-class org.apache.spark.deploy.worker.Worker </w:t>
      </w:r>
      <w:r w:rsidDel="00000000" w:rsidR="00000000" w:rsidRPr="00000000">
        <w:rPr>
          <w:rtl w:val="0"/>
        </w:rPr>
        <w:t xml:space="preserve">spark://localhost:7077</w:t>
      </w:r>
      <w:r w:rsidDel="00000000" w:rsidR="00000000" w:rsidRPr="00000000">
        <w:rPr>
          <w:rFonts w:ascii="Courier New" w:cs="Courier New" w:eastAsia="Courier New" w:hAnsi="Courier New"/>
          <w:shd w:fill="f2f2f2" w:val="clear"/>
          <w:rtl w:val="0"/>
        </w:rPr>
        <w:t xml:space="preserve"> --host &lt;IP_ADDR&gt;</w:t>
      </w:r>
    </w:p>
    <w:p w:rsidR="00000000" w:rsidDel="00000000" w:rsidP="00000000" w:rsidRDefault="00000000" w:rsidRPr="00000000" w14:paraId="00000E2D">
      <w:pPr>
        <w:numPr>
          <w:ilvl w:val="1"/>
          <w:numId w:val="78"/>
        </w:numPr>
        <w:ind w:left="1440" w:hanging="360"/>
        <w:rPr>
          <w:rFonts w:ascii="Courier New" w:cs="Courier New" w:eastAsia="Courier New" w:hAnsi="Courier New"/>
          <w:shd w:fill="f2f2f2" w:val="clear"/>
        </w:rPr>
      </w:pPr>
      <w:r w:rsidDel="00000000" w:rsidR="00000000" w:rsidRPr="00000000">
        <w:rPr>
          <w:rtl w:val="0"/>
        </w:rPr>
        <w:t xml:space="preserve"> </w:t>
      </w:r>
      <w:r w:rsidDel="00000000" w:rsidR="00000000" w:rsidRPr="00000000">
        <w:rPr>
          <w:rFonts w:ascii="Courier New" w:cs="Courier New" w:eastAsia="Courier New" w:hAnsi="Courier New"/>
          <w:shd w:fill="f2f2f2" w:val="clear"/>
          <w:rtl w:val="0"/>
        </w:rPr>
        <w:t xml:space="preserve">spark://&lt;master_ip&gt;:&lt;port&gt;:</w:t>
      </w:r>
      <w:r w:rsidDel="00000000" w:rsidR="00000000" w:rsidRPr="00000000">
        <w:rPr>
          <w:rtl w:val="0"/>
        </w:rPr>
        <w:t xml:space="preserve"> copy the address from the previous command, in my case it was spark://localhost:7077</w:t>
      </w:r>
    </w:p>
    <w:p w:rsidR="00000000" w:rsidDel="00000000" w:rsidP="00000000" w:rsidRDefault="00000000" w:rsidRPr="00000000" w14:paraId="00000E2E">
      <w:pPr>
        <w:numPr>
          <w:ilvl w:val="1"/>
          <w:numId w:val="78"/>
        </w:numPr>
        <w:ind w:left="1440" w:hanging="360"/>
      </w:pPr>
      <w:r w:rsidDel="00000000" w:rsidR="00000000" w:rsidRPr="00000000">
        <w:rPr>
          <w:rtl w:val="0"/>
        </w:rPr>
        <w:t xml:space="preserve">Use </w:t>
      </w:r>
      <w:r w:rsidDel="00000000" w:rsidR="00000000" w:rsidRPr="00000000">
        <w:rPr>
          <w:rFonts w:ascii="Courier New" w:cs="Courier New" w:eastAsia="Courier New" w:hAnsi="Courier New"/>
          <w:shd w:fill="f2f2f2" w:val="clear"/>
          <w:rtl w:val="0"/>
        </w:rPr>
        <w:t xml:space="preserve">--host &lt;IP_ADDR&gt;</w:t>
      </w:r>
      <w:r w:rsidDel="00000000" w:rsidR="00000000" w:rsidRPr="00000000">
        <w:rPr>
          <w:rtl w:val="0"/>
        </w:rPr>
        <w:t xml:space="preserve"> if you want to run the worker on a different machine. For now leave it empty.</w:t>
      </w:r>
    </w:p>
    <w:p w:rsidR="00000000" w:rsidDel="00000000" w:rsidP="00000000" w:rsidRDefault="00000000" w:rsidRPr="00000000" w14:paraId="00000E2F">
      <w:pPr>
        <w:numPr>
          <w:ilvl w:val="0"/>
          <w:numId w:val="78"/>
        </w:numPr>
        <w:ind w:left="720" w:hanging="360"/>
      </w:pPr>
      <w:r w:rsidDel="00000000" w:rsidR="00000000" w:rsidRPr="00000000">
        <w:rPr>
          <w:rtl w:val="0"/>
        </w:rPr>
        <w:t xml:space="preserve">Now you can access Spark UI through localhost:8080</w:t>
      </w:r>
    </w:p>
    <w:p w:rsidR="00000000" w:rsidDel="00000000" w:rsidP="00000000" w:rsidRDefault="00000000" w:rsidRPr="00000000" w14:paraId="00000E30">
      <w:pPr>
        <w:rPr>
          <w:highlight w:val="white"/>
        </w:rPr>
      </w:pPr>
      <w:r w:rsidDel="00000000" w:rsidR="00000000" w:rsidRPr="00000000">
        <w:rPr>
          <w:rtl w:val="0"/>
        </w:rPr>
      </w:r>
    </w:p>
    <w:p w:rsidR="00000000" w:rsidDel="00000000" w:rsidP="00000000" w:rsidRDefault="00000000" w:rsidRPr="00000000" w14:paraId="00000E31">
      <w:pPr>
        <w:pStyle w:val="Heading2"/>
        <w:rPr>
          <w:sz w:val="24"/>
          <w:szCs w:val="24"/>
          <w:highlight w:val="white"/>
        </w:rPr>
      </w:pPr>
      <w:bookmarkStart w:colFirst="0" w:colLast="0" w:name="_x7g24o2hwlly" w:id="396"/>
      <w:bookmarkEnd w:id="396"/>
      <w:r w:rsidDel="00000000" w:rsidR="00000000" w:rsidRPr="00000000">
        <w:rPr>
          <w:sz w:val="34"/>
          <w:szCs w:val="34"/>
          <w:rtl w:val="0"/>
        </w:rPr>
        <w:t xml:space="preserve">Export PYTHONPATH command in linux is temporary</w:t>
      </w:r>
      <w:r w:rsidDel="00000000" w:rsidR="00000000" w:rsidRPr="00000000">
        <w:rPr>
          <w:rtl w:val="0"/>
        </w:rPr>
      </w:r>
    </w:p>
    <w:p w:rsidR="00000000" w:rsidDel="00000000" w:rsidP="00000000" w:rsidRDefault="00000000" w:rsidRPr="00000000" w14:paraId="00000E32">
      <w:pPr>
        <w:rPr>
          <w:highlight w:val="white"/>
        </w:rPr>
      </w:pPr>
      <w:r w:rsidDel="00000000" w:rsidR="00000000" w:rsidRPr="00000000">
        <w:rPr>
          <w:highlight w:val="white"/>
          <w:rtl w:val="0"/>
        </w:rPr>
        <w:t xml:space="preserve">You can either type the export command every time you run a new session, add it to the .bashrc/ which you can find in /home or run this command at the beginning of your homebook:</w:t>
      </w:r>
    </w:p>
    <w:p w:rsidR="00000000" w:rsidDel="00000000" w:rsidP="00000000" w:rsidRDefault="00000000" w:rsidRPr="00000000" w14:paraId="00000E33">
      <w:pPr>
        <w:rPr>
          <w:highlight w:val="white"/>
        </w:rPr>
      </w:pPr>
      <w:r w:rsidDel="00000000" w:rsidR="00000000" w:rsidRPr="00000000">
        <w:rPr>
          <w:rtl w:val="0"/>
        </w:rPr>
      </w:r>
    </w:p>
    <w:p w:rsidR="00000000" w:rsidDel="00000000" w:rsidP="00000000" w:rsidRDefault="00000000" w:rsidRPr="00000000" w14:paraId="00000E34">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import findspark </w:t>
      </w:r>
    </w:p>
    <w:p w:rsidR="00000000" w:rsidDel="00000000" w:rsidP="00000000" w:rsidRDefault="00000000" w:rsidRPr="00000000" w14:paraId="00000E35">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findspark.init()</w:t>
      </w:r>
    </w:p>
    <w:p w:rsidR="00000000" w:rsidDel="00000000" w:rsidP="00000000" w:rsidRDefault="00000000" w:rsidRPr="00000000" w14:paraId="00000E36">
      <w:pPr>
        <w:rPr>
          <w:rFonts w:ascii="Consolas" w:cs="Consolas" w:eastAsia="Consolas" w:hAnsi="Consolas"/>
        </w:rPr>
      </w:pPr>
      <w:r w:rsidDel="00000000" w:rsidR="00000000" w:rsidRPr="00000000">
        <w:rPr>
          <w:rtl w:val="0"/>
        </w:rPr>
      </w:r>
    </w:p>
    <w:p w:rsidR="00000000" w:rsidDel="00000000" w:rsidP="00000000" w:rsidRDefault="00000000" w:rsidRPr="00000000" w14:paraId="00000E37">
      <w:pPr>
        <w:pStyle w:val="Heading2"/>
        <w:rPr>
          <w:sz w:val="34"/>
          <w:szCs w:val="34"/>
        </w:rPr>
      </w:pPr>
      <w:bookmarkStart w:colFirst="0" w:colLast="0" w:name="_5gnfeihi0ul2" w:id="397"/>
      <w:bookmarkEnd w:id="397"/>
      <w:r w:rsidDel="00000000" w:rsidR="00000000" w:rsidRPr="00000000">
        <w:rPr>
          <w:sz w:val="34"/>
          <w:szCs w:val="34"/>
          <w:rtl w:val="0"/>
        </w:rPr>
        <w:t xml:space="preserve">Compression Error: zcat output is gibberish, seems like still compressed</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In the code along from Video 5.3.3 Alexey downloads the CSV files from the NYT website and gzips them in their bash script. If we now (2023) follow along but download the data from the GH course Repo, it will already be zippes as csv.gz files. Therefore we zip it again if we follow the code from the video exactly. This then leads to gibberish outcome when we then try to cat the contents or count the lines with zcat, because the file is zipped twitch and zcat only unzips it once.</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rPr/>
      </w:pPr>
      <w:r w:rsidDel="00000000" w:rsidR="00000000" w:rsidRPr="00000000">
        <w:rPr>
          <w:rFonts w:ascii="Arial Unicode MS" w:cs="Arial Unicode MS" w:eastAsia="Arial Unicode MS" w:hAnsi="Arial Unicode MS"/>
          <w:rtl w:val="0"/>
        </w:rPr>
        <w:t xml:space="preserve">✅solution: do not gzip the files downloaded from the course repo. Just wget them and save them as they are as csv.gz files. Then the zcat command and the showSchema command will also work </w:t>
      </w:r>
    </w:p>
    <w:p w:rsidR="00000000" w:rsidDel="00000000" w:rsidP="00000000" w:rsidRDefault="00000000" w:rsidRPr="00000000" w14:paraId="00000E3C">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URL="${URL_PREFIX}/${TAXI_TYPE}/${TAXI_TYPE}_tripdata_${YEAR}-${FMONTH}.csv.gz"</w:t>
      </w:r>
    </w:p>
    <w:p w:rsidR="00000000" w:rsidDel="00000000" w:rsidP="00000000" w:rsidRDefault="00000000" w:rsidRPr="00000000" w14:paraId="00000E3D">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LOCAL_PREFIX="data/raw/${TAXI_TYPE}/${YEAR}/${FMONTH}"</w:t>
      </w:r>
    </w:p>
    <w:p w:rsidR="00000000" w:rsidDel="00000000" w:rsidP="00000000" w:rsidRDefault="00000000" w:rsidRPr="00000000" w14:paraId="00000E3E">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LOCAL_FILE="${TAXI_TYPE}_tripdata_${YEAR}_${FMONTH}.csv.gz"</w:t>
      </w:r>
    </w:p>
    <w:p w:rsidR="00000000" w:rsidDel="00000000" w:rsidP="00000000" w:rsidRDefault="00000000" w:rsidRPr="00000000" w14:paraId="00000E3F">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LOCAL_PATH="${LOCAL_PREFIX}/${LOCAL_FILE}"</w:t>
      </w:r>
    </w:p>
    <w:p w:rsidR="00000000" w:rsidDel="00000000" w:rsidP="00000000" w:rsidRDefault="00000000" w:rsidRPr="00000000" w14:paraId="00000E40">
      <w:pPr>
        <w:shd w:fill="ffffff" w:val="clea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41">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"downloading ${URL} to ${LOCAL_PATH}"</w:t>
      </w:r>
    </w:p>
    <w:p w:rsidR="00000000" w:rsidDel="00000000" w:rsidP="00000000" w:rsidRDefault="00000000" w:rsidRPr="00000000" w14:paraId="00000E42">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mkdir -p ${LOCAL_PREFIX}</w:t>
      </w:r>
    </w:p>
    <w:p w:rsidR="00000000" w:rsidDel="00000000" w:rsidP="00000000" w:rsidRDefault="00000000" w:rsidRPr="00000000" w14:paraId="00000E43">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wget ${URL} -O ${LOCAL_PATH}</w:t>
      </w:r>
    </w:p>
    <w:p w:rsidR="00000000" w:rsidDel="00000000" w:rsidP="00000000" w:rsidRDefault="00000000" w:rsidRPr="00000000" w14:paraId="00000E44">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45">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"compressing ${LOCAL_PATH}"</w:t>
      </w:r>
    </w:p>
    <w:p w:rsidR="00000000" w:rsidDel="00000000" w:rsidP="00000000" w:rsidRDefault="00000000" w:rsidRPr="00000000" w14:paraId="00000E46">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gzip ${LOCAL_PATH} &lt;- uncomment this line</w:t>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pStyle w:val="Heading2"/>
        <w:rPr>
          <w:sz w:val="34"/>
          <w:szCs w:val="34"/>
        </w:rPr>
      </w:pPr>
      <w:bookmarkStart w:colFirst="0" w:colLast="0" w:name="_3505jra41jq7" w:id="398"/>
      <w:bookmarkEnd w:id="398"/>
      <w:r w:rsidDel="00000000" w:rsidR="00000000" w:rsidRPr="00000000">
        <w:rPr>
          <w:rtl w:val="0"/>
        </w:rPr>
      </w:r>
    </w:p>
    <w:p w:rsidR="00000000" w:rsidDel="00000000" w:rsidP="00000000" w:rsidRDefault="00000000" w:rsidRPr="00000000" w14:paraId="00000E49">
      <w:pPr>
        <w:pStyle w:val="Heading2"/>
        <w:rPr>
          <w:sz w:val="34"/>
          <w:szCs w:val="34"/>
        </w:rPr>
      </w:pPr>
      <w:bookmarkStart w:colFirst="0" w:colLast="0" w:name="_r5vasf1h37pn" w:id="399"/>
      <w:bookmarkEnd w:id="399"/>
      <w:r w:rsidDel="00000000" w:rsidR="00000000" w:rsidRPr="00000000">
        <w:rPr>
          <w:sz w:val="34"/>
          <w:szCs w:val="34"/>
          <w:rtl w:val="0"/>
        </w:rPr>
        <w:t xml:space="preserve">PicklingError: Could not serialise object: IndexError: tuple index out of range.</w:t>
      </w:r>
    </w:p>
    <w:p w:rsidR="00000000" w:rsidDel="00000000" w:rsidP="00000000" w:rsidRDefault="00000000" w:rsidRPr="00000000" w14:paraId="00000E4A">
      <w:pPr>
        <w:rPr/>
      </w:pPr>
      <w:r w:rsidDel="00000000" w:rsidR="00000000" w:rsidRPr="00000000">
        <w:rPr>
          <w:rtl w:val="0"/>
        </w:rPr>
        <w:t xml:space="preserve">Occurred while running : </w:t>
      </w:r>
      <w:r w:rsidDel="00000000" w:rsidR="00000000" w:rsidRPr="00000000">
        <w:rPr>
          <w:rFonts w:ascii="Consolas" w:cs="Consolas" w:eastAsia="Consolas" w:hAnsi="Consolas"/>
          <w:sz w:val="20"/>
          <w:szCs w:val="20"/>
          <w:rtl w:val="0"/>
        </w:rPr>
        <w:t xml:space="preserve">spark.createDataFrame(df_pandas).show()</w:t>
      </w:r>
      <w:r w:rsidDel="00000000" w:rsidR="00000000" w:rsidRPr="00000000">
        <w:rPr>
          <w:sz w:val="25"/>
          <w:szCs w:val="25"/>
          <w:shd w:fill="222529" w:val="clear"/>
          <w:rtl w:val="0"/>
        </w:rPr>
        <w:t xml:space="preserve"> </w:t>
      </w:r>
      <w:r w:rsidDel="00000000" w:rsidR="00000000" w:rsidRPr="00000000">
        <w:rPr>
          <w:rtl w:val="0"/>
        </w:rPr>
      </w:r>
    </w:p>
    <w:p w:rsidR="00000000" w:rsidDel="00000000" w:rsidP="00000000" w:rsidRDefault="00000000" w:rsidRPr="00000000" w14:paraId="00000E4B">
      <w:pPr>
        <w:rPr/>
      </w:pPr>
      <w:r w:rsidDel="00000000" w:rsidR="00000000" w:rsidRPr="00000000">
        <w:rPr>
          <w:rtl w:val="0"/>
        </w:rPr>
        <w:t xml:space="preserve">This error is usually due to the python version, since spark till date of 2 march 2023 doesn’t support python 3.11, try creating a new env with python version 3.8 and then run this command.</w:t>
      </w:r>
    </w:p>
    <w:p w:rsidR="00000000" w:rsidDel="00000000" w:rsidP="00000000" w:rsidRDefault="00000000" w:rsidRPr="00000000" w14:paraId="00000E4C">
      <w:pPr>
        <w:rPr/>
      </w:pPr>
      <w:r w:rsidDel="00000000" w:rsidR="00000000" w:rsidRPr="00000000">
        <w:rPr>
          <w:rtl w:val="0"/>
        </w:rPr>
        <w:t xml:space="preserve">On the virtual machine, you can create a conda environment (here called myenv) with python 3.10 installed:</w:t>
      </w:r>
    </w:p>
    <w:p w:rsidR="00000000" w:rsidDel="00000000" w:rsidP="00000000" w:rsidRDefault="00000000" w:rsidRPr="00000000" w14:paraId="00000E4D">
      <w:pPr>
        <w:rPr>
          <w:rFonts w:ascii="Consolas" w:cs="Consolas" w:eastAsia="Consolas" w:hAnsi="Consolas"/>
        </w:rPr>
      </w:pPr>
      <w:r w:rsidDel="00000000" w:rsidR="00000000" w:rsidRPr="00000000">
        <w:rPr>
          <w:rFonts w:ascii="Consolas" w:cs="Consolas" w:eastAsia="Consolas" w:hAnsi="Consolas"/>
          <w:rtl w:val="0"/>
        </w:rPr>
        <w:t xml:space="preserve">conda create -n myenv python=3.10 anaconda</w:t>
      </w:r>
    </w:p>
    <w:p w:rsidR="00000000" w:rsidDel="00000000" w:rsidP="00000000" w:rsidRDefault="00000000" w:rsidRPr="00000000" w14:paraId="00000E4E">
      <w:pPr>
        <w:rPr>
          <w:rFonts w:ascii="Consolas" w:cs="Consolas" w:eastAsia="Consolas" w:hAnsi="Consolas"/>
        </w:rPr>
      </w:pPr>
      <w:r w:rsidDel="00000000" w:rsidR="00000000" w:rsidRPr="00000000">
        <w:rPr>
          <w:rtl w:val="0"/>
        </w:rPr>
        <w:t xml:space="preserve">Then you must run</w:t>
      </w:r>
      <w:r w:rsidDel="00000000" w:rsidR="00000000" w:rsidRPr="00000000">
        <w:rPr>
          <w:rFonts w:ascii="Consolas" w:cs="Consolas" w:eastAsia="Consolas" w:hAnsi="Consolas"/>
          <w:rtl w:val="0"/>
        </w:rPr>
        <w:t xml:space="preserve"> conda activate myenv </w:t>
      </w:r>
      <w:r w:rsidDel="00000000" w:rsidR="00000000" w:rsidRPr="00000000">
        <w:rPr>
          <w:rtl w:val="0"/>
        </w:rPr>
        <w:t xml:space="preserve">to run python 3.10. Otherwise you’ll still be running version 3.11. You can deactivate by typing </w:t>
      </w:r>
      <w:r w:rsidDel="00000000" w:rsidR="00000000" w:rsidRPr="00000000">
        <w:rPr>
          <w:rFonts w:ascii="Consolas" w:cs="Consolas" w:eastAsia="Consolas" w:hAnsi="Consolas"/>
          <w:rtl w:val="0"/>
        </w:rPr>
        <w:t xml:space="preserve">conda deactivate.</w:t>
      </w:r>
    </w:p>
    <w:p w:rsidR="00000000" w:rsidDel="00000000" w:rsidP="00000000" w:rsidRDefault="00000000" w:rsidRPr="00000000" w14:paraId="00000E4F">
      <w:pPr>
        <w:pStyle w:val="Heading2"/>
        <w:rPr>
          <w:sz w:val="34"/>
          <w:szCs w:val="34"/>
        </w:rPr>
      </w:pPr>
      <w:bookmarkStart w:colFirst="0" w:colLast="0" w:name="_xfxdqrd2ewlk" w:id="400"/>
      <w:bookmarkEnd w:id="400"/>
      <w:r w:rsidDel="00000000" w:rsidR="00000000" w:rsidRPr="00000000">
        <w:rPr>
          <w:sz w:val="34"/>
          <w:szCs w:val="34"/>
          <w:rtl w:val="0"/>
        </w:rPr>
        <w:t xml:space="preserve">Connecting from local Spark to GCS - Spark does not find my google credentials as shown in the video?</w:t>
      </w:r>
    </w:p>
    <w:p w:rsidR="00000000" w:rsidDel="00000000" w:rsidP="00000000" w:rsidRDefault="00000000" w:rsidRPr="00000000" w14:paraId="00000E50">
      <w:pPr>
        <w:rPr/>
      </w:pPr>
      <w:r w:rsidDel="00000000" w:rsidR="00000000" w:rsidRPr="00000000">
        <w:rPr>
          <w:rtl w:val="0"/>
        </w:rPr>
        <w:t xml:space="preserve">Make sure you have your credentials of your GCP in your VM under the location defined in the script.</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pStyle w:val="Heading2"/>
        <w:rPr>
          <w:sz w:val="34"/>
          <w:szCs w:val="34"/>
        </w:rPr>
      </w:pPr>
      <w:bookmarkStart w:colFirst="0" w:colLast="0" w:name="_dwpv31jj39ss" w:id="401"/>
      <w:bookmarkEnd w:id="401"/>
      <w:r w:rsidDel="00000000" w:rsidR="00000000" w:rsidRPr="00000000">
        <w:rPr>
          <w:sz w:val="34"/>
          <w:szCs w:val="34"/>
          <w:rtl w:val="0"/>
        </w:rPr>
        <w:t xml:space="preserve">Spark docker-compose setup</w:t>
      </w:r>
    </w:p>
    <w:p w:rsidR="00000000" w:rsidDel="00000000" w:rsidP="00000000" w:rsidRDefault="00000000" w:rsidRPr="00000000" w14:paraId="00000E53">
      <w:pPr>
        <w:rPr/>
      </w:pPr>
      <w:r w:rsidDel="00000000" w:rsidR="00000000" w:rsidRPr="00000000">
        <w:rPr>
          <w:rtl w:val="0"/>
        </w:rPr>
        <w:t xml:space="preserve">To run spark in docker setup</w:t>
      </w:r>
    </w:p>
    <w:p w:rsidR="00000000" w:rsidDel="00000000" w:rsidP="00000000" w:rsidRDefault="00000000" w:rsidRPr="00000000" w14:paraId="00000E54">
      <w:pPr>
        <w:rPr/>
      </w:pPr>
      <w:r w:rsidDel="00000000" w:rsidR="00000000" w:rsidRPr="00000000">
        <w:rPr>
          <w:rtl w:val="0"/>
        </w:rPr>
        <w:t xml:space="preserve">1. Build bitnami spark docker</w:t>
      </w:r>
    </w:p>
    <w:p w:rsidR="00000000" w:rsidDel="00000000" w:rsidP="00000000" w:rsidRDefault="00000000" w:rsidRPr="00000000" w14:paraId="00000E55">
      <w:pPr>
        <w:rPr/>
      </w:pPr>
      <w:r w:rsidDel="00000000" w:rsidR="00000000" w:rsidRPr="00000000">
        <w:rPr>
          <w:rtl w:val="0"/>
        </w:rPr>
        <w:tab/>
        <w:t xml:space="preserve">a. clone bitnami repo using command</w:t>
      </w:r>
    </w:p>
    <w:p w:rsidR="00000000" w:rsidDel="00000000" w:rsidP="00000000" w:rsidRDefault="00000000" w:rsidRPr="00000000" w14:paraId="00000E56">
      <w:pPr>
        <w:rPr>
          <w:rFonts w:ascii="Roboto Mono" w:cs="Roboto Mono" w:eastAsia="Roboto Mono" w:hAnsi="Roboto Mono"/>
          <w:shd w:fill="f3f3f3" w:val="clear"/>
        </w:rPr>
      </w:pPr>
      <w:r w:rsidDel="00000000" w:rsidR="00000000" w:rsidRPr="00000000">
        <w:rPr>
          <w:rtl w:val="0"/>
        </w:rPr>
        <w:t xml:space="preserve">    </w:t>
        <w:tab/>
      </w:r>
      <w:r w:rsidDel="00000000" w:rsidR="00000000" w:rsidRPr="00000000">
        <w:rPr>
          <w:rFonts w:ascii="Roboto Mono" w:cs="Roboto Mono" w:eastAsia="Roboto Mono" w:hAnsi="Roboto Mono"/>
          <w:shd w:fill="f3f3f3" w:val="clear"/>
          <w:rtl w:val="0"/>
        </w:rPr>
        <w:t xml:space="preserve">git clone https://github.com/bitnami/containers.git</w:t>
      </w:r>
    </w:p>
    <w:p w:rsidR="00000000" w:rsidDel="00000000" w:rsidP="00000000" w:rsidRDefault="00000000" w:rsidRPr="00000000" w14:paraId="00000E57">
      <w:pPr>
        <w:rPr/>
      </w:pPr>
      <w:r w:rsidDel="00000000" w:rsidR="00000000" w:rsidRPr="00000000">
        <w:rPr>
          <w:rtl w:val="0"/>
        </w:rPr>
        <w:t xml:space="preserve">    </w:t>
        <w:tab/>
        <w:t xml:space="preserve">(tested on commit 9cef8b892d29c04f8a271a644341c8222790c992)   </w:t>
        <w:tab/>
        <w:t xml:space="preserve"> </w:t>
      </w:r>
    </w:p>
    <w:p w:rsidR="00000000" w:rsidDel="00000000" w:rsidP="00000000" w:rsidRDefault="00000000" w:rsidRPr="00000000" w14:paraId="00000E58">
      <w:pPr>
        <w:rPr/>
      </w:pPr>
      <w:r w:rsidDel="00000000" w:rsidR="00000000" w:rsidRPr="00000000">
        <w:rPr>
          <w:rtl w:val="0"/>
        </w:rPr>
        <w:tab/>
        <w:t xml:space="preserve">b. edit file `bitnami/spark/3.3/debian-11/Dockerfile` and update java and spark version as following</w:t>
      </w:r>
    </w:p>
    <w:p w:rsidR="00000000" w:rsidDel="00000000" w:rsidP="00000000" w:rsidRDefault="00000000" w:rsidRPr="00000000" w14:paraId="00000E59">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"python-3.10.10-2-linux-${OS_ARCH}-debian-11" \</w:t>
      </w:r>
    </w:p>
    <w:p w:rsidR="00000000" w:rsidDel="00000000" w:rsidP="00000000" w:rsidRDefault="00000000" w:rsidRPr="00000000" w14:paraId="00000E5A">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"java-17.0.5-8-3-linux-${OS_ARCH}-debian-11" \</w:t>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t xml:space="preserve">    </w:t>
        <w:tab/>
        <w:t xml:space="preserve">reference: https://github.com/bitnami/containers/issues/13409</w:t>
      </w:r>
    </w:p>
    <w:p w:rsidR="00000000" w:rsidDel="00000000" w:rsidP="00000000" w:rsidRDefault="00000000" w:rsidRPr="00000000" w14:paraId="00000E5D">
      <w:pPr>
        <w:rPr/>
      </w:pPr>
      <w:r w:rsidDel="00000000" w:rsidR="00000000" w:rsidRPr="00000000">
        <w:rPr>
          <w:rtl w:val="0"/>
        </w:rPr>
        <w:tab/>
        <w:t xml:space="preserve">c. build docker image by navigating to above directory and running docker build command</w:t>
      </w:r>
    </w:p>
    <w:p w:rsidR="00000000" w:rsidDel="00000000" w:rsidP="00000000" w:rsidRDefault="00000000" w:rsidRPr="00000000" w14:paraId="00000E5E">
      <w:pPr>
        <w:rPr/>
      </w:pPr>
      <w:r w:rsidDel="00000000" w:rsidR="00000000" w:rsidRPr="00000000">
        <w:rPr>
          <w:rtl w:val="0"/>
        </w:rPr>
        <w:t xml:space="preserve">    </w:t>
        <w:tab/>
        <w:t xml:space="preserve">navigate </w:t>
      </w:r>
      <w:r w:rsidDel="00000000" w:rsidR="00000000" w:rsidRPr="00000000">
        <w:rPr>
          <w:rFonts w:ascii="Roboto Mono" w:cs="Roboto Mono" w:eastAsia="Roboto Mono" w:hAnsi="Roboto Mono"/>
          <w:shd w:fill="f3f3f3" w:val="clear"/>
          <w:rtl w:val="0"/>
        </w:rPr>
        <w:t xml:space="preserve">cd bitnami/spark/3.3/debian-11/</w:t>
      </w:r>
      <w:r w:rsidDel="00000000" w:rsidR="00000000" w:rsidRPr="00000000">
        <w:rPr>
          <w:rtl w:val="0"/>
        </w:rPr>
      </w:r>
    </w:p>
    <w:p w:rsidR="00000000" w:rsidDel="00000000" w:rsidP="00000000" w:rsidRDefault="00000000" w:rsidRPr="00000000" w14:paraId="00000E5F">
      <w:pPr>
        <w:rPr/>
      </w:pPr>
      <w:r w:rsidDel="00000000" w:rsidR="00000000" w:rsidRPr="00000000">
        <w:rPr>
          <w:rtl w:val="0"/>
        </w:rPr>
        <w:t xml:space="preserve">    </w:t>
        <w:tab/>
        <w:t xml:space="preserve">build command </w:t>
      </w:r>
      <w:r w:rsidDel="00000000" w:rsidR="00000000" w:rsidRPr="00000000">
        <w:rPr>
          <w:shd w:fill="f3f3f3" w:val="clear"/>
          <w:rtl w:val="0"/>
        </w:rPr>
        <w:t xml:space="preserve">docker build -t spark:3.3-java-17 . </w:t>
      </w: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2. run docker compose</w:t>
      </w:r>
    </w:p>
    <w:p w:rsidR="00000000" w:rsidDel="00000000" w:rsidP="00000000" w:rsidRDefault="00000000" w:rsidRPr="00000000" w14:paraId="00000E61">
      <w:pPr>
        <w:rPr/>
      </w:pPr>
      <w:r w:rsidDel="00000000" w:rsidR="00000000" w:rsidRPr="00000000">
        <w:rPr>
          <w:rtl w:val="0"/>
        </w:rPr>
        <w:tab/>
        <w:t xml:space="preserve">using following file</w:t>
      </w:r>
    </w:p>
    <w:p w:rsidR="00000000" w:rsidDel="00000000" w:rsidP="00000000" w:rsidRDefault="00000000" w:rsidRPr="00000000" w14:paraId="00000E62">
      <w:pPr>
        <w:rPr/>
      </w:pPr>
      <w:r w:rsidDel="00000000" w:rsidR="00000000" w:rsidRPr="00000000">
        <w:rPr>
          <w:rtl w:val="0"/>
        </w:rPr>
        <w:t xml:space="preserve">```yaml docker-compose.yml</w:t>
      </w:r>
    </w:p>
    <w:p w:rsidR="00000000" w:rsidDel="00000000" w:rsidP="00000000" w:rsidRDefault="00000000" w:rsidRPr="00000000" w14:paraId="00000E63">
      <w:pPr>
        <w:rPr>
          <w:shd w:fill="f3f3f3" w:val="clear"/>
        </w:rPr>
      </w:pPr>
      <w:r w:rsidDel="00000000" w:rsidR="00000000" w:rsidRPr="00000000">
        <w:rPr>
          <w:shd w:fill="f3f3f3" w:val="clear"/>
          <w:rtl w:val="0"/>
        </w:rPr>
        <w:t xml:space="preserve">version: '2'</w:t>
      </w:r>
    </w:p>
    <w:p w:rsidR="00000000" w:rsidDel="00000000" w:rsidP="00000000" w:rsidRDefault="00000000" w:rsidRPr="00000000" w14:paraId="00000E64">
      <w:pPr>
        <w:rPr>
          <w:shd w:fill="f3f3f3" w:val="clear"/>
        </w:rPr>
      </w:pPr>
      <w:r w:rsidDel="00000000" w:rsidR="00000000" w:rsidRPr="00000000">
        <w:rPr>
          <w:rtl w:val="0"/>
        </w:rPr>
      </w:r>
    </w:p>
    <w:p w:rsidR="00000000" w:rsidDel="00000000" w:rsidP="00000000" w:rsidRDefault="00000000" w:rsidRPr="00000000" w14:paraId="00000E65">
      <w:pPr>
        <w:rPr>
          <w:shd w:fill="f3f3f3" w:val="clear"/>
        </w:rPr>
      </w:pPr>
      <w:r w:rsidDel="00000000" w:rsidR="00000000" w:rsidRPr="00000000">
        <w:rPr>
          <w:shd w:fill="f3f3f3" w:val="clear"/>
          <w:rtl w:val="0"/>
        </w:rPr>
        <w:t xml:space="preserve">services:</w:t>
      </w:r>
    </w:p>
    <w:p w:rsidR="00000000" w:rsidDel="00000000" w:rsidP="00000000" w:rsidRDefault="00000000" w:rsidRPr="00000000" w14:paraId="00000E66">
      <w:pPr>
        <w:rPr>
          <w:shd w:fill="f3f3f3" w:val="clear"/>
        </w:rPr>
      </w:pPr>
      <w:r w:rsidDel="00000000" w:rsidR="00000000" w:rsidRPr="00000000">
        <w:rPr>
          <w:shd w:fill="f3f3f3" w:val="clear"/>
          <w:rtl w:val="0"/>
        </w:rPr>
        <w:t xml:space="preserve">  spark:</w:t>
      </w:r>
    </w:p>
    <w:p w:rsidR="00000000" w:rsidDel="00000000" w:rsidP="00000000" w:rsidRDefault="00000000" w:rsidRPr="00000000" w14:paraId="00000E67">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68">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69">
      <w:pPr>
        <w:rPr>
          <w:shd w:fill="f3f3f3" w:val="clear"/>
        </w:rPr>
      </w:pPr>
      <w:r w:rsidDel="00000000" w:rsidR="00000000" w:rsidRPr="00000000">
        <w:rPr>
          <w:shd w:fill="f3f3f3" w:val="clear"/>
          <w:rtl w:val="0"/>
        </w:rPr>
        <w:t xml:space="preserve">  </w:t>
        <w:tab/>
        <w:t xml:space="preserve">- SPARK_MODE=master</w:t>
      </w:r>
    </w:p>
    <w:p w:rsidR="00000000" w:rsidDel="00000000" w:rsidP="00000000" w:rsidRDefault="00000000" w:rsidRPr="00000000" w14:paraId="00000E6A">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6B">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6C">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6D">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6E">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6F">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70">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71">
      <w:pPr>
        <w:rPr>
          <w:shd w:fill="f3f3f3" w:val="clear"/>
        </w:rPr>
      </w:pPr>
      <w:r w:rsidDel="00000000" w:rsidR="00000000" w:rsidRPr="00000000">
        <w:rPr>
          <w:shd w:fill="f3f3f3" w:val="clear"/>
          <w:rtl w:val="0"/>
        </w:rPr>
        <w:t xml:space="preserve">  </w:t>
        <w:tab/>
        <w:t xml:space="preserve">- '8080:8080'</w:t>
      </w:r>
    </w:p>
    <w:p w:rsidR="00000000" w:rsidDel="00000000" w:rsidP="00000000" w:rsidRDefault="00000000" w:rsidRPr="00000000" w14:paraId="00000E72">
      <w:pPr>
        <w:rPr>
          <w:shd w:fill="f3f3f3" w:val="clear"/>
        </w:rPr>
      </w:pPr>
      <w:r w:rsidDel="00000000" w:rsidR="00000000" w:rsidRPr="00000000">
        <w:rPr>
          <w:shd w:fill="f3f3f3" w:val="clear"/>
          <w:rtl w:val="0"/>
        </w:rPr>
        <w:t xml:space="preserve">  </w:t>
        <w:tab/>
        <w:t xml:space="preserve">- '7077:7077'</w:t>
      </w:r>
    </w:p>
    <w:p w:rsidR="00000000" w:rsidDel="00000000" w:rsidP="00000000" w:rsidRDefault="00000000" w:rsidRPr="00000000" w14:paraId="00000E73">
      <w:pPr>
        <w:rPr>
          <w:shd w:fill="f3f3f3" w:val="clear"/>
        </w:rPr>
      </w:pPr>
      <w:r w:rsidDel="00000000" w:rsidR="00000000" w:rsidRPr="00000000">
        <w:rPr>
          <w:shd w:fill="f3f3f3" w:val="clear"/>
          <w:rtl w:val="0"/>
        </w:rPr>
        <w:t xml:space="preserve">  spark-worker:</w:t>
      </w:r>
    </w:p>
    <w:p w:rsidR="00000000" w:rsidDel="00000000" w:rsidP="00000000" w:rsidRDefault="00000000" w:rsidRPr="00000000" w14:paraId="00000E74">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75">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76">
      <w:pPr>
        <w:rPr>
          <w:shd w:fill="f3f3f3" w:val="clear"/>
        </w:rPr>
      </w:pPr>
      <w:r w:rsidDel="00000000" w:rsidR="00000000" w:rsidRPr="00000000">
        <w:rPr>
          <w:shd w:fill="f3f3f3" w:val="clear"/>
          <w:rtl w:val="0"/>
        </w:rPr>
        <w:t xml:space="preserve">  </w:t>
        <w:tab/>
        <w:t xml:space="preserve">- SPARK_MODE=worker</w:t>
      </w:r>
    </w:p>
    <w:p w:rsidR="00000000" w:rsidDel="00000000" w:rsidP="00000000" w:rsidRDefault="00000000" w:rsidRPr="00000000" w14:paraId="00000E77">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78">
      <w:pPr>
        <w:rPr>
          <w:shd w:fill="f3f3f3" w:val="clear"/>
        </w:rPr>
      </w:pPr>
      <w:r w:rsidDel="00000000" w:rsidR="00000000" w:rsidRPr="00000000">
        <w:rPr>
          <w:shd w:fill="f3f3f3" w:val="clear"/>
          <w:rtl w:val="0"/>
        </w:rPr>
        <w:t xml:space="preserve">  </w:t>
        <w:tab/>
        <w:t xml:space="preserve">- SPARK_WORKER_MEMORY=1G</w:t>
      </w:r>
    </w:p>
    <w:p w:rsidR="00000000" w:rsidDel="00000000" w:rsidP="00000000" w:rsidRDefault="00000000" w:rsidRPr="00000000" w14:paraId="00000E79">
      <w:pPr>
        <w:rPr>
          <w:shd w:fill="f3f3f3" w:val="clear"/>
        </w:rPr>
      </w:pPr>
      <w:r w:rsidDel="00000000" w:rsidR="00000000" w:rsidRPr="00000000">
        <w:rPr>
          <w:shd w:fill="f3f3f3" w:val="clear"/>
          <w:rtl w:val="0"/>
        </w:rPr>
        <w:t xml:space="preserve">  </w:t>
        <w:tab/>
        <w:t xml:space="preserve">- SPARK_WORKER_CORES=1</w:t>
      </w:r>
    </w:p>
    <w:p w:rsidR="00000000" w:rsidDel="00000000" w:rsidP="00000000" w:rsidRDefault="00000000" w:rsidRPr="00000000" w14:paraId="00000E7A">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7B">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7C">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7D">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7E">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7F">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80">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81">
      <w:pPr>
        <w:rPr>
          <w:shd w:fill="f3f3f3" w:val="clear"/>
        </w:rPr>
      </w:pPr>
      <w:r w:rsidDel="00000000" w:rsidR="00000000" w:rsidRPr="00000000">
        <w:rPr>
          <w:shd w:fill="f3f3f3" w:val="clear"/>
          <w:rtl w:val="0"/>
        </w:rPr>
        <w:t xml:space="preserve">  </w:t>
        <w:tab/>
        <w:t xml:space="preserve">- '8081:8081'</w:t>
      </w:r>
    </w:p>
    <w:p w:rsidR="00000000" w:rsidDel="00000000" w:rsidP="00000000" w:rsidRDefault="00000000" w:rsidRPr="00000000" w14:paraId="00000E82">
      <w:pPr>
        <w:rPr>
          <w:shd w:fill="f3f3f3" w:val="clear"/>
        </w:rPr>
      </w:pPr>
      <w:r w:rsidDel="00000000" w:rsidR="00000000" w:rsidRPr="00000000">
        <w:rPr>
          <w:shd w:fill="f3f3f3" w:val="clear"/>
          <w:rtl w:val="0"/>
        </w:rPr>
        <w:t xml:space="preserve">  spark-nb:   </w:t>
      </w:r>
    </w:p>
    <w:p w:rsidR="00000000" w:rsidDel="00000000" w:rsidP="00000000" w:rsidRDefault="00000000" w:rsidRPr="00000000" w14:paraId="00000E83">
      <w:pPr>
        <w:rPr>
          <w:shd w:fill="f3f3f3" w:val="clear"/>
        </w:rPr>
      </w:pPr>
      <w:r w:rsidDel="00000000" w:rsidR="00000000" w:rsidRPr="00000000">
        <w:rPr>
          <w:shd w:fill="f3f3f3" w:val="clear"/>
          <w:rtl w:val="0"/>
        </w:rPr>
        <w:tab/>
        <w:t xml:space="preserve">image: jupyter/pyspark-notebook:java-17.0.5</w:t>
      </w:r>
    </w:p>
    <w:p w:rsidR="00000000" w:rsidDel="00000000" w:rsidP="00000000" w:rsidRDefault="00000000" w:rsidRPr="00000000" w14:paraId="00000E84">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85">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86">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87">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88">
      <w:pPr>
        <w:rPr>
          <w:shd w:fill="f3f3f3" w:val="clear"/>
        </w:rPr>
      </w:pPr>
      <w:r w:rsidDel="00000000" w:rsidR="00000000" w:rsidRPr="00000000">
        <w:rPr>
          <w:shd w:fill="f3f3f3" w:val="clear"/>
          <w:rtl w:val="0"/>
        </w:rPr>
        <w:t xml:space="preserve">    </w:t>
      </w:r>
    </w:p>
    <w:p w:rsidR="00000000" w:rsidDel="00000000" w:rsidP="00000000" w:rsidRDefault="00000000" w:rsidRPr="00000000" w14:paraId="00000E89">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8A">
      <w:pPr>
        <w:rPr>
          <w:shd w:fill="f3f3f3" w:val="clear"/>
        </w:rPr>
      </w:pPr>
      <w:r w:rsidDel="00000000" w:rsidR="00000000" w:rsidRPr="00000000">
        <w:rPr>
          <w:shd w:fill="f3f3f3" w:val="clear"/>
          <w:rtl w:val="0"/>
        </w:rPr>
        <w:t xml:space="preserve">  </w:t>
        <w:tab/>
        <w:t xml:space="preserve">- '8888:8888'</w:t>
      </w:r>
    </w:p>
    <w:p w:rsidR="00000000" w:rsidDel="00000000" w:rsidP="00000000" w:rsidRDefault="00000000" w:rsidRPr="00000000" w14:paraId="00000E8B">
      <w:pPr>
        <w:rPr>
          <w:shd w:fill="f3f3f3" w:val="clear"/>
        </w:rPr>
      </w:pPr>
      <w:r w:rsidDel="00000000" w:rsidR="00000000" w:rsidRPr="00000000">
        <w:rPr>
          <w:shd w:fill="f3f3f3" w:val="clear"/>
          <w:rtl w:val="0"/>
        </w:rPr>
        <w:t xml:space="preserve">  </w:t>
        <w:tab/>
        <w:t xml:space="preserve">- '4040:4040'</w:t>
      </w:r>
    </w:p>
    <w:p w:rsidR="00000000" w:rsidDel="00000000" w:rsidP="00000000" w:rsidRDefault="00000000" w:rsidRPr="00000000" w14:paraId="00000E8C">
      <w:pPr>
        <w:rPr/>
      </w:pPr>
      <w:r w:rsidDel="00000000" w:rsidR="00000000" w:rsidRPr="00000000">
        <w:rPr>
          <w:rtl w:val="0"/>
        </w:rPr>
        <w:t xml:space="preserve">```</w:t>
      </w:r>
    </w:p>
    <w:p w:rsidR="00000000" w:rsidDel="00000000" w:rsidP="00000000" w:rsidRDefault="00000000" w:rsidRPr="00000000" w14:paraId="00000E8D">
      <w:pPr>
        <w:rPr/>
      </w:pPr>
      <w:r w:rsidDel="00000000" w:rsidR="00000000" w:rsidRPr="00000000">
        <w:rPr>
          <w:rtl w:val="0"/>
        </w:rPr>
        <w:t xml:space="preserve">run command to deploy docker compose</w:t>
      </w:r>
    </w:p>
    <w:p w:rsidR="00000000" w:rsidDel="00000000" w:rsidP="00000000" w:rsidRDefault="00000000" w:rsidRPr="00000000" w14:paraId="00000E8E">
      <w:pPr>
        <w:rPr>
          <w:shd w:fill="f3f3f3" w:val="clear"/>
        </w:rPr>
      </w:pPr>
      <w:r w:rsidDel="00000000" w:rsidR="00000000" w:rsidRPr="00000000">
        <w:rPr>
          <w:shd w:fill="f3f3f3" w:val="clear"/>
          <w:rtl w:val="0"/>
        </w:rPr>
        <w:t xml:space="preserve">docker-compose up</w:t>
      </w:r>
    </w:p>
    <w:p w:rsidR="00000000" w:rsidDel="00000000" w:rsidP="00000000" w:rsidRDefault="00000000" w:rsidRPr="00000000" w14:paraId="00000E8F">
      <w:pPr>
        <w:rPr/>
      </w:pPr>
      <w:r w:rsidDel="00000000" w:rsidR="00000000" w:rsidRPr="00000000">
        <w:rPr>
          <w:rtl w:val="0"/>
        </w:rPr>
        <w:t xml:space="preserve">Access jupyter notebook using link logged in docker compose logs</w:t>
      </w:r>
    </w:p>
    <w:p w:rsidR="00000000" w:rsidDel="00000000" w:rsidP="00000000" w:rsidRDefault="00000000" w:rsidRPr="00000000" w14:paraId="00000E90">
      <w:pPr>
        <w:rPr>
          <w:rFonts w:ascii="Courier New" w:cs="Courier New" w:eastAsia="Courier New" w:hAnsi="Courier New"/>
          <w:sz w:val="23"/>
          <w:szCs w:val="23"/>
        </w:rPr>
      </w:pPr>
      <w:r w:rsidDel="00000000" w:rsidR="00000000" w:rsidRPr="00000000">
        <w:rPr>
          <w:rtl w:val="0"/>
        </w:rPr>
        <w:t xml:space="preserve">Spark master url is </w:t>
      </w:r>
      <w:r w:rsidDel="00000000" w:rsidR="00000000" w:rsidRPr="00000000">
        <w:rPr>
          <w:rFonts w:ascii="Courier New" w:cs="Courier New" w:eastAsia="Courier New" w:hAnsi="Courier New"/>
          <w:sz w:val="23"/>
          <w:szCs w:val="23"/>
          <w:rtl w:val="0"/>
        </w:rPr>
        <w:t xml:space="preserve">spark://spark:7077</w:t>
      </w:r>
    </w:p>
    <w:p w:rsidR="00000000" w:rsidDel="00000000" w:rsidP="00000000" w:rsidRDefault="00000000" w:rsidRPr="00000000" w14:paraId="00000E91">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E92">
      <w:pPr>
        <w:pStyle w:val="Heading2"/>
        <w:rPr>
          <w:sz w:val="34"/>
          <w:szCs w:val="34"/>
        </w:rPr>
      </w:pPr>
      <w:bookmarkStart w:colFirst="0" w:colLast="0" w:name="_8bap4kyh228s" w:id="402"/>
      <w:bookmarkEnd w:id="402"/>
      <w:r w:rsidDel="00000000" w:rsidR="00000000" w:rsidRPr="00000000">
        <w:rPr>
          <w:sz w:val="34"/>
          <w:szCs w:val="34"/>
          <w:rtl w:val="0"/>
        </w:rPr>
        <w:t xml:space="preserve">How do you read data stored in gcs on pandas with your local computer?</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t xml:space="preserve">To do this</w:t>
        <w:br w:type="textWrapping"/>
      </w:r>
      <w:r w:rsidDel="00000000" w:rsidR="00000000" w:rsidRPr="00000000">
        <w:rPr>
          <w:shd w:fill="f3f3f3" w:val="clear"/>
          <w:rtl w:val="0"/>
        </w:rPr>
        <w:t xml:space="preserve">pip install gcsfs</w:t>
      </w:r>
      <w:r w:rsidDel="00000000" w:rsidR="00000000" w:rsidRPr="00000000">
        <w:rPr>
          <w:rtl w:val="0"/>
        </w:rPr>
        <w:t xml:space="preserve">,</w:t>
      </w:r>
    </w:p>
    <w:p w:rsidR="00000000" w:rsidDel="00000000" w:rsidP="00000000" w:rsidRDefault="00000000" w:rsidRPr="00000000" w14:paraId="00000E95">
      <w:pPr>
        <w:rPr>
          <w:shd w:fill="f3f3f3" w:val="clear"/>
        </w:rPr>
      </w:pPr>
      <w:r w:rsidDel="00000000" w:rsidR="00000000" w:rsidRPr="00000000">
        <w:rPr>
          <w:rtl w:val="0"/>
        </w:rPr>
        <w:t xml:space="preserve">Thereafter copy the uri path to the file and use </w:t>
        <w:br w:type="textWrapping"/>
      </w:r>
      <w:r w:rsidDel="00000000" w:rsidR="00000000" w:rsidRPr="00000000">
        <w:rPr>
          <w:shd w:fill="f3f3f3" w:val="clear"/>
          <w:rtl w:val="0"/>
        </w:rPr>
        <w:t xml:space="preserve">df = pandas.read_csc(gs://path)</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pStyle w:val="Heading2"/>
        <w:rPr>
          <w:sz w:val="20"/>
          <w:szCs w:val="20"/>
        </w:rPr>
      </w:pPr>
      <w:bookmarkStart w:colFirst="0" w:colLast="0" w:name="_jfg7ki5nbzep" w:id="403"/>
      <w:bookmarkEnd w:id="403"/>
      <w:r w:rsidDel="00000000" w:rsidR="00000000" w:rsidRPr="00000000">
        <w:rPr>
          <w:sz w:val="34"/>
          <w:szCs w:val="34"/>
          <w:rtl w:val="0"/>
        </w:rPr>
        <w:t xml:space="preserve">TypeError when using spark.createDataFrame function on a pandas df</w:t>
      </w: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Error:</w:t>
      </w:r>
    </w:p>
    <w:p w:rsidR="00000000" w:rsidDel="00000000" w:rsidP="00000000" w:rsidRDefault="00000000" w:rsidRPr="00000000" w14:paraId="00000E99">
      <w:pPr>
        <w:spacing w:after="0" w:lineRule="auto"/>
        <w:rPr>
          <w:shd w:fill="f3f3f3" w:val="clear"/>
        </w:rPr>
      </w:pPr>
      <w:r w:rsidDel="00000000" w:rsidR="00000000" w:rsidRPr="00000000">
        <w:rPr>
          <w:shd w:fill="f3f3f3" w:val="clear"/>
          <w:rtl w:val="0"/>
        </w:rPr>
        <w:t xml:space="preserve">spark.createDataFrame(df_pandas).schema</w:t>
      </w:r>
    </w:p>
    <w:p w:rsidR="00000000" w:rsidDel="00000000" w:rsidP="00000000" w:rsidRDefault="00000000" w:rsidRPr="00000000" w14:paraId="00000E9A">
      <w:pPr>
        <w:spacing w:after="0" w:lineRule="auto"/>
        <w:rPr>
          <w:shd w:fill="f3f3f3" w:val="clear"/>
        </w:rPr>
      </w:pPr>
      <w:r w:rsidDel="00000000" w:rsidR="00000000" w:rsidRPr="00000000">
        <w:rPr>
          <w:shd w:fill="f3f3f3" w:val="clear"/>
          <w:rtl w:val="0"/>
        </w:rPr>
        <w:t xml:space="preserve">TypeError: field Affiliated_base_number: Can not merge type &lt;class 'pyspark.sql.types.StringType'&gt; and &lt;class 'pyspark.sql.types.DoubleType'&gt;</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u w:val="single"/>
          <w:rtl w:val="0"/>
        </w:rPr>
        <w:t xml:space="preserve">Solution</w:t>
      </w:r>
      <w:r w:rsidDel="00000000" w:rsidR="00000000" w:rsidRPr="00000000">
        <w:rPr>
          <w:rtl w:val="0"/>
        </w:rPr>
        <w:t xml:space="preserve">:</w:t>
      </w:r>
    </w:p>
    <w:p w:rsidR="00000000" w:rsidDel="00000000" w:rsidP="00000000" w:rsidRDefault="00000000" w:rsidRPr="00000000" w14:paraId="00000E9D">
      <w:pPr>
        <w:rPr>
          <w:sz w:val="20"/>
          <w:szCs w:val="20"/>
        </w:rPr>
      </w:pPr>
      <w:r w:rsidDel="00000000" w:rsidR="00000000" w:rsidRPr="00000000">
        <w:rPr>
          <w:rtl w:val="0"/>
        </w:rPr>
      </w:r>
    </w:p>
    <w:p w:rsidR="00000000" w:rsidDel="00000000" w:rsidP="00000000" w:rsidRDefault="00000000" w:rsidRPr="00000000" w14:paraId="00000E9E">
      <w:pPr>
        <w:rPr/>
      </w:pPr>
      <w:r w:rsidDel="00000000" w:rsidR="00000000" w:rsidRPr="00000000">
        <w:rPr>
          <w:rFonts w:ascii="Consolas" w:cs="Consolas" w:eastAsia="Consolas" w:hAnsi="Consolas"/>
          <w:sz w:val="20"/>
          <w:szCs w:val="20"/>
          <w:shd w:fill="f3f3f3" w:val="clear"/>
          <w:rtl w:val="0"/>
        </w:rPr>
        <w:t xml:space="preserve">Affiliated_base_number</w:t>
      </w:r>
      <w:r w:rsidDel="00000000" w:rsidR="00000000" w:rsidRPr="00000000">
        <w:rPr>
          <w:sz w:val="25"/>
          <w:szCs w:val="25"/>
          <w:rtl w:val="0"/>
        </w:rPr>
        <w:t xml:space="preserve"> i</w:t>
      </w:r>
      <w:r w:rsidDel="00000000" w:rsidR="00000000" w:rsidRPr="00000000">
        <w:rPr>
          <w:rtl w:val="0"/>
        </w:rPr>
        <w:t xml:space="preserve">s a mix of letters and numbers (you can check this with a preview of the table), so it cannot be set to </w:t>
      </w:r>
      <w:r w:rsidDel="00000000" w:rsidR="00000000" w:rsidRPr="00000000">
        <w:rPr>
          <w:i w:val="1"/>
          <w:rtl w:val="0"/>
        </w:rPr>
        <w:t xml:space="preserve">DoubleType </w:t>
      </w:r>
      <w:r w:rsidDel="00000000" w:rsidR="00000000" w:rsidRPr="00000000">
        <w:rPr>
          <w:rtl w:val="0"/>
        </w:rPr>
        <w:t xml:space="preserve">(only for double-precision numbers). The suitable type would be </w:t>
      </w:r>
      <w:r w:rsidDel="00000000" w:rsidR="00000000" w:rsidRPr="00000000">
        <w:rPr>
          <w:i w:val="1"/>
          <w:rtl w:val="0"/>
        </w:rPr>
        <w:t xml:space="preserve">StringType</w:t>
      </w:r>
      <w:r w:rsidDel="00000000" w:rsidR="00000000" w:rsidRPr="00000000">
        <w:rPr>
          <w:sz w:val="25"/>
          <w:szCs w:val="25"/>
          <w:rtl w:val="0"/>
        </w:rPr>
        <w:t xml:space="preserve">. </w:t>
      </w:r>
      <w:r w:rsidDel="00000000" w:rsidR="00000000" w:rsidRPr="00000000">
        <w:rPr>
          <w:rtl w:val="0"/>
        </w:rPr>
        <w:t xml:space="preserve">Spark </w:t>
      </w:r>
      <w:r w:rsidDel="00000000" w:rsidR="00000000" w:rsidRPr="00000000">
        <w:rPr>
          <w:shd w:fill="f3f3f3" w:val="clear"/>
          <w:rtl w:val="0"/>
        </w:rPr>
        <w:t xml:space="preserve"> </w:t>
      </w:r>
      <w:r w:rsidDel="00000000" w:rsidR="00000000" w:rsidRPr="00000000">
        <w:rPr>
          <w:rFonts w:ascii="Consolas" w:cs="Consolas" w:eastAsia="Consolas" w:hAnsi="Consolas"/>
          <w:sz w:val="20"/>
          <w:szCs w:val="20"/>
          <w:shd w:fill="f3f3f3" w:val="clear"/>
          <w:rtl w:val="0"/>
        </w:rPr>
        <w:t xml:space="preserve">inferSchema</w:t>
      </w:r>
      <w:r w:rsidDel="00000000" w:rsidR="00000000" w:rsidRPr="00000000">
        <w:rPr>
          <w:rtl w:val="0"/>
        </w:rPr>
        <w:t xml:space="preserve"> is more accurate than Pandas infer type method in this case.</w:t>
      </w:r>
      <w:r w:rsidDel="00000000" w:rsidR="00000000" w:rsidRPr="00000000">
        <w:rPr>
          <w:sz w:val="25"/>
          <w:szCs w:val="25"/>
          <w:rtl w:val="0"/>
        </w:rPr>
        <w:t xml:space="preserve"> </w:t>
      </w:r>
      <w:r w:rsidDel="00000000" w:rsidR="00000000" w:rsidRPr="00000000">
        <w:rPr>
          <w:rtl w:val="0"/>
        </w:rPr>
        <w:t xml:space="preserve">You can set it to  </w:t>
      </w:r>
      <w:r w:rsidDel="00000000" w:rsidR="00000000" w:rsidRPr="00000000">
        <w:rPr>
          <w:rFonts w:ascii="Consolas" w:cs="Consolas" w:eastAsia="Consolas" w:hAnsi="Consolas"/>
          <w:sz w:val="20"/>
          <w:szCs w:val="20"/>
          <w:shd w:fill="f3f3f3" w:val="clear"/>
          <w:rtl w:val="0"/>
        </w:rPr>
        <w:t xml:space="preserve">true</w:t>
      </w:r>
      <w:r w:rsidDel="00000000" w:rsidR="00000000" w:rsidRPr="00000000">
        <w:rPr>
          <w:rtl w:val="0"/>
        </w:rPr>
        <w:t xml:space="preserve">  while reading the csv, so you don’t have to take out any data from your dataset. Something like this can help: </w:t>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shd w:fill="f3f3f3" w:val="clear"/>
        </w:rPr>
      </w:pPr>
      <w:r w:rsidDel="00000000" w:rsidR="00000000" w:rsidRPr="00000000">
        <w:rPr>
          <w:shd w:fill="f3f3f3" w:val="clear"/>
          <w:rtl w:val="0"/>
        </w:rPr>
        <w:t xml:space="preserve">df = spark.read \</w:t>
      </w:r>
    </w:p>
    <w:p w:rsidR="00000000" w:rsidDel="00000000" w:rsidP="00000000" w:rsidRDefault="00000000" w:rsidRPr="00000000" w14:paraId="00000EA1">
      <w:pPr>
        <w:rPr>
          <w:shd w:fill="f3f3f3" w:val="clear"/>
        </w:rPr>
      </w:pPr>
      <w:r w:rsidDel="00000000" w:rsidR="00000000" w:rsidRPr="00000000">
        <w:rPr>
          <w:shd w:fill="f3f3f3" w:val="clear"/>
          <w:rtl w:val="0"/>
        </w:rPr>
        <w:t xml:space="preserve">    .options( </w:t>
      </w:r>
    </w:p>
    <w:p w:rsidR="00000000" w:rsidDel="00000000" w:rsidP="00000000" w:rsidRDefault="00000000" w:rsidRPr="00000000" w14:paraId="00000EA2">
      <w:pPr>
        <w:rPr>
          <w:shd w:fill="f3f3f3" w:val="clear"/>
        </w:rPr>
      </w:pPr>
      <w:r w:rsidDel="00000000" w:rsidR="00000000" w:rsidRPr="00000000">
        <w:rPr>
          <w:shd w:fill="f3f3f3" w:val="clear"/>
          <w:rtl w:val="0"/>
        </w:rPr>
        <w:t xml:space="preserve">    header = "true", \</w:t>
      </w:r>
    </w:p>
    <w:p w:rsidR="00000000" w:rsidDel="00000000" w:rsidP="00000000" w:rsidRDefault="00000000" w:rsidRPr="00000000" w14:paraId="00000EA3">
      <w:pPr>
        <w:rPr>
          <w:shd w:fill="f3f3f3" w:val="clear"/>
        </w:rPr>
      </w:pPr>
      <w:r w:rsidDel="00000000" w:rsidR="00000000" w:rsidRPr="00000000">
        <w:rPr>
          <w:shd w:fill="f3f3f3" w:val="clear"/>
          <w:rtl w:val="0"/>
        </w:rPr>
        <w:t xml:space="preserve">    inferSchema = "true", \</w:t>
      </w:r>
    </w:p>
    <w:p w:rsidR="00000000" w:rsidDel="00000000" w:rsidP="00000000" w:rsidRDefault="00000000" w:rsidRPr="00000000" w14:paraId="00000EA4">
      <w:pPr>
        <w:rPr>
          <w:shd w:fill="f3f3f3" w:val="clear"/>
        </w:rPr>
      </w:pPr>
      <w:r w:rsidDel="00000000" w:rsidR="00000000" w:rsidRPr="00000000">
        <w:rPr>
          <w:shd w:fill="f3f3f3" w:val="clear"/>
          <w:rtl w:val="0"/>
        </w:rPr>
        <w:t xml:space="preserve">            ) \</w:t>
      </w:r>
    </w:p>
    <w:p w:rsidR="00000000" w:rsidDel="00000000" w:rsidP="00000000" w:rsidRDefault="00000000" w:rsidRPr="00000000" w14:paraId="00000EA5">
      <w:pPr>
        <w:rPr>
          <w:shd w:fill="f3f3f3" w:val="clear"/>
        </w:rPr>
      </w:pPr>
      <w:r w:rsidDel="00000000" w:rsidR="00000000" w:rsidRPr="00000000">
        <w:rPr>
          <w:shd w:fill="f3f3f3" w:val="clear"/>
          <w:rtl w:val="0"/>
        </w:rPr>
        <w:t xml:space="preserve">    .csv('path/to/your/csv/file/')</w:t>
      </w:r>
    </w:p>
    <w:p w:rsidR="00000000" w:rsidDel="00000000" w:rsidP="00000000" w:rsidRDefault="00000000" w:rsidRPr="00000000" w14:paraId="00000EA6">
      <w:pPr>
        <w:rPr>
          <w:shd w:fill="f3f3f3" w:val="clea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Solution B:</w:t>
      </w:r>
    </w:p>
    <w:p w:rsidR="00000000" w:rsidDel="00000000" w:rsidP="00000000" w:rsidRDefault="00000000" w:rsidRPr="00000000" w14:paraId="00000EA9">
      <w:pPr>
        <w:rPr/>
      </w:pPr>
      <w:r w:rsidDel="00000000" w:rsidR="00000000" w:rsidRPr="00000000">
        <w:rPr>
          <w:rtl w:val="0"/>
        </w:rPr>
        <w:t xml:space="preserve">It's because some rows in the </w:t>
      </w:r>
      <w:r w:rsidDel="00000000" w:rsidR="00000000" w:rsidRPr="00000000">
        <w:rPr>
          <w:shd w:fill="f3f3f3" w:val="clear"/>
          <w:rtl w:val="0"/>
        </w:rPr>
        <w:t xml:space="preserve">affiliated_base_number</w:t>
      </w:r>
      <w:r w:rsidDel="00000000" w:rsidR="00000000" w:rsidRPr="00000000">
        <w:rPr>
          <w:rtl w:val="0"/>
        </w:rPr>
        <w:t xml:space="preserve"> are null and therefore it is assigned the datatype String and this cannot be converted to type Double. So if you really want to convert this pandas df to a pyspark df only take the  rows from the pandas df that are not null in the </w:t>
      </w:r>
      <w:r w:rsidDel="00000000" w:rsidR="00000000" w:rsidRPr="00000000">
        <w:rPr>
          <w:shd w:fill="f3f3f3" w:val="clear"/>
          <w:rtl w:val="0"/>
        </w:rPr>
        <w:t xml:space="preserve">'Affiliated_base_number'</w:t>
      </w:r>
      <w:r w:rsidDel="00000000" w:rsidR="00000000" w:rsidRPr="00000000">
        <w:rPr>
          <w:rtl w:val="0"/>
        </w:rPr>
        <w:t xml:space="preserve"> column. Then you will be able to apply the pyspark function createDataFrame.</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spacing w:after="0" w:lineRule="auto"/>
        <w:rPr>
          <w:shd w:fill="f3f3f3" w:val="clear"/>
        </w:rPr>
      </w:pPr>
      <w:r w:rsidDel="00000000" w:rsidR="00000000" w:rsidRPr="00000000">
        <w:rPr>
          <w:shd w:fill="f3f3f3" w:val="clear"/>
          <w:rtl w:val="0"/>
        </w:rPr>
        <w:t xml:space="preserve"># Only take rows that have no null values</w:t>
      </w:r>
    </w:p>
    <w:p w:rsidR="00000000" w:rsidDel="00000000" w:rsidP="00000000" w:rsidRDefault="00000000" w:rsidRPr="00000000" w14:paraId="00000EAC">
      <w:pPr>
        <w:spacing w:after="0" w:lineRule="auto"/>
        <w:rPr>
          <w:shd w:fill="f3f3f3" w:val="clear"/>
        </w:rPr>
      </w:pPr>
      <w:r w:rsidDel="00000000" w:rsidR="00000000" w:rsidRPr="00000000">
        <w:rPr>
          <w:shd w:fill="f3f3f3" w:val="clear"/>
          <w:rtl w:val="0"/>
        </w:rPr>
        <w:t xml:space="preserve">pandas_df= pandas_df[pandas_df.notnull().all(1)]</w:t>
      </w:r>
    </w:p>
    <w:p w:rsidR="00000000" w:rsidDel="00000000" w:rsidP="00000000" w:rsidRDefault="00000000" w:rsidRPr="00000000" w14:paraId="00000EAD">
      <w:pPr>
        <w:rPr>
          <w:shd w:fill="f3f3f3" w:val="clea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pStyle w:val="Heading2"/>
        <w:spacing w:after="200" w:lineRule="auto"/>
        <w:rPr>
          <w:sz w:val="34"/>
          <w:szCs w:val="34"/>
        </w:rPr>
      </w:pPr>
      <w:bookmarkStart w:colFirst="0" w:colLast="0" w:name="_egoqs9h6grwy" w:id="404"/>
      <w:bookmarkEnd w:id="404"/>
      <w:r w:rsidDel="00000000" w:rsidR="00000000" w:rsidRPr="00000000">
        <w:rPr>
          <w:sz w:val="34"/>
          <w:szCs w:val="34"/>
          <w:rtl w:val="0"/>
        </w:rPr>
        <w:t xml:space="preserve">MemoryManager: Total allocation exceeds 95.00% (1,020,054,720 bytes) of heap memory</w:t>
      </w:r>
    </w:p>
    <w:p w:rsidR="00000000" w:rsidDel="00000000" w:rsidP="00000000" w:rsidRDefault="00000000" w:rsidRPr="00000000" w14:paraId="00000EB0">
      <w:pPr>
        <w:rPr/>
      </w:pPr>
      <w:r w:rsidDel="00000000" w:rsidR="00000000" w:rsidRPr="00000000">
        <w:rPr>
          <w:rtl w:val="0"/>
        </w:rPr>
        <w:t xml:space="preserve">Default executor memory is 1gb. This error appeared when working with the homework dataset.</w:t>
      </w:r>
    </w:p>
    <w:p w:rsidR="00000000" w:rsidDel="00000000" w:rsidP="00000000" w:rsidRDefault="00000000" w:rsidRPr="00000000" w14:paraId="00000EB1">
      <w:pPr>
        <w:spacing w:after="0" w:line="240" w:lineRule="auto"/>
        <w:rPr/>
      </w:pPr>
      <w:r w:rsidDel="00000000" w:rsidR="00000000" w:rsidRPr="00000000">
        <w:rPr>
          <w:rFonts w:ascii="Courier New" w:cs="Courier New" w:eastAsia="Courier New" w:hAnsi="Courier New"/>
          <w:rtl w:val="0"/>
        </w:rPr>
        <w:t xml:space="preserve">Error: MemoryManager: Total allocation exceeds 95.00% (1,020,054,720 bytes) of heap memory</w:t>
        <w:br w:type="textWrapping"/>
        <w:t xml:space="preserve">Scaling row group sizes to 95.00% for 8 writers</w:t>
      </w:r>
      <w:r w:rsidDel="00000000" w:rsidR="00000000" w:rsidRPr="00000000">
        <w:rPr>
          <w:rtl w:val="0"/>
        </w:rPr>
      </w:r>
    </w:p>
    <w:p w:rsidR="00000000" w:rsidDel="00000000" w:rsidP="00000000" w:rsidRDefault="00000000" w:rsidRPr="00000000" w14:paraId="00000EB2">
      <w:pPr>
        <w:rPr>
          <w:rFonts w:ascii="Consolas" w:cs="Consolas" w:eastAsia="Consolas" w:hAnsi="Consolas"/>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t xml:space="preserve">Solution:</w:t>
      </w:r>
    </w:p>
    <w:p w:rsidR="00000000" w:rsidDel="00000000" w:rsidP="00000000" w:rsidRDefault="00000000" w:rsidRPr="00000000" w14:paraId="00000EB4">
      <w:pPr>
        <w:rPr/>
      </w:pPr>
      <w:r w:rsidDel="00000000" w:rsidR="00000000" w:rsidRPr="00000000">
        <w:rPr>
          <w:rtl w:val="0"/>
        </w:rPr>
        <w:t xml:space="preserve">Increase the memory of the executor when creating the Spark session like this:</w:t>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spark = SparkSession.builder \</w:t>
      </w:r>
    </w:p>
    <w:p w:rsidR="00000000" w:rsidDel="00000000" w:rsidP="00000000" w:rsidRDefault="00000000" w:rsidRPr="00000000" w14:paraId="00000EB7">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.master("local[*]") \</w:t>
      </w:r>
    </w:p>
    <w:p w:rsidR="00000000" w:rsidDel="00000000" w:rsidP="00000000" w:rsidRDefault="00000000" w:rsidRPr="00000000" w14:paraId="00000EB8">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.appName('test') \</w:t>
      </w:r>
    </w:p>
    <w:p w:rsidR="00000000" w:rsidDel="00000000" w:rsidP="00000000" w:rsidRDefault="00000000" w:rsidRPr="00000000" w14:paraId="00000EB9">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.config("spark.executor.memory", "4g") \</w:t>
      </w:r>
    </w:p>
    <w:p w:rsidR="00000000" w:rsidDel="00000000" w:rsidP="00000000" w:rsidRDefault="00000000" w:rsidRPr="00000000" w14:paraId="00000EB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.config("spark.driver.memory", "4g") \</w:t>
      </w:r>
    </w:p>
    <w:p w:rsidR="00000000" w:rsidDel="00000000" w:rsidP="00000000" w:rsidRDefault="00000000" w:rsidRPr="00000000" w14:paraId="00000EBB">
      <w:pPr>
        <w:rPr/>
      </w:pPr>
      <w:r w:rsidDel="00000000" w:rsidR="00000000" w:rsidRPr="00000000">
        <w:rPr>
          <w:rFonts w:ascii="Consolas" w:cs="Consolas" w:eastAsia="Consolas" w:hAnsi="Consolas"/>
          <w:rtl w:val="0"/>
        </w:rPr>
        <w:tab/>
        <w:t xml:space="preserve">.getOrCreate()</w:t>
      </w:r>
      <w:r w:rsidDel="00000000" w:rsidR="00000000" w:rsidRPr="00000000">
        <w:rPr>
          <w:rtl w:val="0"/>
        </w:rPr>
        <w:br w:type="textWrapping"/>
      </w:r>
    </w:p>
    <w:p w:rsidR="00000000" w:rsidDel="00000000" w:rsidP="00000000" w:rsidRDefault="00000000" w:rsidRPr="00000000" w14:paraId="00000EBC">
      <w:pPr>
        <w:rPr/>
      </w:pPr>
      <w:r w:rsidDel="00000000" w:rsidR="00000000" w:rsidRPr="00000000">
        <w:rPr>
          <w:rtl w:val="0"/>
        </w:rPr>
        <w:t xml:space="preserve">Remember to restart the Jupyter session (ie. close the Spark session) or the config won’t take effect.</w:t>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pStyle w:val="Heading2"/>
        <w:rPr>
          <w:sz w:val="24"/>
          <w:szCs w:val="24"/>
        </w:rPr>
      </w:pPr>
      <w:bookmarkStart w:colFirst="0" w:colLast="0" w:name="_ywivugotm44u" w:id="405"/>
      <w:bookmarkEnd w:id="405"/>
      <w:r w:rsidDel="00000000" w:rsidR="00000000" w:rsidRPr="00000000">
        <w:rPr>
          <w:sz w:val="34"/>
          <w:szCs w:val="34"/>
          <w:rtl w:val="0"/>
        </w:rPr>
        <w:t xml:space="preserve">How to spark standalone cluster is run on windows OS</w:t>
      </w:r>
      <w:r w:rsidDel="00000000" w:rsidR="00000000" w:rsidRPr="00000000">
        <w:rPr>
          <w:rtl w:val="0"/>
        </w:rPr>
      </w:r>
    </w:p>
    <w:p w:rsidR="00000000" w:rsidDel="00000000" w:rsidP="00000000" w:rsidRDefault="00000000" w:rsidRPr="00000000" w14:paraId="00000EBF">
      <w:pPr>
        <w:rPr/>
      </w:pPr>
      <w:r w:rsidDel="00000000" w:rsidR="00000000" w:rsidRPr="00000000">
        <w:rPr>
          <w:rtl w:val="0"/>
        </w:rPr>
        <w:t xml:space="preserve">Change the working directory to the spark directory:</w:t>
      </w:r>
    </w:p>
    <w:p w:rsidR="00000000" w:rsidDel="00000000" w:rsidP="00000000" w:rsidRDefault="00000000" w:rsidRPr="00000000" w14:paraId="00000EC0">
      <w:pPr>
        <w:rPr/>
      </w:pPr>
      <w:r w:rsidDel="00000000" w:rsidR="00000000" w:rsidRPr="00000000">
        <w:rPr>
          <w:rtl w:val="0"/>
        </w:rPr>
        <w:t xml:space="preserve">if you have setup up your SPARK_HOME variable, use the following;</w:t>
      </w:r>
    </w:p>
    <w:p w:rsidR="00000000" w:rsidDel="00000000" w:rsidP="00000000" w:rsidRDefault="00000000" w:rsidRPr="00000000" w14:paraId="00000EC1">
      <w:pPr>
        <w:rPr/>
      </w:pPr>
      <w:r w:rsidDel="00000000" w:rsidR="00000000" w:rsidRPr="00000000">
        <w:rPr>
          <w:shd w:fill="f3f3f3" w:val="clear"/>
          <w:rtl w:val="0"/>
        </w:rPr>
        <w:t xml:space="preserve">cd %SPARK_HOME%</w:t>
      </w:r>
      <w:r w:rsidDel="00000000" w:rsidR="00000000" w:rsidRPr="00000000">
        <w:rPr>
          <w:rtl w:val="0"/>
        </w:rPr>
        <w:t xml:space="preserve">    </w:t>
      </w:r>
    </w:p>
    <w:p w:rsidR="00000000" w:rsidDel="00000000" w:rsidP="00000000" w:rsidRDefault="00000000" w:rsidRPr="00000000" w14:paraId="00000EC2">
      <w:pPr>
        <w:rPr/>
      </w:pPr>
      <w:r w:rsidDel="00000000" w:rsidR="00000000" w:rsidRPr="00000000">
        <w:rPr>
          <w:rtl w:val="0"/>
        </w:rPr>
        <w:t xml:space="preserve">if not, use the following;</w:t>
      </w:r>
    </w:p>
    <w:p w:rsidR="00000000" w:rsidDel="00000000" w:rsidP="00000000" w:rsidRDefault="00000000" w:rsidRPr="00000000" w14:paraId="00000EC3">
      <w:pPr>
        <w:rPr/>
      </w:pPr>
      <w:r w:rsidDel="00000000" w:rsidR="00000000" w:rsidRPr="00000000">
        <w:rPr>
          <w:shd w:fill="f3f3f3" w:val="clear"/>
          <w:rtl w:val="0"/>
        </w:rPr>
        <w:t xml:space="preserve">cd &lt;path to spark installation&gt;</w:t>
      </w:r>
      <w:r w:rsidDel="00000000" w:rsidR="00000000" w:rsidRPr="00000000">
        <w:rPr>
          <w:rtl w:val="0"/>
        </w:rPr>
      </w:r>
    </w:p>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rPr/>
      </w:pPr>
      <w:r w:rsidDel="00000000" w:rsidR="00000000" w:rsidRPr="00000000">
        <w:rPr>
          <w:rtl w:val="0"/>
        </w:rPr>
        <w:t xml:space="preserve">Creating a Local Spark Cluster</w:t>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t xml:space="preserve">To start Spark Master:</w:t>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shd w:fill="f3f3f3" w:val="clear"/>
          <w:rtl w:val="0"/>
        </w:rPr>
        <w:t xml:space="preserve">bin\spark-class org.apache.spark.deploy.master.Master --host localhost</w:t>
      </w:r>
      <w:r w:rsidDel="00000000" w:rsidR="00000000" w:rsidRPr="00000000">
        <w:rPr>
          <w:rtl w:val="0"/>
        </w:rPr>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t xml:space="preserve">Starting up a cluster:</w:t>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shd w:fill="f3f3f3" w:val="clear"/>
        </w:rPr>
      </w:pPr>
      <w:r w:rsidDel="00000000" w:rsidR="00000000" w:rsidRPr="00000000">
        <w:rPr>
          <w:shd w:fill="f3f3f3" w:val="clear"/>
          <w:rtl w:val="0"/>
        </w:rPr>
        <w:t xml:space="preserve">bin\spark-class org.apache.spark.deploy.worker.Worker spark://localhost:7077 --host localhost</w:t>
      </w:r>
    </w:p>
    <w:p w:rsidR="00000000" w:rsidDel="00000000" w:rsidP="00000000" w:rsidRDefault="00000000" w:rsidRPr="00000000" w14:paraId="00000ECE">
      <w:pPr>
        <w:rPr>
          <w:shd w:fill="f3f3f3" w:val="clear"/>
        </w:rPr>
      </w:pPr>
      <w:r w:rsidDel="00000000" w:rsidR="00000000" w:rsidRPr="00000000">
        <w:rPr>
          <w:rtl w:val="0"/>
        </w:rPr>
      </w:r>
    </w:p>
    <w:p w:rsidR="00000000" w:rsidDel="00000000" w:rsidP="00000000" w:rsidRDefault="00000000" w:rsidRPr="00000000" w14:paraId="00000ECF">
      <w:pPr>
        <w:pStyle w:val="Heading2"/>
        <w:rPr>
          <w:sz w:val="34"/>
          <w:szCs w:val="34"/>
        </w:rPr>
      </w:pPr>
      <w:bookmarkStart w:colFirst="0" w:colLast="0" w:name="_fyd65jq9nj1y" w:id="406"/>
      <w:bookmarkEnd w:id="406"/>
      <w:r w:rsidDel="00000000" w:rsidR="00000000" w:rsidRPr="00000000">
        <w:rPr>
          <w:sz w:val="34"/>
          <w:szCs w:val="34"/>
          <w:rtl w:val="0"/>
        </w:rPr>
        <w:t xml:space="preserve">Env variables set in ~/.bashrc are not loaded to Jupyter in VS Code</w:t>
      </w:r>
    </w:p>
    <w:p w:rsidR="00000000" w:rsidDel="00000000" w:rsidP="00000000" w:rsidRDefault="00000000" w:rsidRPr="00000000" w14:paraId="00000ED0">
      <w:pPr>
        <w:rPr>
          <w:highlight w:val="white"/>
        </w:rPr>
      </w:pPr>
      <w:r w:rsidDel="00000000" w:rsidR="00000000" w:rsidRPr="00000000">
        <w:rPr>
          <w:rtl w:val="0"/>
        </w:rPr>
      </w:r>
    </w:p>
    <w:p w:rsidR="00000000" w:rsidDel="00000000" w:rsidP="00000000" w:rsidRDefault="00000000" w:rsidRPr="00000000" w14:paraId="00000ED1">
      <w:pPr>
        <w:rPr>
          <w:highlight w:val="white"/>
        </w:rPr>
      </w:pPr>
      <w:r w:rsidDel="00000000" w:rsidR="00000000" w:rsidRPr="00000000">
        <w:rPr>
          <w:highlight w:val="white"/>
          <w:rtl w:val="0"/>
        </w:rPr>
        <w:t xml:space="preserve">I added PYTHONPATH, JAVA_HOME and SPARK_HOME to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w:t>
      </w:r>
      <w:r w:rsidDel="00000000" w:rsidR="00000000" w:rsidRPr="00000000">
        <w:rPr>
          <w:shd w:fill="f3f3f3" w:val="clear"/>
          <w:rtl w:val="0"/>
        </w:rPr>
        <w:t xml:space="preserve">import pyspark </w:t>
      </w:r>
      <w:r w:rsidDel="00000000" w:rsidR="00000000" w:rsidRPr="00000000">
        <w:rPr>
          <w:highlight w:val="white"/>
          <w:rtl w:val="0"/>
        </w:rPr>
        <w:t xml:space="preserve">worked ok in iPython in terminal, but couldn’t be found in .ipynb opened in VS Code</w:t>
      </w:r>
    </w:p>
    <w:p w:rsidR="00000000" w:rsidDel="00000000" w:rsidP="00000000" w:rsidRDefault="00000000" w:rsidRPr="00000000" w14:paraId="00000ED2">
      <w:pPr>
        <w:rPr>
          <w:highlight w:val="white"/>
        </w:rPr>
      </w:pPr>
      <w:r w:rsidDel="00000000" w:rsidR="00000000" w:rsidRPr="00000000">
        <w:rPr>
          <w:rtl w:val="0"/>
        </w:rPr>
      </w:r>
    </w:p>
    <w:p w:rsidR="00000000" w:rsidDel="00000000" w:rsidP="00000000" w:rsidRDefault="00000000" w:rsidRPr="00000000" w14:paraId="00000ED3">
      <w:pPr>
        <w:rPr>
          <w:highlight w:val="white"/>
        </w:rPr>
      </w:pPr>
      <w:r w:rsidDel="00000000" w:rsidR="00000000" w:rsidRPr="00000000">
        <w:rPr>
          <w:highlight w:val="white"/>
          <w:rtl w:val="0"/>
        </w:rPr>
        <w:t xml:space="preserve">After adding new lines to </w:t>
      </w:r>
      <w:r w:rsidDel="00000000" w:rsidR="00000000" w:rsidRPr="00000000">
        <w:rPr>
          <w:rFonts w:ascii="Courier New" w:cs="Courier New" w:eastAsia="Courier New" w:hAnsi="Courier New"/>
          <w:highlight w:val="white"/>
          <w:rtl w:val="0"/>
        </w:rPr>
        <w:t xml:space="preserve">~/.bashrc, </w:t>
      </w:r>
      <w:r w:rsidDel="00000000" w:rsidR="00000000" w:rsidRPr="00000000">
        <w:rPr>
          <w:highlight w:val="white"/>
          <w:rtl w:val="0"/>
        </w:rPr>
        <w:t xml:space="preserve">need to </w:t>
      </w:r>
      <w:r w:rsidDel="00000000" w:rsidR="00000000" w:rsidRPr="00000000">
        <w:rPr>
          <w:b w:val="1"/>
          <w:highlight w:val="white"/>
          <w:rtl w:val="0"/>
        </w:rPr>
        <w:t xml:space="preserve">restart </w:t>
      </w:r>
      <w:r w:rsidDel="00000000" w:rsidR="00000000" w:rsidRPr="00000000">
        <w:rPr>
          <w:highlight w:val="white"/>
          <w:rtl w:val="0"/>
        </w:rPr>
        <w:t xml:space="preserve">the shell to activate the new lines, do either</w:t>
      </w:r>
    </w:p>
    <w:p w:rsidR="00000000" w:rsidDel="00000000" w:rsidP="00000000" w:rsidRDefault="00000000" w:rsidRPr="00000000" w14:paraId="00000ED4">
      <w:pPr>
        <w:numPr>
          <w:ilvl w:val="0"/>
          <w:numId w:val="29"/>
        </w:numPr>
        <w:spacing w:after="0" w:afterAutospacing="0"/>
        <w:ind w:left="720" w:hanging="360"/>
        <w:rPr>
          <w:highlight w:val="white"/>
        </w:rPr>
      </w:pPr>
      <w:r w:rsidDel="00000000" w:rsidR="00000000" w:rsidRPr="00000000">
        <w:rPr>
          <w:rFonts w:ascii="Courier New" w:cs="Courier New" w:eastAsia="Courier New" w:hAnsi="Courier New"/>
          <w:highlight w:val="white"/>
          <w:rtl w:val="0"/>
        </w:rPr>
        <w:t xml:space="preserve">source</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~/.bashrc</w:t>
      </w:r>
    </w:p>
    <w:p w:rsidR="00000000" w:rsidDel="00000000" w:rsidP="00000000" w:rsidRDefault="00000000" w:rsidRPr="00000000" w14:paraId="00000ED5">
      <w:pPr>
        <w:numPr>
          <w:ilvl w:val="0"/>
          <w:numId w:val="29"/>
        </w:numPr>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exec bash</w:t>
      </w:r>
    </w:p>
    <w:p w:rsidR="00000000" w:rsidDel="00000000" w:rsidP="00000000" w:rsidRDefault="00000000" w:rsidRPr="00000000" w14:paraId="00000ED6">
      <w:pPr>
        <w:rPr>
          <w:highlight w:val="white"/>
        </w:rPr>
      </w:pPr>
      <w:r w:rsidDel="00000000" w:rsidR="00000000" w:rsidRPr="00000000">
        <w:rPr>
          <w:highlight w:val="white"/>
          <w:rtl w:val="0"/>
        </w:rPr>
        <w:t xml:space="preserve">Instead of configuring paths in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I created .env file in the root of my workspace:</w:t>
      </w:r>
    </w:p>
    <w:p w:rsidR="00000000" w:rsidDel="00000000" w:rsidP="00000000" w:rsidRDefault="00000000" w:rsidRPr="00000000" w14:paraId="00000ED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JAVA_HOME="${HOME}/app/java/jdk-11.0.2"</w:t>
      </w:r>
    </w:p>
    <w:p w:rsidR="00000000" w:rsidDel="00000000" w:rsidP="00000000" w:rsidRDefault="00000000" w:rsidRPr="00000000" w14:paraId="00000ED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PATH="${JAVA_HOME}/bin:${PATH}"</w:t>
      </w:r>
    </w:p>
    <w:p w:rsidR="00000000" w:rsidDel="00000000" w:rsidP="00000000" w:rsidRDefault="00000000" w:rsidRPr="00000000" w14:paraId="00000ED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SPARK_HOME="${HOME}/app/spark/spark-3.3.2-bin-hadoop3"</w:t>
      </w:r>
    </w:p>
    <w:p w:rsidR="00000000" w:rsidDel="00000000" w:rsidP="00000000" w:rsidRDefault="00000000" w:rsidRPr="00000000" w14:paraId="00000ED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PATH="${SPARK_HOME}/bin:${PATH}"</w:t>
      </w:r>
    </w:p>
    <w:p w:rsidR="00000000" w:rsidDel="00000000" w:rsidP="00000000" w:rsidRDefault="00000000" w:rsidRPr="00000000" w14:paraId="00000ED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PYTHONPATH="${SPARK_HOME}/python/:$PYTHONPATH"</w:t>
      </w:r>
    </w:p>
    <w:p w:rsidR="00000000" w:rsidDel="00000000" w:rsidP="00000000" w:rsidRDefault="00000000" w:rsidRPr="00000000" w14:paraId="00000ED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PYTHONPATH="${SPARK_HOME}/python/lib/py4j-0.10.9.5-src.zip:$PYTHONPATH"</w:t>
      </w:r>
    </w:p>
    <w:p w:rsidR="00000000" w:rsidDel="00000000" w:rsidP="00000000" w:rsidRDefault="00000000" w:rsidRPr="00000000" w14:paraId="00000ED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PYTHONPATH="${SPARK_HOME}/python/lib/pyspark.zip:$PYTHONPATH"</w:t>
      </w:r>
    </w:p>
    <w:p w:rsidR="00000000" w:rsidDel="00000000" w:rsidP="00000000" w:rsidRDefault="00000000" w:rsidRPr="00000000" w14:paraId="00000EDE">
      <w:pPr>
        <w:rPr>
          <w:highlight w:val="white"/>
        </w:rPr>
      </w:pPr>
      <w:r w:rsidDel="00000000" w:rsidR="00000000" w:rsidRPr="00000000">
        <w:rPr>
          <w:rtl w:val="0"/>
        </w:rPr>
      </w:r>
    </w:p>
    <w:p w:rsidR="00000000" w:rsidDel="00000000" w:rsidP="00000000" w:rsidRDefault="00000000" w:rsidRPr="00000000" w14:paraId="00000EDF">
      <w:pPr>
        <w:pStyle w:val="Heading2"/>
        <w:rPr>
          <w:sz w:val="34"/>
          <w:szCs w:val="34"/>
        </w:rPr>
      </w:pPr>
      <w:bookmarkStart w:colFirst="0" w:colLast="0" w:name="_r0omil1z4dsh" w:id="407"/>
      <w:bookmarkEnd w:id="407"/>
      <w:r w:rsidDel="00000000" w:rsidR="00000000" w:rsidRPr="00000000">
        <w:rPr>
          <w:sz w:val="34"/>
          <w:szCs w:val="34"/>
          <w:rtl w:val="0"/>
        </w:rPr>
        <w:t xml:space="preserve">hadoop “wc -l” is giving a different result then shown in the video</w:t>
      </w:r>
    </w:p>
    <w:p w:rsidR="00000000" w:rsidDel="00000000" w:rsidP="00000000" w:rsidRDefault="00000000" w:rsidRPr="00000000" w14:paraId="00000EE0">
      <w:pPr>
        <w:rPr>
          <w:highlight w:val="white"/>
        </w:rPr>
      </w:pPr>
      <w:r w:rsidDel="00000000" w:rsidR="00000000" w:rsidRPr="00000000">
        <w:rPr>
          <w:rtl w:val="0"/>
        </w:rPr>
      </w:r>
    </w:p>
    <w:p w:rsidR="00000000" w:rsidDel="00000000" w:rsidP="00000000" w:rsidRDefault="00000000" w:rsidRPr="00000000" w14:paraId="00000EE1">
      <w:pPr>
        <w:rPr>
          <w:highlight w:val="white"/>
        </w:rPr>
      </w:pPr>
      <w:r w:rsidDel="00000000" w:rsidR="00000000" w:rsidRPr="00000000">
        <w:rPr>
          <w:highlight w:val="white"/>
          <w:rtl w:val="0"/>
        </w:rPr>
        <w:t xml:space="preserve">If you are doing </w:t>
      </w:r>
      <w:r w:rsidDel="00000000" w:rsidR="00000000" w:rsidRPr="00000000">
        <w:rPr>
          <w:rFonts w:ascii="Consolas" w:cs="Consolas" w:eastAsia="Consolas" w:hAnsi="Consolas"/>
          <w:shd w:fill="f3f3f3" w:val="clear"/>
          <w:rtl w:val="0"/>
        </w:rPr>
        <w:t xml:space="preserve">wc -l fhvhv_tripdata_2021-01.csv.gz</w:t>
      </w:r>
      <w:r w:rsidDel="00000000" w:rsidR="00000000" w:rsidRPr="00000000">
        <w:rPr>
          <w:shd w:fill="f3f3f3" w:val="clear"/>
          <w:rtl w:val="0"/>
        </w:rPr>
        <w:t xml:space="preserve"> </w:t>
      </w:r>
      <w:r w:rsidDel="00000000" w:rsidR="00000000" w:rsidRPr="00000000">
        <w:rPr>
          <w:highlight w:val="white"/>
          <w:rtl w:val="0"/>
        </w:rPr>
        <w:t xml:space="preserve"> with the gzip file as the file argument, you will get a different result, obviously! Since the file is compressed.</w:t>
      </w:r>
    </w:p>
    <w:p w:rsidR="00000000" w:rsidDel="00000000" w:rsidP="00000000" w:rsidRDefault="00000000" w:rsidRPr="00000000" w14:paraId="00000EE2">
      <w:pPr>
        <w:rPr>
          <w:highlight w:val="white"/>
        </w:rPr>
      </w:pPr>
      <w:r w:rsidDel="00000000" w:rsidR="00000000" w:rsidRPr="00000000">
        <w:rPr>
          <w:highlight w:val="white"/>
          <w:rtl w:val="0"/>
        </w:rPr>
        <w:t xml:space="preserve">Unzip the file and then do </w:t>
      </w:r>
      <w:r w:rsidDel="00000000" w:rsidR="00000000" w:rsidRPr="00000000">
        <w:rPr>
          <w:rFonts w:ascii="Consolas" w:cs="Consolas" w:eastAsia="Consolas" w:hAnsi="Consolas"/>
          <w:shd w:fill="f3f3f3" w:val="clear"/>
          <w:rtl w:val="0"/>
        </w:rPr>
        <w:t xml:space="preserve">wc -l fhvhv_tripdata_2021-01.csv</w:t>
      </w:r>
      <w:r w:rsidDel="00000000" w:rsidR="00000000" w:rsidRPr="00000000">
        <w:rPr>
          <w:highlight w:val="white"/>
          <w:rtl w:val="0"/>
        </w:rPr>
        <w:t xml:space="preserve"> to get the right results.</w:t>
      </w:r>
    </w:p>
    <w:p w:rsidR="00000000" w:rsidDel="00000000" w:rsidP="00000000" w:rsidRDefault="00000000" w:rsidRPr="00000000" w14:paraId="00000EE3">
      <w:pPr>
        <w:rPr>
          <w:rFonts w:ascii="Consolas" w:cs="Consolas" w:eastAsia="Consolas" w:hAnsi="Consolas"/>
        </w:rPr>
      </w:pPr>
      <w:r w:rsidDel="00000000" w:rsidR="00000000" w:rsidRPr="00000000">
        <w:rPr>
          <w:rtl w:val="0"/>
        </w:rPr>
      </w:r>
    </w:p>
    <w:p w:rsidR="00000000" w:rsidDel="00000000" w:rsidP="00000000" w:rsidRDefault="00000000" w:rsidRPr="00000000" w14:paraId="00000EE4">
      <w:pPr>
        <w:rPr>
          <w:rFonts w:ascii="Consolas" w:cs="Consolas" w:eastAsia="Consolas" w:hAnsi="Consolas"/>
        </w:rPr>
      </w:pPr>
      <w:r w:rsidDel="00000000" w:rsidR="00000000" w:rsidRPr="00000000">
        <w:rPr>
          <w:rtl w:val="0"/>
        </w:rPr>
      </w:r>
    </w:p>
    <w:p w:rsidR="00000000" w:rsidDel="00000000" w:rsidP="00000000" w:rsidRDefault="00000000" w:rsidRPr="00000000" w14:paraId="00000EE5">
      <w:pPr>
        <w:pStyle w:val="Heading2"/>
        <w:rPr>
          <w:sz w:val="34"/>
          <w:szCs w:val="34"/>
          <w:highlight w:val="white"/>
        </w:rPr>
      </w:pPr>
      <w:bookmarkStart w:colFirst="0" w:colLast="0" w:name="_g3j8bfvtlvcb" w:id="408"/>
      <w:bookmarkEnd w:id="408"/>
      <w:r w:rsidDel="00000000" w:rsidR="00000000" w:rsidRPr="00000000">
        <w:rPr>
          <w:sz w:val="34"/>
          <w:szCs w:val="34"/>
          <w:highlight w:val="white"/>
          <w:rtl w:val="0"/>
        </w:rPr>
        <w:t xml:space="preserve">Hadoop - Exception in thread "main" java.lang.UnsatisfiedLinkError: org.apache.hadoop.io.nativeio.NativeIO$Windows.access0(Ljava/lang/String;I)Z</w:t>
      </w:r>
    </w:p>
    <w:p w:rsidR="00000000" w:rsidDel="00000000" w:rsidP="00000000" w:rsidRDefault="00000000" w:rsidRPr="00000000" w14:paraId="00000EE6">
      <w:pPr>
        <w:rPr>
          <w:highlight w:val="white"/>
        </w:rPr>
      </w:pPr>
      <w:r w:rsidDel="00000000" w:rsidR="00000000" w:rsidRPr="00000000">
        <w:rPr>
          <w:highlight w:val="white"/>
          <w:rtl w:val="0"/>
        </w:rPr>
        <w:t xml:space="preserve">If you are seeing this (or similar) error when attempting to write to parquet, it is likely an issue with your path variables. </w:t>
      </w:r>
    </w:p>
    <w:p w:rsidR="00000000" w:rsidDel="00000000" w:rsidP="00000000" w:rsidRDefault="00000000" w:rsidRPr="00000000" w14:paraId="00000EE7">
      <w:pPr>
        <w:rPr>
          <w:highlight w:val="white"/>
        </w:rPr>
      </w:pPr>
      <w:r w:rsidDel="00000000" w:rsidR="00000000" w:rsidRPr="00000000">
        <w:rPr>
          <w:highlight w:val="white"/>
          <w:rtl w:val="0"/>
        </w:rPr>
        <w:t xml:space="preserve">For Windows, create a new User Variable “HADOOP_HOME” that points to your Hadoop directory. Then add “%HADOOP_HOME%\bin” to the PATH variable.</w:t>
      </w:r>
    </w:p>
    <w:p w:rsidR="00000000" w:rsidDel="00000000" w:rsidP="00000000" w:rsidRDefault="00000000" w:rsidRPr="00000000" w14:paraId="00000EE8">
      <w:pPr>
        <w:rPr>
          <w:highlight w:val="white"/>
        </w:rPr>
      </w:pPr>
      <w:r w:rsidDel="00000000" w:rsidR="00000000" w:rsidRPr="00000000">
        <w:rPr>
          <w:highlight w:val="white"/>
        </w:rPr>
        <w:drawing>
          <wp:inline distB="114300" distT="114300" distL="114300" distR="114300">
            <wp:extent cx="3057525" cy="1162050"/>
            <wp:effectExtent b="0" l="0" r="0" t="0"/>
            <wp:docPr id="45" name="image38.png"/>
            <a:graphic>
              <a:graphicData uri="http://schemas.openxmlformats.org/drawingml/2006/picture">
                <pic:pic>
                  <pic:nvPicPr>
                    <pic:cNvPr id="0" name="image38.png"/>
                    <pic:cNvPicPr preferRelativeResize="0"/>
                  </pic:nvPicPr>
                  <pic:blipFill>
                    <a:blip r:embed="rId264"/>
                    <a:srcRect b="0" l="0" r="0" t="0"/>
                    <a:stretch>
                      <a:fillRect/>
                    </a:stretch>
                  </pic:blipFill>
                  <pic:spPr>
                    <a:xfrm>
                      <a:off x="0" y="0"/>
                      <a:ext cx="3057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EE9">
      <w:pPr>
        <w:rPr>
          <w:highlight w:val="white"/>
        </w:rPr>
      </w:pPr>
      <w:r w:rsidDel="00000000" w:rsidR="00000000" w:rsidRPr="00000000">
        <w:rPr>
          <w:highlight w:val="white"/>
        </w:rPr>
        <w:drawing>
          <wp:inline distB="114300" distT="114300" distL="114300" distR="114300">
            <wp:extent cx="1543050" cy="704850"/>
            <wp:effectExtent b="0" l="0" r="0" t="0"/>
            <wp:docPr id="70" name="image61.png"/>
            <a:graphic>
              <a:graphicData uri="http://schemas.openxmlformats.org/drawingml/2006/picture">
                <pic:pic>
                  <pic:nvPicPr>
                    <pic:cNvPr id="0" name="image61.png"/>
                    <pic:cNvPicPr preferRelativeResize="0"/>
                  </pic:nvPicPr>
                  <pic:blipFill>
                    <a:blip r:embed="rId265"/>
                    <a:srcRect b="0" l="0" r="0" t="0"/>
                    <a:stretch>
                      <a:fillRect/>
                    </a:stretch>
                  </pic:blipFill>
                  <pic:spPr>
                    <a:xfrm>
                      <a:off x="0" y="0"/>
                      <a:ext cx="1543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rPr>
          <w:highlight w:val="white"/>
        </w:rPr>
      </w:pPr>
      <w:r w:rsidDel="00000000" w:rsidR="00000000" w:rsidRPr="00000000">
        <w:rPr>
          <w:highlight w:val="white"/>
          <w:rtl w:val="0"/>
        </w:rPr>
        <w:t xml:space="preserve">Additional tips can be found here: https://stackoverflow.com/questions/41851066/exception-in-thread-main-java-lang-unsatisfiedlinkerror-org-apache-hadoop-io</w:t>
      </w:r>
    </w:p>
    <w:p w:rsidR="00000000" w:rsidDel="00000000" w:rsidP="00000000" w:rsidRDefault="00000000" w:rsidRPr="00000000" w14:paraId="00000EEB">
      <w:pPr>
        <w:rPr>
          <w:highlight w:val="white"/>
        </w:rPr>
      </w:pPr>
      <w:r w:rsidDel="00000000" w:rsidR="00000000" w:rsidRPr="00000000">
        <w:rPr>
          <w:rtl w:val="0"/>
        </w:rPr>
      </w:r>
    </w:p>
    <w:p w:rsidR="00000000" w:rsidDel="00000000" w:rsidP="00000000" w:rsidRDefault="00000000" w:rsidRPr="00000000" w14:paraId="00000EEC">
      <w:pPr>
        <w:pStyle w:val="Heading2"/>
        <w:rPr>
          <w:sz w:val="34"/>
          <w:szCs w:val="34"/>
          <w:highlight w:val="white"/>
        </w:rPr>
      </w:pPr>
      <w:bookmarkStart w:colFirst="0" w:colLast="0" w:name="_6zbvp6gp04v5" w:id="409"/>
      <w:bookmarkEnd w:id="409"/>
      <w:r w:rsidDel="00000000" w:rsidR="00000000" w:rsidRPr="00000000">
        <w:rPr>
          <w:sz w:val="34"/>
          <w:szCs w:val="34"/>
          <w:highlight w:val="white"/>
          <w:rtl w:val="0"/>
        </w:rPr>
        <w:t xml:space="preserve">Java.io.IOException. Cannot run program “C:\hadoop\bin\winutils.exe”. CreateProcess error=216, This version of 1% is not compatible with the version of Windows you are using.</w:t>
      </w:r>
    </w:p>
    <w:p w:rsidR="00000000" w:rsidDel="00000000" w:rsidP="00000000" w:rsidRDefault="00000000" w:rsidRPr="00000000" w14:paraId="00000EED">
      <w:pPr>
        <w:rPr/>
      </w:pPr>
      <w:r w:rsidDel="00000000" w:rsidR="00000000" w:rsidRPr="00000000">
        <w:rPr>
          <w:rtl w:val="0"/>
        </w:rPr>
        <w:t xml:space="preserve">Change the hadoop version to 3.0.1.Replace all the files in the local hadoop bin folder with the files in this repo:  </w:t>
      </w:r>
      <w:hyperlink r:id="rId266">
        <w:r w:rsidDel="00000000" w:rsidR="00000000" w:rsidRPr="00000000">
          <w:rPr>
            <w:u w:val="single"/>
            <w:rtl w:val="0"/>
          </w:rPr>
          <w:t xml:space="preserve">winutils/hadoop-3.0.1/bin at master · cdarlint/winutils (github.com)</w:t>
        </w:r>
      </w:hyperlink>
      <w:r w:rsidDel="00000000" w:rsidR="00000000" w:rsidRPr="00000000">
        <w:rPr>
          <w:rtl w:val="0"/>
        </w:rPr>
        <w:t xml:space="preserve"> </w:t>
      </w:r>
    </w:p>
    <w:p w:rsidR="00000000" w:rsidDel="00000000" w:rsidP="00000000" w:rsidRDefault="00000000" w:rsidRPr="00000000" w14:paraId="00000EEE">
      <w:pPr>
        <w:rPr/>
      </w:pPr>
      <w:r w:rsidDel="00000000" w:rsidR="00000000" w:rsidRPr="00000000">
        <w:rPr>
          <w:rtl w:val="0"/>
        </w:rPr>
        <w:t xml:space="preserve">If this does not work try to change other versions found in this repository. </w:t>
      </w:r>
    </w:p>
    <w:p w:rsidR="00000000" w:rsidDel="00000000" w:rsidP="00000000" w:rsidRDefault="00000000" w:rsidRPr="00000000" w14:paraId="00000EEF">
      <w:pPr>
        <w:rPr/>
      </w:pPr>
      <w:r w:rsidDel="00000000" w:rsidR="00000000" w:rsidRPr="00000000">
        <w:rPr>
          <w:rtl w:val="0"/>
        </w:rPr>
        <w:t xml:space="preserve">For more information please see this link: </w:t>
      </w:r>
      <w:hyperlink r:id="rId267">
        <w:r w:rsidDel="00000000" w:rsidR="00000000" w:rsidRPr="00000000">
          <w:rPr>
            <w:u w:val="single"/>
            <w:rtl w:val="0"/>
          </w:rPr>
          <w:t xml:space="preserve">This version of %1 is not compatible with the version of Windows you're running · Issue #20 · cdarlint/winutils (github.com)</w:t>
        </w:r>
      </w:hyperlink>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pStyle w:val="Heading2"/>
        <w:rPr>
          <w:sz w:val="34"/>
          <w:szCs w:val="34"/>
        </w:rPr>
      </w:pPr>
      <w:bookmarkStart w:colFirst="0" w:colLast="0" w:name="_6e98cjt680lh" w:id="410"/>
      <w:bookmarkEnd w:id="410"/>
      <w:r w:rsidDel="00000000" w:rsidR="00000000" w:rsidRPr="00000000">
        <w:rPr>
          <w:sz w:val="34"/>
          <w:szCs w:val="34"/>
          <w:rtl w:val="0"/>
        </w:rPr>
        <w:t xml:space="preserve">Dataproc - ERROR: (gcloud.dataproc.jobs.submit.pyspark) The required property [project] is not currently set. It can be set on a per-command basis by re-running your command with the [--project] flag.</w:t>
      </w:r>
    </w:p>
    <w:p w:rsidR="00000000" w:rsidDel="00000000" w:rsidP="00000000" w:rsidRDefault="00000000" w:rsidRPr="00000000" w14:paraId="00000EF3">
      <w:pPr>
        <w:rPr/>
      </w:pPr>
      <w:r w:rsidDel="00000000" w:rsidR="00000000" w:rsidRPr="00000000">
        <w:rPr>
          <w:rtl w:val="0"/>
        </w:rPr>
        <w:t xml:space="preserve">Fix is to set the flag like the error states. Get your project ID from your dashboard and set it like so:</w:t>
      </w:r>
    </w:p>
    <w:p w:rsidR="00000000" w:rsidDel="00000000" w:rsidP="00000000" w:rsidRDefault="00000000" w:rsidRPr="00000000" w14:paraId="00000EF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gcloud dataproc jobs submit pyspark \</w:t>
      </w:r>
    </w:p>
    <w:p w:rsidR="00000000" w:rsidDel="00000000" w:rsidP="00000000" w:rsidRDefault="00000000" w:rsidRPr="00000000" w14:paraId="00000EF5">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--cluster=my_cluster \ </w:t>
      </w:r>
    </w:p>
    <w:p w:rsidR="00000000" w:rsidDel="00000000" w:rsidP="00000000" w:rsidRDefault="00000000" w:rsidRPr="00000000" w14:paraId="00000EF6">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--region=us-central1 \</w:t>
      </w:r>
    </w:p>
    <w:p w:rsidR="00000000" w:rsidDel="00000000" w:rsidP="00000000" w:rsidRDefault="00000000" w:rsidRPr="00000000" w14:paraId="00000EF7">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--project=my-dtc-project-1010101 \</w:t>
      </w:r>
    </w:p>
    <w:p w:rsidR="00000000" w:rsidDel="00000000" w:rsidP="00000000" w:rsidRDefault="00000000" w:rsidRPr="00000000" w14:paraId="00000EF8">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gs://my-dtc-bucket-id/code/06_spark_sql.py </w:t>
      </w:r>
    </w:p>
    <w:p w:rsidR="00000000" w:rsidDel="00000000" w:rsidP="00000000" w:rsidRDefault="00000000" w:rsidRPr="00000000" w14:paraId="00000EF9">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FA">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EFB">
      <w:pPr>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C">
      <w:pPr>
        <w:pStyle w:val="Heading2"/>
        <w:rPr>
          <w:rFonts w:ascii="Courier New" w:cs="Courier New" w:eastAsia="Courier New" w:hAnsi="Courier New"/>
          <w:sz w:val="34"/>
          <w:szCs w:val="34"/>
        </w:rPr>
      </w:pPr>
      <w:bookmarkStart w:colFirst="0" w:colLast="0" w:name="_u8rvdphtkj6o" w:id="411"/>
      <w:bookmarkEnd w:id="411"/>
      <w:r w:rsidDel="00000000" w:rsidR="00000000" w:rsidRPr="00000000">
        <w:rPr>
          <w:sz w:val="34"/>
          <w:szCs w:val="34"/>
          <w:rtl w:val="0"/>
        </w:rPr>
        <w:t xml:space="preserve">Run Local Cluster Spark in Windows 10 with CMD</w:t>
      </w:r>
      <w:r w:rsidDel="00000000" w:rsidR="00000000" w:rsidRPr="00000000">
        <w:rPr>
          <w:rtl w:val="0"/>
        </w:rPr>
      </w:r>
    </w:p>
    <w:p w:rsidR="00000000" w:rsidDel="00000000" w:rsidP="00000000" w:rsidRDefault="00000000" w:rsidRPr="00000000" w14:paraId="00000EF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E">
      <w:pPr>
        <w:numPr>
          <w:ilvl w:val="0"/>
          <w:numId w:val="109"/>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Go to %SPARK_HOME%\bin </w:t>
      </w:r>
    </w:p>
    <w:p w:rsidR="00000000" w:rsidDel="00000000" w:rsidP="00000000" w:rsidRDefault="00000000" w:rsidRPr="00000000" w14:paraId="00000EFF">
      <w:pPr>
        <w:numPr>
          <w:ilvl w:val="0"/>
          <w:numId w:val="109"/>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org.apache.spark.deploy.master.Master</w:t>
      </w:r>
      <w:r w:rsidDel="00000000" w:rsidR="00000000" w:rsidRPr="00000000">
        <w:rPr>
          <w:rtl w:val="0"/>
        </w:rPr>
        <w:t xml:space="preserve"> to run the master. This will give you a URL of the form </w:t>
      </w:r>
      <w:r w:rsidDel="00000000" w:rsidR="00000000" w:rsidRPr="00000000">
        <w:rPr>
          <w:rFonts w:ascii="Courier New" w:cs="Courier New" w:eastAsia="Courier New" w:hAnsi="Courier New"/>
          <w:rtl w:val="0"/>
        </w:rPr>
        <w:t xml:space="preserve">spark://ip:port</w:t>
      </w:r>
    </w:p>
    <w:p w:rsidR="00000000" w:rsidDel="00000000" w:rsidP="00000000" w:rsidRDefault="00000000" w:rsidRPr="00000000" w14:paraId="00000F00">
      <w:pPr>
        <w:numPr>
          <w:ilvl w:val="0"/>
          <w:numId w:val="109"/>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org.apache.spark.deploy.worker.Worker spark://ip:port </w:t>
      </w:r>
      <w:r w:rsidDel="00000000" w:rsidR="00000000" w:rsidRPr="00000000">
        <w:rPr>
          <w:rtl w:val="0"/>
        </w:rPr>
        <w:t xml:space="preserve">to run the worker. Make sure you use the URL you obtained in step 2.</w:t>
      </w:r>
    </w:p>
    <w:p w:rsidR="00000000" w:rsidDel="00000000" w:rsidP="00000000" w:rsidRDefault="00000000" w:rsidRPr="00000000" w14:paraId="00000F01">
      <w:pPr>
        <w:numPr>
          <w:ilvl w:val="0"/>
          <w:numId w:val="109"/>
        </w:numPr>
        <w:ind w:left="720" w:hanging="360"/>
      </w:pPr>
      <w:r w:rsidDel="00000000" w:rsidR="00000000" w:rsidRPr="00000000">
        <w:rPr>
          <w:rtl w:val="0"/>
        </w:rPr>
        <w:t xml:space="preserve">Create a new Jupyter notebook:</w:t>
      </w:r>
    </w:p>
    <w:p w:rsidR="00000000" w:rsidDel="00000000" w:rsidP="00000000" w:rsidRDefault="00000000" w:rsidRPr="00000000" w14:paraId="00000F02">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 \</w:t>
      </w:r>
    </w:p>
    <w:p w:rsidR="00000000" w:rsidDel="00000000" w:rsidP="00000000" w:rsidRDefault="00000000" w:rsidRPr="00000000" w14:paraId="00000F03">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.master("spark://{ip}:7077") \</w:t>
      </w:r>
    </w:p>
    <w:p w:rsidR="00000000" w:rsidDel="00000000" w:rsidP="00000000" w:rsidRDefault="00000000" w:rsidRPr="00000000" w14:paraId="00000F04">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.appName('test') \</w:t>
      </w:r>
    </w:p>
    <w:p w:rsidR="00000000" w:rsidDel="00000000" w:rsidP="00000000" w:rsidRDefault="00000000" w:rsidRPr="00000000" w14:paraId="00000F05">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.getOrCreate()</w:t>
      </w:r>
    </w:p>
    <w:p w:rsidR="00000000" w:rsidDel="00000000" w:rsidP="00000000" w:rsidRDefault="00000000" w:rsidRPr="00000000" w14:paraId="00000F06">
      <w:pPr>
        <w:numPr>
          <w:ilvl w:val="0"/>
          <w:numId w:val="109"/>
        </w:numPr>
        <w:spacing w:after="0" w:lineRule="auto"/>
        <w:ind w:left="720" w:hanging="360"/>
      </w:pPr>
      <w:r w:rsidDel="00000000" w:rsidR="00000000" w:rsidRPr="00000000">
        <w:rPr>
          <w:rtl w:val="0"/>
        </w:rPr>
        <w:t xml:space="preserve"> Check on Spark UI the master, worker and app.</w:t>
      </w: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pStyle w:val="Heading2"/>
        <w:rPr>
          <w:sz w:val="34"/>
          <w:szCs w:val="34"/>
        </w:rPr>
      </w:pPr>
      <w:bookmarkStart w:colFirst="0" w:colLast="0" w:name="_zbv3hcm0vi2b" w:id="412"/>
      <w:bookmarkEnd w:id="412"/>
      <w:r w:rsidDel="00000000" w:rsidR="00000000" w:rsidRPr="00000000">
        <w:rPr>
          <w:sz w:val="34"/>
          <w:szCs w:val="34"/>
          <w:rtl w:val="0"/>
        </w:rPr>
        <w:t xml:space="preserve">lServiceException: 401 Anonymous caller does not have storage.objects.list access to the Google Cloud Storage bucket. Permission 'storage.objects.list' denied on resource (or it may not exist).</w:t>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t xml:space="preserve">This occurs because you are not logged in “gcloud auth login” and maybe the project id is not settled. Then type in a terminal:</w:t>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b w:val="1"/>
        </w:rPr>
      </w:pPr>
      <w:r w:rsidDel="00000000" w:rsidR="00000000" w:rsidRPr="00000000">
        <w:rPr>
          <w:b w:val="1"/>
          <w:rtl w:val="0"/>
        </w:rPr>
        <w:t xml:space="preserve">gcloud auth login</w:t>
      </w:r>
    </w:p>
    <w:p w:rsidR="00000000" w:rsidDel="00000000" w:rsidP="00000000" w:rsidRDefault="00000000" w:rsidRPr="00000000" w14:paraId="00000F0D">
      <w:pPr>
        <w:rPr>
          <w:b w:val="1"/>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This will open a tab in the browser, accept the terms, after that close the tab if you want. Then set the project is like:</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b w:val="1"/>
        </w:rPr>
      </w:pPr>
      <w:r w:rsidDel="00000000" w:rsidR="00000000" w:rsidRPr="00000000">
        <w:rPr>
          <w:b w:val="1"/>
          <w:rtl w:val="0"/>
        </w:rPr>
        <w:t xml:space="preserve">gcloud config set project &lt;YOUR PROJECT_ID&gt;</w:t>
      </w:r>
    </w:p>
    <w:p w:rsidR="00000000" w:rsidDel="00000000" w:rsidP="00000000" w:rsidRDefault="00000000" w:rsidRPr="00000000" w14:paraId="00000F11">
      <w:pPr>
        <w:rPr>
          <w:b w:val="1"/>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t xml:space="preserve">Then you can run the command to upload the pq dir to a GCS Bucket:</w:t>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b w:val="1"/>
        </w:rPr>
      </w:pPr>
      <w:r w:rsidDel="00000000" w:rsidR="00000000" w:rsidRPr="00000000">
        <w:rPr>
          <w:b w:val="1"/>
          <w:rtl w:val="0"/>
        </w:rPr>
        <w:t xml:space="preserve">gsutil -m cp -r pq/ &lt;YOUR URI from gsutil&gt;/pq</w:t>
      </w:r>
    </w:p>
    <w:p w:rsidR="00000000" w:rsidDel="00000000" w:rsidP="00000000" w:rsidRDefault="00000000" w:rsidRPr="00000000" w14:paraId="00000F15">
      <w:pPr>
        <w:rPr>
          <w:b w:val="1"/>
        </w:rPr>
      </w:pPr>
      <w:r w:rsidDel="00000000" w:rsidR="00000000" w:rsidRPr="00000000">
        <w:rPr>
          <w:rtl w:val="0"/>
        </w:rPr>
      </w:r>
    </w:p>
    <w:p w:rsidR="00000000" w:rsidDel="00000000" w:rsidP="00000000" w:rsidRDefault="00000000" w:rsidRPr="00000000" w14:paraId="00000F16">
      <w:pPr>
        <w:rPr>
          <w:b w:val="1"/>
        </w:rPr>
      </w:pPr>
      <w:r w:rsidDel="00000000" w:rsidR="00000000" w:rsidRPr="00000000">
        <w:rPr>
          <w:rtl w:val="0"/>
        </w:rPr>
      </w:r>
    </w:p>
    <w:p w:rsidR="00000000" w:rsidDel="00000000" w:rsidP="00000000" w:rsidRDefault="00000000" w:rsidRPr="00000000" w14:paraId="00000F17">
      <w:pPr>
        <w:pStyle w:val="Heading2"/>
        <w:rPr>
          <w:sz w:val="24"/>
          <w:szCs w:val="24"/>
        </w:rPr>
      </w:pPr>
      <w:bookmarkStart w:colFirst="0" w:colLast="0" w:name="_c1alqkbn1gw0" w:id="413"/>
      <w:bookmarkEnd w:id="413"/>
      <w:r w:rsidDel="00000000" w:rsidR="00000000" w:rsidRPr="00000000">
        <w:rPr>
          <w:rtl w:val="0"/>
        </w:rPr>
        <w:t xml:space="preserve">py4j.protocol.Py4JJavaError  GCP</w:t>
      </w:r>
      <w:r w:rsidDel="00000000" w:rsidR="00000000" w:rsidRPr="00000000">
        <w:rPr>
          <w:rtl w:val="0"/>
        </w:rPr>
      </w:r>
    </w:p>
    <w:p w:rsidR="00000000" w:rsidDel="00000000" w:rsidP="00000000" w:rsidRDefault="00000000" w:rsidRPr="00000000" w14:paraId="00000F18">
      <w:pPr>
        <w:rPr/>
      </w:pPr>
      <w:r w:rsidDel="00000000" w:rsidR="00000000" w:rsidRPr="00000000">
        <w:rPr>
          <w:rtl w:val="0"/>
        </w:rPr>
        <w:t xml:space="preserve">When submit a job, it might throw an error about Java in log panel within Dataproc. I changed the Versioning Control when I created a cluster, so it means that I delete the cluster and created a new one, and instead of choosing Debian-Hadoop-Spark, I switch to Ubuntu 20.02-Hadoop3.3-Spark3.3 for Versioning Control feature, the main reason to choose this is because I have the same Ubuntu version in mi laptop, I tried to find documentation to sustent this but unfortunately I couldn't nevertheless it works for me.</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pStyle w:val="Heading2"/>
        <w:rPr/>
      </w:pPr>
      <w:bookmarkStart w:colFirst="0" w:colLast="0" w:name="_pui7k1aqkg5u" w:id="414"/>
      <w:bookmarkEnd w:id="414"/>
      <w:r w:rsidDel="00000000" w:rsidR="00000000" w:rsidRPr="00000000">
        <w:rPr>
          <w:rtl w:val="0"/>
        </w:rPr>
        <w:t xml:space="preserve">Repartition the Dataframe to 6 partitions using df.repartition(6) - got 8 partitions instead </w:t>
      </w:r>
    </w:p>
    <w:p w:rsidR="00000000" w:rsidDel="00000000" w:rsidP="00000000" w:rsidRDefault="00000000" w:rsidRPr="00000000" w14:paraId="00000F1B">
      <w:pPr>
        <w:rPr/>
      </w:pPr>
      <w:r w:rsidDel="00000000" w:rsidR="00000000" w:rsidRPr="00000000">
        <w:rPr>
          <w:rtl w:val="0"/>
        </w:rPr>
        <w:t xml:space="preserve">Use both repartition and coalesce, like so:</w:t>
      </w:r>
    </w:p>
    <w:p w:rsidR="00000000" w:rsidDel="00000000" w:rsidP="00000000" w:rsidRDefault="00000000" w:rsidRPr="00000000" w14:paraId="00000F1C">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df.repartition(6)</w:t>
      </w:r>
    </w:p>
    <w:p w:rsidR="00000000" w:rsidDel="00000000" w:rsidP="00000000" w:rsidRDefault="00000000" w:rsidRPr="00000000" w14:paraId="00000F1D">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df.coalesce(6)</w:t>
      </w:r>
    </w:p>
    <w:p w:rsidR="00000000" w:rsidDel="00000000" w:rsidP="00000000" w:rsidRDefault="00000000" w:rsidRPr="00000000" w14:paraId="00000F1E">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df.write.parquet('fhv/2019/10', mode='overwrite')</w:t>
      </w:r>
    </w:p>
    <w:p w:rsidR="00000000" w:rsidDel="00000000" w:rsidP="00000000" w:rsidRDefault="00000000" w:rsidRPr="00000000" w14:paraId="00000F1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0">
      <w:pPr>
        <w:pStyle w:val="Heading2"/>
        <w:rPr/>
      </w:pPr>
      <w:bookmarkStart w:colFirst="0" w:colLast="0" w:name="_6t9ww4v5nsax" w:id="415"/>
      <w:bookmarkEnd w:id="415"/>
      <w:r w:rsidDel="00000000" w:rsidR="00000000" w:rsidRPr="00000000">
        <w:rPr>
          <w:rtl w:val="0"/>
        </w:rPr>
        <w:t xml:space="preserve">Jupyter Notebook or SparkUI not loading properly at localhost after port forwarding from VS code?</w:t>
      </w:r>
    </w:p>
    <w:p w:rsidR="00000000" w:rsidDel="00000000" w:rsidP="00000000" w:rsidRDefault="00000000" w:rsidRPr="00000000" w14:paraId="00000F21">
      <w:pPr>
        <w:rPr/>
      </w:pPr>
      <w:r w:rsidDel="00000000" w:rsidR="00000000" w:rsidRPr="00000000">
        <w:rPr>
          <w:rtl w:val="0"/>
        </w:rPr>
        <w:t xml:space="preserve">Possible solution - Try to forward the port using ssh cli instead of vs code.</w:t>
      </w:r>
    </w:p>
    <w:p w:rsidR="00000000" w:rsidDel="00000000" w:rsidP="00000000" w:rsidRDefault="00000000" w:rsidRPr="00000000" w14:paraId="00000F22">
      <w:pPr>
        <w:rPr/>
      </w:pPr>
      <w:r w:rsidDel="00000000" w:rsidR="00000000" w:rsidRPr="00000000">
        <w:rPr>
          <w:rtl w:val="0"/>
        </w:rPr>
        <w:t xml:space="preserve">Run &gt; “</w:t>
      </w:r>
      <w:r w:rsidDel="00000000" w:rsidR="00000000" w:rsidRPr="00000000">
        <w:rPr>
          <w:rFonts w:ascii="Courier New" w:cs="Courier New" w:eastAsia="Courier New" w:hAnsi="Courier New"/>
          <w:rtl w:val="0"/>
        </w:rPr>
        <w:t xml:space="preserve">ssh -L &lt;local port&gt;:&lt;VM host/ip&gt;:&lt;VM port&gt; &lt;ssh hostname&gt;</w:t>
      </w:r>
      <w:r w:rsidDel="00000000" w:rsidR="00000000" w:rsidRPr="00000000">
        <w:rPr>
          <w:rtl w:val="0"/>
        </w:rPr>
        <w:t xml:space="preserve">”</w:t>
      </w:r>
    </w:p>
    <w:p w:rsidR="00000000" w:rsidDel="00000000" w:rsidP="00000000" w:rsidRDefault="00000000" w:rsidRPr="00000000" w14:paraId="00000F23">
      <w:pPr>
        <w:rPr/>
      </w:pPr>
      <w:r w:rsidDel="00000000" w:rsidR="00000000" w:rsidRPr="00000000">
        <w:rPr>
          <w:rtl w:val="0"/>
        </w:rPr>
        <w:t xml:space="preserve">ssh hostname is the name you specified in the ~/.ssh/config file</w:t>
      </w:r>
    </w:p>
    <w:p w:rsidR="00000000" w:rsidDel="00000000" w:rsidP="00000000" w:rsidRDefault="00000000" w:rsidRPr="00000000" w14:paraId="00000F24">
      <w:pPr>
        <w:rPr/>
      </w:pPr>
      <w:r w:rsidDel="00000000" w:rsidR="00000000" w:rsidRPr="00000000">
        <w:rPr>
          <w:rtl w:val="0"/>
        </w:rPr>
        <w:t xml:space="preserve">In case of Jupyter Notebook run</w:t>
      </w:r>
    </w:p>
    <w:p w:rsidR="00000000" w:rsidDel="00000000" w:rsidP="00000000" w:rsidRDefault="00000000" w:rsidRPr="00000000" w14:paraId="00000F25">
      <w:pPr>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ssh -L 8888:localhost:8888 gcp-vm</w:t>
      </w:r>
      <w:r w:rsidDel="00000000" w:rsidR="00000000" w:rsidRPr="00000000">
        <w:rPr>
          <w:rtl w:val="0"/>
        </w:rPr>
        <w:t xml:space="preserve">”</w:t>
      </w:r>
    </w:p>
    <w:p w:rsidR="00000000" w:rsidDel="00000000" w:rsidP="00000000" w:rsidRDefault="00000000" w:rsidRPr="00000000" w14:paraId="00000F26">
      <w:pPr>
        <w:rPr/>
      </w:pPr>
      <w:r w:rsidDel="00000000" w:rsidR="00000000" w:rsidRPr="00000000">
        <w:rPr>
          <w:rtl w:val="0"/>
        </w:rPr>
        <w:t xml:space="preserve">from your local machine’s cli.</w:t>
      </w:r>
    </w:p>
    <w:p w:rsidR="00000000" w:rsidDel="00000000" w:rsidP="00000000" w:rsidRDefault="00000000" w:rsidRPr="00000000" w14:paraId="00000F27">
      <w:pPr>
        <w:rPr/>
      </w:pPr>
      <w:r w:rsidDel="00000000" w:rsidR="00000000" w:rsidRPr="00000000">
        <w:rPr>
          <w:rtl w:val="0"/>
        </w:rPr>
        <w:t xml:space="preserve">NOTE: If you logout from the session, the connection would break. Also while creating the spark session notice the block's log because sometimes it fails to run at 4040 and then switches to 4041.</w:t>
      </w:r>
    </w:p>
    <w:p w:rsidR="00000000" w:rsidDel="00000000" w:rsidP="00000000" w:rsidRDefault="00000000" w:rsidRPr="00000000" w14:paraId="00000F28">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29">
      <w:pPr>
        <w:rPr/>
      </w:pPr>
      <w:r w:rsidDel="00000000" w:rsidR="00000000" w:rsidRPr="00000000">
        <w:rPr>
          <w:shd w:fill="cccccc" w:val="clear"/>
          <w:rtl w:val="0"/>
        </w:rPr>
        <w:t xml:space="preserve">~Abhijit Chakrborty:</w:t>
      </w:r>
      <w:r w:rsidDel="00000000" w:rsidR="00000000" w:rsidRPr="00000000">
        <w:rPr>
          <w:rtl w:val="0"/>
        </w:rPr>
        <w:t xml:space="preserve"> If you are having trouble accessing localhost ports from GCP VM consider adding the forwarding instructions to .ssh/config file as following:</w:t>
      </w:r>
    </w:p>
    <w:p w:rsidR="00000000" w:rsidDel="00000000" w:rsidP="00000000" w:rsidRDefault="00000000" w:rsidRPr="00000000" w14:paraId="00000F2A">
      <w:pPr>
        <w:rPr/>
      </w:pPr>
      <w:r w:rsidDel="00000000" w:rsidR="00000000" w:rsidRPr="00000000">
        <w:rPr>
          <w:rtl w:val="0"/>
        </w:rPr>
        <w:t xml:space="preserve">```</w:t>
      </w:r>
    </w:p>
    <w:p w:rsidR="00000000" w:rsidDel="00000000" w:rsidP="00000000" w:rsidRDefault="00000000" w:rsidRPr="00000000" w14:paraId="00000F2B">
      <w:pPr>
        <w:rPr/>
      </w:pPr>
      <w:r w:rsidDel="00000000" w:rsidR="00000000" w:rsidRPr="00000000">
        <w:rPr>
          <w:rtl w:val="0"/>
        </w:rPr>
        <w:t xml:space="preserve">Host &lt;hostname&gt;</w:t>
      </w:r>
    </w:p>
    <w:p w:rsidR="00000000" w:rsidDel="00000000" w:rsidP="00000000" w:rsidRDefault="00000000" w:rsidRPr="00000000" w14:paraId="00000F2C">
      <w:pPr>
        <w:rPr/>
      </w:pPr>
      <w:r w:rsidDel="00000000" w:rsidR="00000000" w:rsidRPr="00000000">
        <w:rPr>
          <w:rtl w:val="0"/>
        </w:rPr>
        <w:t xml:space="preserve">    Hostname &lt;external-gcp-ip&gt;</w:t>
      </w:r>
    </w:p>
    <w:p w:rsidR="00000000" w:rsidDel="00000000" w:rsidP="00000000" w:rsidRDefault="00000000" w:rsidRPr="00000000" w14:paraId="00000F2D">
      <w:pPr>
        <w:rPr/>
      </w:pPr>
      <w:r w:rsidDel="00000000" w:rsidR="00000000" w:rsidRPr="00000000">
        <w:rPr>
          <w:rtl w:val="0"/>
        </w:rPr>
        <w:t xml:space="preserve">    User xxxx</w:t>
      </w:r>
    </w:p>
    <w:p w:rsidR="00000000" w:rsidDel="00000000" w:rsidP="00000000" w:rsidRDefault="00000000" w:rsidRPr="00000000" w14:paraId="00000F2E">
      <w:pPr>
        <w:rPr/>
      </w:pPr>
      <w:r w:rsidDel="00000000" w:rsidR="00000000" w:rsidRPr="00000000">
        <w:rPr>
          <w:rtl w:val="0"/>
        </w:rPr>
        <w:t xml:space="preserve">    IdentityFile yyyy</w:t>
      </w:r>
    </w:p>
    <w:p w:rsidR="00000000" w:rsidDel="00000000" w:rsidP="00000000" w:rsidRDefault="00000000" w:rsidRPr="00000000" w14:paraId="00000F2F">
      <w:pPr>
        <w:rPr/>
      </w:pPr>
      <w:r w:rsidDel="00000000" w:rsidR="00000000" w:rsidRPr="00000000">
        <w:rPr>
          <w:rtl w:val="0"/>
        </w:rPr>
        <w:t xml:space="preserve">    LocalForward 8888 localhost:8888</w:t>
      </w:r>
    </w:p>
    <w:p w:rsidR="00000000" w:rsidDel="00000000" w:rsidP="00000000" w:rsidRDefault="00000000" w:rsidRPr="00000000" w14:paraId="00000F30">
      <w:pPr>
        <w:rPr/>
      </w:pPr>
      <w:r w:rsidDel="00000000" w:rsidR="00000000" w:rsidRPr="00000000">
        <w:rPr>
          <w:rtl w:val="0"/>
        </w:rPr>
        <w:t xml:space="preserve">    LocalForward 8080 localhost:8080</w:t>
      </w:r>
    </w:p>
    <w:p w:rsidR="00000000" w:rsidDel="00000000" w:rsidP="00000000" w:rsidRDefault="00000000" w:rsidRPr="00000000" w14:paraId="00000F31">
      <w:pPr>
        <w:rPr/>
      </w:pPr>
      <w:r w:rsidDel="00000000" w:rsidR="00000000" w:rsidRPr="00000000">
        <w:rPr>
          <w:rtl w:val="0"/>
        </w:rPr>
        <w:t xml:space="preserve">    LocalForward 5432 localhost:5432</w:t>
      </w:r>
    </w:p>
    <w:p w:rsidR="00000000" w:rsidDel="00000000" w:rsidP="00000000" w:rsidRDefault="00000000" w:rsidRPr="00000000" w14:paraId="00000F32">
      <w:pPr>
        <w:rPr/>
      </w:pPr>
      <w:r w:rsidDel="00000000" w:rsidR="00000000" w:rsidRPr="00000000">
        <w:rPr>
          <w:rtl w:val="0"/>
        </w:rPr>
        <w:t xml:space="preserve">    LocalForward 4040 localhost:4040</w:t>
      </w:r>
    </w:p>
    <w:p w:rsidR="00000000" w:rsidDel="00000000" w:rsidP="00000000" w:rsidRDefault="00000000" w:rsidRPr="00000000" w14:paraId="00000F33">
      <w:pPr>
        <w:rPr/>
      </w:pPr>
      <w:r w:rsidDel="00000000" w:rsidR="00000000" w:rsidRPr="00000000">
        <w:rPr>
          <w:rtl w:val="0"/>
        </w:rPr>
        <w:t xml:space="preserve">```</w:t>
      </w:r>
    </w:p>
    <w:p w:rsidR="00000000" w:rsidDel="00000000" w:rsidP="00000000" w:rsidRDefault="00000000" w:rsidRPr="00000000" w14:paraId="00000F34">
      <w:pPr>
        <w:rPr>
          <w:rFonts w:ascii="Courier New" w:cs="Courier New" w:eastAsia="Courier New" w:hAnsi="Courier New"/>
        </w:rPr>
      </w:pPr>
      <w:r w:rsidDel="00000000" w:rsidR="00000000" w:rsidRPr="00000000">
        <w:rPr>
          <w:rtl w:val="0"/>
        </w:rPr>
        <w:t xml:space="preserve">This should automatically forward all ports and will enable accessing localhost ports.</w:t>
      </w:r>
      <w:r w:rsidDel="00000000" w:rsidR="00000000" w:rsidRPr="00000000">
        <w:rPr>
          <w:rtl w:val="0"/>
        </w:rPr>
      </w:r>
    </w:p>
    <w:p w:rsidR="00000000" w:rsidDel="00000000" w:rsidP="00000000" w:rsidRDefault="00000000" w:rsidRPr="00000000" w14:paraId="00000F35">
      <w:pPr>
        <w:pStyle w:val="Heading2"/>
        <w:rPr>
          <w:rFonts w:ascii="Consolas" w:cs="Consolas" w:eastAsia="Consolas" w:hAnsi="Consolas"/>
          <w:sz w:val="18"/>
          <w:szCs w:val="18"/>
        </w:rPr>
      </w:pPr>
      <w:bookmarkStart w:colFirst="0" w:colLast="0" w:name="_ew0v6dpgvbad" w:id="416"/>
      <w:bookmarkEnd w:id="416"/>
      <w:r w:rsidDel="00000000" w:rsidR="00000000" w:rsidRPr="00000000">
        <w:rPr>
          <w:rtl w:val="0"/>
        </w:rPr>
        <w:t xml:space="preserve">Installing Java 11 on codespaces </w:t>
      </w:r>
      <w:r w:rsidDel="00000000" w:rsidR="00000000" w:rsidRPr="00000000">
        <w:rPr>
          <w:rtl w:val="0"/>
        </w:rPr>
      </w:r>
    </w:p>
    <w:p w:rsidR="00000000" w:rsidDel="00000000" w:rsidP="00000000" w:rsidRDefault="00000000" w:rsidRPr="00000000" w14:paraId="00000F36">
      <w:pPr>
        <w:rPr/>
      </w:pPr>
      <w:r w:rsidDel="00000000" w:rsidR="00000000" w:rsidRPr="00000000">
        <w:rPr>
          <w:rtl w:val="0"/>
        </w:rPr>
        <w:t xml:space="preserve">~ Abhijit Chakraborty</w:t>
      </w:r>
    </w:p>
    <w:p w:rsidR="00000000" w:rsidDel="00000000" w:rsidP="00000000" w:rsidRDefault="00000000" w:rsidRPr="00000000" w14:paraId="00000F37">
      <w:pPr>
        <w:rPr/>
      </w:pPr>
      <w:r w:rsidDel="00000000" w:rsidR="00000000" w:rsidRPr="00000000">
        <w:rPr>
          <w:rtl w:val="0"/>
        </w:rPr>
        <w:t xml:space="preserve">`sdk list java`  to check for available java sdk versions.</w:t>
      </w:r>
    </w:p>
    <w:p w:rsidR="00000000" w:rsidDel="00000000" w:rsidP="00000000" w:rsidRDefault="00000000" w:rsidRPr="00000000" w14:paraId="00000F38">
      <w:pPr>
        <w:rPr/>
      </w:pPr>
      <w:r w:rsidDel="00000000" w:rsidR="00000000" w:rsidRPr="00000000">
        <w:rPr>
          <w:rtl w:val="0"/>
        </w:rPr>
        <w:t xml:space="preserve">`sdk install java 11.0.22-amzn`  as  java-11.0.22-amzn was available for my codespace.</w:t>
      </w:r>
    </w:p>
    <w:p w:rsidR="00000000" w:rsidDel="00000000" w:rsidP="00000000" w:rsidRDefault="00000000" w:rsidRPr="00000000" w14:paraId="00000F39">
      <w:pPr>
        <w:rPr/>
      </w:pPr>
      <w:r w:rsidDel="00000000" w:rsidR="00000000" w:rsidRPr="00000000">
        <w:rPr>
          <w:rtl w:val="0"/>
        </w:rPr>
        <w:t xml:space="preserve">click on Y if prompted to change the default java version.</w:t>
      </w:r>
    </w:p>
    <w:p w:rsidR="00000000" w:rsidDel="00000000" w:rsidP="00000000" w:rsidRDefault="00000000" w:rsidRPr="00000000" w14:paraId="00000F3A">
      <w:pPr>
        <w:rPr/>
      </w:pPr>
      <w:r w:rsidDel="00000000" w:rsidR="00000000" w:rsidRPr="00000000">
        <w:rPr>
          <w:rtl w:val="0"/>
        </w:rPr>
        <w:t xml:space="preserve">Check for java version using `java -version `.</w:t>
      </w:r>
    </w:p>
    <w:p w:rsidR="00000000" w:rsidDel="00000000" w:rsidP="00000000" w:rsidRDefault="00000000" w:rsidRPr="00000000" w14:paraId="00000F3B">
      <w:pPr>
        <w:rPr/>
      </w:pPr>
      <w:r w:rsidDel="00000000" w:rsidR="00000000" w:rsidRPr="00000000">
        <w:rPr>
          <w:rtl w:val="0"/>
        </w:rPr>
        <w:t xml:space="preserve">If working fine great, else `sdk default java 11.0.22-amzn` or whatever version you have installed.</w:t>
      </w:r>
    </w:p>
    <w:p w:rsidR="00000000" w:rsidDel="00000000" w:rsidP="00000000" w:rsidRDefault="00000000" w:rsidRPr="00000000" w14:paraId="00000F3C">
      <w:pPr>
        <w:pStyle w:val="Heading2"/>
        <w:rPr/>
      </w:pPr>
      <w:bookmarkStart w:colFirst="0" w:colLast="0" w:name="_4dsmqa0ebfq" w:id="417"/>
      <w:bookmarkEnd w:id="417"/>
      <w:r w:rsidDel="00000000" w:rsidR="00000000" w:rsidRPr="00000000">
        <w:rPr>
          <w:rtl w:val="0"/>
        </w:rPr>
        <w:t xml:space="preserve">Error: Insufficient 'SSD_TOTAL_GB' quota. Requested 500.0, available 470.0.</w:t>
      </w:r>
    </w:p>
    <w:p w:rsidR="00000000" w:rsidDel="00000000" w:rsidP="00000000" w:rsidRDefault="00000000" w:rsidRPr="00000000" w14:paraId="00000F3D">
      <w:pPr>
        <w:rPr/>
      </w:pPr>
      <w:r w:rsidDel="00000000" w:rsidR="00000000" w:rsidRPr="00000000">
        <w:rPr>
          <w:rtl w:val="0"/>
        </w:rPr>
        <w:t xml:space="preserve">Sometimes while creating a dataproc cluster on GCP, the following error is encountered.</w:t>
      </w:r>
    </w:p>
    <w:p w:rsidR="00000000" w:rsidDel="00000000" w:rsidP="00000000" w:rsidRDefault="00000000" w:rsidRPr="00000000" w14:paraId="00000F3E">
      <w:pPr>
        <w:rPr/>
      </w:pPr>
      <w:r w:rsidDel="00000000" w:rsidR="00000000" w:rsidRPr="00000000">
        <w:rPr>
          <w:rFonts w:ascii="Consolas" w:cs="Consolas" w:eastAsia="Consolas" w:hAnsi="Consolas"/>
          <w:sz w:val="18"/>
          <w:szCs w:val="18"/>
        </w:rPr>
        <w:drawing>
          <wp:inline distB="114300" distT="114300" distL="114300" distR="114300">
            <wp:extent cx="3429000" cy="1828800"/>
            <wp:effectExtent b="0" l="0" r="0" t="0"/>
            <wp:docPr id="43" name="image36.png"/>
            <a:graphic>
              <a:graphicData uri="http://schemas.openxmlformats.org/drawingml/2006/picture">
                <pic:pic>
                  <pic:nvPicPr>
                    <pic:cNvPr id="0" name="image36.png"/>
                    <pic:cNvPicPr preferRelativeResize="0"/>
                  </pic:nvPicPr>
                  <pic:blipFill>
                    <a:blip r:embed="rId268"/>
                    <a:srcRect b="0" l="0" r="0" t="0"/>
                    <a:stretch>
                      <a:fillRect/>
                    </a:stretch>
                  </pic:blipFill>
                  <pic:spPr>
                    <a:xfrm>
                      <a:off x="0" y="0"/>
                      <a:ext cx="3429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F3F">
      <w:pPr>
        <w:rPr/>
      </w:pPr>
      <w:r w:rsidDel="00000000" w:rsidR="00000000" w:rsidRPr="00000000">
        <w:rPr>
          <w:b w:val="1"/>
          <w:rtl w:val="0"/>
        </w:rPr>
        <w:t xml:space="preserve">Solution: </w:t>
      </w:r>
      <w:r w:rsidDel="00000000" w:rsidR="00000000" w:rsidRPr="00000000">
        <w:rPr>
          <w:rtl w:val="0"/>
        </w:rPr>
        <w:t xml:space="preserve">As mentioned </w:t>
      </w:r>
      <w:hyperlink r:id="rId269">
        <w:r w:rsidDel="00000000" w:rsidR="00000000" w:rsidRPr="00000000">
          <w:rPr>
            <w:u w:val="single"/>
            <w:rtl w:val="0"/>
          </w:rPr>
          <w:t xml:space="preserve">here</w:t>
        </w:r>
      </w:hyperlink>
      <w:r w:rsidDel="00000000" w:rsidR="00000000" w:rsidRPr="00000000">
        <w:rPr>
          <w:rtl w:val="0"/>
        </w:rPr>
        <w:t xml:space="preserve">, sometimes there might not be enough resources in the given region to allocate the request. Usually, gets freed up in a bit and one can create a cluster. – abhirup ghosh</w:t>
      </w:r>
    </w:p>
    <w:p w:rsidR="00000000" w:rsidDel="00000000" w:rsidP="00000000" w:rsidRDefault="00000000" w:rsidRPr="00000000" w14:paraId="00000F40">
      <w:pPr>
        <w:rPr/>
      </w:pPr>
      <w:r w:rsidDel="00000000" w:rsidR="00000000" w:rsidRPr="00000000">
        <w:rPr>
          <w:b w:val="1"/>
          <w:rtl w:val="0"/>
        </w:rPr>
        <w:t xml:space="preserve">Solution 2: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Changing the type of boot-disk from PD-Balanced to PD-Standard, in terraform, helped solve the problem.- Sundara Kumar Padmanabhan</w:t>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pStyle w:val="Heading2"/>
        <w:rPr/>
      </w:pPr>
      <w:bookmarkStart w:colFirst="0" w:colLast="0" w:name="_ehsdwl2s8til" w:id="418"/>
      <w:bookmarkEnd w:id="418"/>
      <w:r w:rsidDel="00000000" w:rsidR="00000000" w:rsidRPr="00000000">
        <w:rPr>
          <w:rtl w:val="0"/>
        </w:rPr>
        <w:t xml:space="preserve">Homework - how to convert the time difference of two timestamps to hours</w:t>
      </w:r>
    </w:p>
    <w:p w:rsidR="00000000" w:rsidDel="00000000" w:rsidP="00000000" w:rsidRDefault="00000000" w:rsidRPr="00000000" w14:paraId="00000F43">
      <w:pPr>
        <w:jc w:val="both"/>
        <w:rPr/>
      </w:pPr>
      <w:r w:rsidDel="00000000" w:rsidR="00000000" w:rsidRPr="00000000">
        <w:rPr>
          <w:rtl w:val="0"/>
        </w:rPr>
        <w:t xml:space="preserve">Pyspark converts the difference of two TimestampType values to Python's native datetime.timedelta object. The timedelta object only stores the duration in terms of days, seconds, and microseconds. Each of the three units of time must be manually converted into hours in order to express the total duration between the two timestamps using only hours.</w:t>
      </w:r>
    </w:p>
    <w:p w:rsidR="00000000" w:rsidDel="00000000" w:rsidP="00000000" w:rsidRDefault="00000000" w:rsidRPr="00000000" w14:paraId="00000F44">
      <w:pPr>
        <w:jc w:val="both"/>
        <w:rPr/>
      </w:pPr>
      <w:r w:rsidDel="00000000" w:rsidR="00000000" w:rsidRPr="00000000">
        <w:rPr>
          <w:rtl w:val="0"/>
        </w:rPr>
        <w:t xml:space="preserve">Another way for achieving this is using the </w:t>
      </w:r>
      <w:r w:rsidDel="00000000" w:rsidR="00000000" w:rsidRPr="00000000">
        <w:rPr>
          <w:b w:val="1"/>
          <w:rtl w:val="0"/>
        </w:rPr>
        <w:t xml:space="preserve">datediff </w:t>
      </w:r>
      <w:r w:rsidDel="00000000" w:rsidR="00000000" w:rsidRPr="00000000">
        <w:rPr>
          <w:rtl w:val="0"/>
        </w:rPr>
        <w:t xml:space="preserve">(sql function). It receives this parameters</w:t>
      </w:r>
    </w:p>
    <w:p w:rsidR="00000000" w:rsidDel="00000000" w:rsidP="00000000" w:rsidRDefault="00000000" w:rsidRPr="00000000" w14:paraId="00000F45">
      <w:pPr>
        <w:numPr>
          <w:ilvl w:val="0"/>
          <w:numId w:val="34"/>
        </w:numPr>
        <w:spacing w:after="0" w:afterAutospacing="0"/>
        <w:ind w:left="720" w:hanging="360"/>
        <w:jc w:val="both"/>
      </w:pPr>
      <w:r w:rsidDel="00000000" w:rsidR="00000000" w:rsidRPr="00000000">
        <w:rPr>
          <w:rtl w:val="0"/>
        </w:rPr>
        <w:t xml:space="preserve">Upper Date: the closest date you have. For example dropoff_datetime</w:t>
      </w:r>
    </w:p>
    <w:p w:rsidR="00000000" w:rsidDel="00000000" w:rsidP="00000000" w:rsidRDefault="00000000" w:rsidRPr="00000000" w14:paraId="00000F46">
      <w:pPr>
        <w:numPr>
          <w:ilvl w:val="0"/>
          <w:numId w:val="34"/>
        </w:numPr>
        <w:ind w:left="720" w:hanging="360"/>
        <w:jc w:val="both"/>
      </w:pPr>
      <w:r w:rsidDel="00000000" w:rsidR="00000000" w:rsidRPr="00000000">
        <w:rPr>
          <w:rtl w:val="0"/>
        </w:rPr>
        <w:t xml:space="preserve">Lower Date: the farthest date you have.  For example pickup_datetime</w:t>
      </w:r>
    </w:p>
    <w:p w:rsidR="00000000" w:rsidDel="00000000" w:rsidP="00000000" w:rsidRDefault="00000000" w:rsidRPr="00000000" w14:paraId="00000F47">
      <w:pPr>
        <w:jc w:val="both"/>
        <w:rPr/>
      </w:pPr>
      <w:r w:rsidDel="00000000" w:rsidR="00000000" w:rsidRPr="00000000">
        <w:rPr>
          <w:rtl w:val="0"/>
        </w:rPr>
        <w:t xml:space="preserve">And the result is returned in terms of days, so you could multiply the result for 24 in order to get the hours.</w:t>
      </w:r>
    </w:p>
    <w:p w:rsidR="00000000" w:rsidDel="00000000" w:rsidP="00000000" w:rsidRDefault="00000000" w:rsidRPr="00000000" w14:paraId="00000F48">
      <w:pPr>
        <w:pStyle w:val="Heading2"/>
        <w:rPr/>
      </w:pPr>
      <w:bookmarkStart w:colFirst="0" w:colLast="0" w:name="_lg38ss8j3ucn" w:id="419"/>
      <w:bookmarkEnd w:id="419"/>
      <w:r w:rsidDel="00000000" w:rsidR="00000000" w:rsidRPr="00000000">
        <w:rPr>
          <w:rtl w:val="0"/>
        </w:rPr>
        <w:t xml:space="preserve">PicklingError: Could not serialize object: IndexError: tuple index out of range</w:t>
      </w:r>
    </w:p>
    <w:p w:rsidR="00000000" w:rsidDel="00000000" w:rsidP="00000000" w:rsidRDefault="00000000" w:rsidRPr="00000000" w14:paraId="00000F49">
      <w:pPr>
        <w:rPr/>
      </w:pPr>
      <w:r w:rsidDel="00000000" w:rsidR="00000000" w:rsidRPr="00000000">
        <w:rPr>
          <w:rtl w:val="0"/>
        </w:rPr>
        <w:t xml:space="preserve">This version combination worked for me:</w:t>
      </w:r>
    </w:p>
    <w:p w:rsidR="00000000" w:rsidDel="00000000" w:rsidP="00000000" w:rsidRDefault="00000000" w:rsidRPr="00000000" w14:paraId="00000F4A">
      <w:pPr>
        <w:rPr/>
      </w:pPr>
      <w:r w:rsidDel="00000000" w:rsidR="00000000" w:rsidRPr="00000000">
        <w:rPr>
          <w:rtl w:val="0"/>
        </w:rPr>
        <w:t xml:space="preserve">PySpark = 3.3.2</w:t>
        <w:br w:type="textWrapping"/>
        <w:t xml:space="preserve">Pandas = 1.5.3</w:t>
        <w:br w:type="textWrapping"/>
        <w:br w:type="textWrapping"/>
        <w:t xml:space="preserve">If it still has an error, </w:t>
      </w:r>
    </w:p>
    <w:p w:rsidR="00000000" w:rsidDel="00000000" w:rsidP="00000000" w:rsidRDefault="00000000" w:rsidRPr="00000000" w14:paraId="00000F4B">
      <w:pPr>
        <w:rPr>
          <w:sz w:val="28"/>
          <w:szCs w:val="28"/>
        </w:rPr>
      </w:pPr>
      <w:r w:rsidDel="00000000" w:rsidR="00000000" w:rsidRPr="00000000">
        <w:rPr>
          <w:rtl w:val="0"/>
        </w:rPr>
        <w:t xml:space="preserve">Py4JJavaError: An error occurred while calling o180.showString. : org.apache.spark.SparkException: Job aborted due to stage failure: Task 0 in stage 6.0 failed 1 times, most recent failure: Lost task 0.0 in stage 6.0 (TID 6) (host.docker.internal executor driver): org.apache.spark.SparkException: Python worker failed to connect back.</w:t>
      </w:r>
      <w:r w:rsidDel="00000000" w:rsidR="00000000" w:rsidRPr="00000000">
        <w:rPr>
          <w:rtl w:val="0"/>
        </w:rPr>
      </w:r>
    </w:p>
    <w:p w:rsidR="00000000" w:rsidDel="00000000" w:rsidP="00000000" w:rsidRDefault="00000000" w:rsidRPr="00000000" w14:paraId="00000F4C">
      <w:pPr>
        <w:rPr>
          <w:sz w:val="28"/>
          <w:szCs w:val="28"/>
        </w:rPr>
      </w:pPr>
      <w:r w:rsidDel="00000000" w:rsidR="00000000" w:rsidRPr="00000000">
        <w:rPr>
          <w:sz w:val="28"/>
          <w:szCs w:val="28"/>
          <w:rtl w:val="0"/>
        </w:rPr>
        <w:t xml:space="preserve">Run this before SparkSession</w:t>
      </w:r>
    </w:p>
    <w:p w:rsidR="00000000" w:rsidDel="00000000" w:rsidP="00000000" w:rsidRDefault="00000000" w:rsidRPr="00000000" w14:paraId="00000F4D">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os </w:t>
      </w:r>
    </w:p>
    <w:p w:rsidR="00000000" w:rsidDel="00000000" w:rsidP="00000000" w:rsidRDefault="00000000" w:rsidRPr="00000000" w14:paraId="00000F4E">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sys </w:t>
      </w:r>
    </w:p>
    <w:p w:rsidR="00000000" w:rsidDel="00000000" w:rsidP="00000000" w:rsidRDefault="00000000" w:rsidRPr="00000000" w14:paraId="00000F4F">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'PYSPARK_PYTHON'</w:t>
      </w:r>
      <w:r w:rsidDel="00000000" w:rsidR="00000000" w:rsidRPr="00000000">
        <w:rPr>
          <w:rFonts w:ascii="Courier New" w:cs="Courier New" w:eastAsia="Courier New" w:hAnsi="Courier New"/>
          <w:rtl w:val="0"/>
        </w:rPr>
        <w:t xml:space="preserve">] = sys.executable </w:t>
      </w:r>
    </w:p>
    <w:p w:rsidR="00000000" w:rsidDel="00000000" w:rsidP="00000000" w:rsidRDefault="00000000" w:rsidRPr="00000000" w14:paraId="00000F50">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'PYSPARK_DRIVER_PYTHON'</w:t>
      </w:r>
      <w:r w:rsidDel="00000000" w:rsidR="00000000" w:rsidRPr="00000000">
        <w:rPr>
          <w:rFonts w:ascii="Courier New" w:cs="Courier New" w:eastAsia="Courier New" w:hAnsi="Courier New"/>
          <w:rtl w:val="0"/>
        </w:rPr>
        <w:t xml:space="preserve">] = sys.executable</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pStyle w:val="Heading2"/>
        <w:rPr/>
      </w:pPr>
      <w:bookmarkStart w:colFirst="0" w:colLast="0" w:name="_qkpkxril0q9j" w:id="420"/>
      <w:bookmarkEnd w:id="420"/>
      <w:r w:rsidDel="00000000" w:rsidR="00000000" w:rsidRPr="00000000">
        <w:rPr>
          <w:rtl w:val="0"/>
        </w:rPr>
        <w:t xml:space="preserve">RuntimeError: Python in worker has different version 3.11 than that in driver 3.10, PySpark cannot run with different minor versions. Please check environment variables PYSPARK_PYTHON and PYSPARK_DRIVER_PYTHON are correctly set.</w:t>
      </w:r>
    </w:p>
    <w:p w:rsidR="00000000" w:rsidDel="00000000" w:rsidP="00000000" w:rsidRDefault="00000000" w:rsidRPr="00000000" w14:paraId="00000F53">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os</w:t>
      </w:r>
    </w:p>
    <w:p w:rsidR="00000000" w:rsidDel="00000000" w:rsidP="00000000" w:rsidRDefault="00000000" w:rsidRPr="00000000" w14:paraId="00000F54">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sys</w:t>
      </w:r>
    </w:p>
    <w:p w:rsidR="00000000" w:rsidDel="00000000" w:rsidP="00000000" w:rsidRDefault="00000000" w:rsidRPr="00000000" w14:paraId="00000F55">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os.environ['PYSPARK_PYTHON'] = sys.executable</w:t>
      </w:r>
    </w:p>
    <w:p w:rsidR="00000000" w:rsidDel="00000000" w:rsidP="00000000" w:rsidRDefault="00000000" w:rsidRPr="00000000" w14:paraId="00000F56">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os.environ['PYSPARK_DRIVER_PYTHON'] = sys.executable</w:t>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t xml:space="preserve">Dataproc Pricing: </w:t>
      </w:r>
      <w:hyperlink r:id="rId270">
        <w:r w:rsidDel="00000000" w:rsidR="00000000" w:rsidRPr="00000000">
          <w:rPr>
            <w:u w:val="single"/>
            <w:rtl w:val="0"/>
          </w:rPr>
          <w:t xml:space="preserve">https://cloud.google.com/dataproc/pricing#on_gke_pricing</w:t>
        </w:r>
      </w:hyperlink>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pStyle w:val="Heading2"/>
        <w:rPr/>
      </w:pPr>
      <w:bookmarkStart w:colFirst="0" w:colLast="0" w:name="_r4fd1njppt8z" w:id="421"/>
      <w:bookmarkEnd w:id="421"/>
      <w:r w:rsidDel="00000000" w:rsidR="00000000" w:rsidRPr="00000000">
        <w:rPr>
          <w:rtl w:val="0"/>
        </w:rPr>
        <w:t xml:space="preserve">Dataproc Qn: Is it essential to have a VM on GCP for running Dataproc and submitting jobs ?</w:t>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sz w:val="23"/>
          <w:szCs w:val="23"/>
          <w:highlight w:val="white"/>
        </w:rPr>
      </w:pPr>
      <w:r w:rsidDel="00000000" w:rsidR="00000000" w:rsidRPr="00000000">
        <w:rPr>
          <w:sz w:val="23"/>
          <w:szCs w:val="23"/>
          <w:highlight w:val="white"/>
          <w:rtl w:val="0"/>
        </w:rPr>
        <w:t xml:space="preserve">Ans: No, you can submit a job to DataProc from your local computer by installing gsutil (</w:t>
      </w:r>
      <w:hyperlink r:id="rId271">
        <w:r w:rsidDel="00000000" w:rsidR="00000000" w:rsidRPr="00000000">
          <w:rPr>
            <w:sz w:val="23"/>
            <w:szCs w:val="23"/>
            <w:highlight w:val="white"/>
            <w:rtl w:val="0"/>
          </w:rPr>
          <w:t xml:space="preserve">https://cloud.google.com/storage/docs/gsutil_install</w:t>
        </w:r>
      </w:hyperlink>
      <w:r w:rsidDel="00000000" w:rsidR="00000000" w:rsidRPr="00000000">
        <w:rPr>
          <w:sz w:val="23"/>
          <w:szCs w:val="23"/>
          <w:highlight w:val="white"/>
          <w:rtl w:val="0"/>
        </w:rPr>
        <w:t xml:space="preserve">) and configuring it. Then, you can execute the following command from your local computer. </w:t>
      </w:r>
    </w:p>
    <w:p w:rsidR="00000000" w:rsidDel="00000000" w:rsidP="00000000" w:rsidRDefault="00000000" w:rsidRPr="00000000" w14:paraId="00000F5D">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gcloud dataproc jobs submit pyspark \</w:t>
      </w:r>
    </w:p>
    <w:p w:rsidR="00000000" w:rsidDel="00000000" w:rsidP="00000000" w:rsidRDefault="00000000" w:rsidRPr="00000000" w14:paraId="00000F5E">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--cluster=de-zoomcamp-cluster \</w:t>
      </w:r>
    </w:p>
    <w:p w:rsidR="00000000" w:rsidDel="00000000" w:rsidP="00000000" w:rsidRDefault="00000000" w:rsidRPr="00000000" w14:paraId="00000F5F">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--region=europe-west6 \</w:t>
      </w:r>
    </w:p>
    <w:p w:rsidR="00000000" w:rsidDel="00000000" w:rsidP="00000000" w:rsidRDefault="00000000" w:rsidRPr="00000000" w14:paraId="00000F60">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gs://dtc_data_lake_de-zoomcamp-nytaxi/code/06_spark_sql.py \</w:t>
      </w:r>
    </w:p>
    <w:p w:rsidR="00000000" w:rsidDel="00000000" w:rsidP="00000000" w:rsidRDefault="00000000" w:rsidRPr="00000000" w14:paraId="00000F61">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 \</w:t>
      </w:r>
    </w:p>
    <w:p w:rsidR="00000000" w:rsidDel="00000000" w:rsidP="00000000" w:rsidRDefault="00000000" w:rsidRPr="00000000" w14:paraId="00000F62">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--input_green=gs://dtc_data_lake_de-zoomcamp-nytaxi/pq/green/2020/*/ \</w:t>
      </w:r>
    </w:p>
    <w:p w:rsidR="00000000" w:rsidDel="00000000" w:rsidP="00000000" w:rsidRDefault="00000000" w:rsidRPr="00000000" w14:paraId="00000F63">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--input_yellow=gs://dtc_data_lake_de-zoomcamp-nytaxi/pq/yellow/2020/*/ \</w:t>
      </w:r>
    </w:p>
    <w:p w:rsidR="00000000" w:rsidDel="00000000" w:rsidP="00000000" w:rsidRDefault="00000000" w:rsidRPr="00000000" w14:paraId="00000F6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      --output=gs://dtc_data_lake_de-zoomcamp-nytaxi/report-2020 (edited) </w:t>
      </w:r>
      <w:r w:rsidDel="00000000" w:rsidR="00000000" w:rsidRPr="00000000">
        <w:rPr>
          <w:rtl w:val="0"/>
        </w:rPr>
      </w:r>
    </w:p>
    <w:p w:rsidR="00000000" w:rsidDel="00000000" w:rsidP="00000000" w:rsidRDefault="00000000" w:rsidRPr="00000000" w14:paraId="00000F65">
      <w:pPr>
        <w:rPr>
          <w:sz w:val="23"/>
          <w:szCs w:val="23"/>
          <w:highlight w:val="white"/>
        </w:rPr>
      </w:pPr>
      <w:r w:rsidDel="00000000" w:rsidR="00000000" w:rsidRPr="00000000">
        <w:rPr>
          <w:rtl w:val="0"/>
        </w:rPr>
      </w:r>
    </w:p>
    <w:p w:rsidR="00000000" w:rsidDel="00000000" w:rsidP="00000000" w:rsidRDefault="00000000" w:rsidRPr="00000000" w14:paraId="00000F66">
      <w:pPr>
        <w:pStyle w:val="Heading2"/>
        <w:rPr/>
      </w:pPr>
      <w:bookmarkStart w:colFirst="0" w:colLast="0" w:name="_zatb6zd7em4f" w:id="422"/>
      <w:bookmarkEnd w:id="422"/>
      <w:r w:rsidDel="00000000" w:rsidR="00000000" w:rsidRPr="00000000">
        <w:rPr>
          <w:rtl w:val="0"/>
        </w:rPr>
        <w:t xml:space="preserve">In module 5.3.1, trying to run spark.createDataFrame(df_pandas).show() returns error</w:t>
      </w:r>
    </w:p>
    <w:p w:rsidR="00000000" w:rsidDel="00000000" w:rsidP="00000000" w:rsidRDefault="00000000" w:rsidRPr="00000000" w14:paraId="00000F67">
      <w:pPr>
        <w:rPr>
          <w:sz w:val="22"/>
          <w:szCs w:val="22"/>
          <w:highlight w:val="white"/>
        </w:rPr>
      </w:pPr>
      <w:r w:rsidDel="00000000" w:rsidR="00000000" w:rsidRPr="00000000">
        <w:rPr>
          <w:sz w:val="22"/>
          <w:szCs w:val="22"/>
          <w:highlight w:val="white"/>
          <w:rtl w:val="0"/>
        </w:rPr>
        <w:t xml:space="preserve">AttributeError: 'DataFrame' object has no attribute 'iteritems'</w:t>
      </w:r>
    </w:p>
    <w:p w:rsidR="00000000" w:rsidDel="00000000" w:rsidP="00000000" w:rsidRDefault="00000000" w:rsidRPr="00000000" w14:paraId="00000F68">
      <w:pPr>
        <w:rPr>
          <w:sz w:val="22"/>
          <w:szCs w:val="22"/>
          <w:highlight w:val="white"/>
        </w:rPr>
      </w:pPr>
      <w:r w:rsidDel="00000000" w:rsidR="00000000" w:rsidRPr="00000000">
        <w:rPr>
          <w:sz w:val="22"/>
          <w:szCs w:val="22"/>
          <w:highlight w:val="white"/>
          <w:rtl w:val="0"/>
        </w:rPr>
        <w:t xml:space="preserve">this is because the method inside the pyspark refers to a package that has been already deprecated</w:t>
      </w:r>
    </w:p>
    <w:p w:rsidR="00000000" w:rsidDel="00000000" w:rsidP="00000000" w:rsidRDefault="00000000" w:rsidRPr="00000000" w14:paraId="00000F69">
      <w:pPr>
        <w:rPr>
          <w:sz w:val="22"/>
          <w:szCs w:val="22"/>
          <w:highlight w:val="white"/>
        </w:rPr>
      </w:pPr>
      <w:r w:rsidDel="00000000" w:rsidR="00000000" w:rsidRPr="00000000">
        <w:rPr>
          <w:sz w:val="22"/>
          <w:szCs w:val="22"/>
          <w:highlight w:val="white"/>
          <w:rtl w:val="0"/>
        </w:rPr>
        <w:t xml:space="preserve">(https://stackoverflow.com/questions/76404811/attributeerror-dataframe-object-has-no-attribute-iteritems) </w:t>
      </w:r>
    </w:p>
    <w:p w:rsidR="00000000" w:rsidDel="00000000" w:rsidP="00000000" w:rsidRDefault="00000000" w:rsidRPr="00000000" w14:paraId="00000F6A">
      <w:pPr>
        <w:rPr>
          <w:sz w:val="22"/>
          <w:szCs w:val="22"/>
          <w:highlight w:val="white"/>
        </w:rPr>
      </w:pPr>
      <w:r w:rsidDel="00000000" w:rsidR="00000000" w:rsidRPr="00000000">
        <w:rPr>
          <w:sz w:val="22"/>
          <w:szCs w:val="22"/>
          <w:highlight w:val="white"/>
          <w:rtl w:val="0"/>
        </w:rPr>
        <w:t xml:space="preserve">You can do this code below, which is mentioned in the stackoverflow link above:</w:t>
      </w:r>
    </w:p>
    <w:p w:rsidR="00000000" w:rsidDel="00000000" w:rsidP="00000000" w:rsidRDefault="00000000" w:rsidRPr="00000000" w14:paraId="00000F6B">
      <w:pPr>
        <w:rPr>
          <w:sz w:val="22"/>
          <w:szCs w:val="22"/>
          <w:highlight w:val="white"/>
        </w:rPr>
      </w:pPr>
      <w:r w:rsidDel="00000000" w:rsidR="00000000" w:rsidRPr="00000000">
        <w:rPr>
          <w:sz w:val="22"/>
          <w:szCs w:val="22"/>
          <w:highlight w:val="white"/>
        </w:rPr>
        <w:drawing>
          <wp:inline distB="114300" distT="114300" distL="114300" distR="114300">
            <wp:extent cx="6153150" cy="1914525"/>
            <wp:effectExtent b="0" l="0" r="0" t="0"/>
            <wp:docPr id="19" name="image12.png"/>
            <a:graphic>
              <a:graphicData uri="http://schemas.openxmlformats.org/drawingml/2006/picture">
                <pic:pic>
                  <pic:nvPicPr>
                    <pic:cNvPr id="0" name="image12.png"/>
                    <pic:cNvPicPr preferRelativeResize="0"/>
                  </pic:nvPicPr>
                  <pic:blipFill>
                    <a:blip r:embed="rId272"/>
                    <a:srcRect b="0" l="0" r="0" t="0"/>
                    <a:stretch>
                      <a:fillRect/>
                    </a:stretch>
                  </pic:blipFill>
                  <pic:spPr>
                    <a:xfrm>
                      <a:off x="0" y="0"/>
                      <a:ext cx="61531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F6C">
      <w:pPr>
        <w:rPr>
          <w:sz w:val="22"/>
          <w:szCs w:val="22"/>
          <w:highlight w:val="white"/>
        </w:rPr>
      </w:pPr>
      <w:r w:rsidDel="00000000" w:rsidR="00000000" w:rsidRPr="00000000">
        <w:rPr>
          <w:rtl w:val="0"/>
        </w:rPr>
      </w:r>
    </w:p>
    <w:p w:rsidR="00000000" w:rsidDel="00000000" w:rsidP="00000000" w:rsidRDefault="00000000" w:rsidRPr="00000000" w14:paraId="00000F6D">
      <w:pPr>
        <w:rPr>
          <w:sz w:val="22"/>
          <w:szCs w:val="22"/>
          <w:highlight w:val="white"/>
        </w:rPr>
      </w:pPr>
      <w:r w:rsidDel="00000000" w:rsidR="00000000" w:rsidRPr="00000000">
        <w:rPr>
          <w:sz w:val="22"/>
          <w:szCs w:val="22"/>
          <w:highlight w:val="white"/>
          <w:rtl w:val="0"/>
        </w:rPr>
        <w:t xml:space="preserve">Another work around here is to create a conda enviroment to donwgrade python’s version to 3.8 and pandas to 1.5.3</w:t>
      </w:r>
    </w:p>
    <w:p w:rsidR="00000000" w:rsidDel="00000000" w:rsidP="00000000" w:rsidRDefault="00000000" w:rsidRPr="00000000" w14:paraId="00000F6E">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create -n pyspark_env python=3.8 pandas=1.5.3 jupyter</w:t>
      </w:r>
    </w:p>
    <w:p w:rsidR="00000000" w:rsidDel="00000000" w:rsidP="00000000" w:rsidRDefault="00000000" w:rsidRPr="00000000" w14:paraId="00000F6F">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activate pyspark_env </w:t>
      </w:r>
    </w:p>
    <w:p w:rsidR="00000000" w:rsidDel="00000000" w:rsidP="00000000" w:rsidRDefault="00000000" w:rsidRPr="00000000" w14:paraId="00000F70">
      <w:pPr>
        <w:rPr>
          <w:sz w:val="22"/>
          <w:szCs w:val="22"/>
          <w:highlight w:val="white"/>
        </w:rPr>
      </w:pPr>
      <w:r w:rsidDel="00000000" w:rsidR="00000000" w:rsidRPr="00000000">
        <w:rPr>
          <w:rtl w:val="0"/>
        </w:rPr>
      </w:r>
    </w:p>
    <w:p w:rsidR="00000000" w:rsidDel="00000000" w:rsidP="00000000" w:rsidRDefault="00000000" w:rsidRPr="00000000" w14:paraId="00000F71">
      <w:pPr>
        <w:pStyle w:val="Heading2"/>
        <w:rPr/>
      </w:pPr>
      <w:bookmarkStart w:colFirst="0" w:colLast="0" w:name="_pa9apvopwpbv" w:id="423"/>
      <w:bookmarkEnd w:id="423"/>
      <w:r w:rsidDel="00000000" w:rsidR="00000000" w:rsidRPr="00000000">
        <w:rPr>
          <w:rtl w:val="0"/>
        </w:rPr>
        <w:t xml:space="preserve">Cannot create a cluster: Insufficient 'SSD_TOTAL_GB' quota. Requested 500.0, available 250.0.</w:t>
      </w:r>
    </w:p>
    <w:p w:rsidR="00000000" w:rsidDel="00000000" w:rsidP="00000000" w:rsidRDefault="00000000" w:rsidRPr="00000000" w14:paraId="00000F72">
      <w:pPr>
        <w:rPr>
          <w:sz w:val="22"/>
          <w:szCs w:val="22"/>
          <w:highlight w:val="white"/>
        </w:rPr>
      </w:pPr>
      <w:r w:rsidDel="00000000" w:rsidR="00000000" w:rsidRPr="00000000">
        <w:rPr>
          <w:sz w:val="22"/>
          <w:szCs w:val="22"/>
          <w:highlight w:val="white"/>
          <w:rtl w:val="0"/>
        </w:rPr>
        <w:t xml:space="preserve">A: The master and worker nodes are allocated a maximum of 250 GB of memory combined. In the configuration section, adhere to the following specifications:</w:t>
      </w:r>
    </w:p>
    <w:p w:rsidR="00000000" w:rsidDel="00000000" w:rsidP="00000000" w:rsidRDefault="00000000" w:rsidRPr="00000000" w14:paraId="00000F73">
      <w:pPr>
        <w:rPr>
          <w:sz w:val="22"/>
          <w:szCs w:val="22"/>
          <w:highlight w:val="white"/>
        </w:rPr>
      </w:pPr>
      <w:r w:rsidDel="00000000" w:rsidR="00000000" w:rsidRPr="00000000">
        <w:rPr>
          <w:sz w:val="22"/>
          <w:szCs w:val="22"/>
          <w:highlight w:val="white"/>
          <w:rtl w:val="0"/>
        </w:rPr>
        <w:t xml:space="preserve">Master Node:</w:t>
      </w:r>
    </w:p>
    <w:p w:rsidR="00000000" w:rsidDel="00000000" w:rsidP="00000000" w:rsidRDefault="00000000" w:rsidRPr="00000000" w14:paraId="00000F74">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75">
      <w:pPr>
        <w:rPr>
          <w:sz w:val="22"/>
          <w:szCs w:val="22"/>
          <w:highlight w:val="white"/>
        </w:rPr>
      </w:pPr>
      <w:r w:rsidDel="00000000" w:rsidR="00000000" w:rsidRPr="00000000">
        <w:rPr>
          <w:sz w:val="22"/>
          <w:szCs w:val="22"/>
          <w:highlight w:val="white"/>
          <w:rtl w:val="0"/>
        </w:rPr>
        <w:t xml:space="preserve">Primary disk size: 85 GB</w:t>
      </w:r>
    </w:p>
    <w:p w:rsidR="00000000" w:rsidDel="00000000" w:rsidP="00000000" w:rsidRDefault="00000000" w:rsidRPr="00000000" w14:paraId="00000F76">
      <w:pPr>
        <w:rPr>
          <w:sz w:val="22"/>
          <w:szCs w:val="22"/>
          <w:highlight w:val="white"/>
        </w:rPr>
      </w:pPr>
      <w:r w:rsidDel="00000000" w:rsidR="00000000" w:rsidRPr="00000000">
        <w:rPr>
          <w:sz w:val="22"/>
          <w:szCs w:val="22"/>
          <w:highlight w:val="white"/>
          <w:rtl w:val="0"/>
        </w:rPr>
        <w:t xml:space="preserve">Worker Node:</w:t>
      </w:r>
    </w:p>
    <w:p w:rsidR="00000000" w:rsidDel="00000000" w:rsidP="00000000" w:rsidRDefault="00000000" w:rsidRPr="00000000" w14:paraId="00000F77">
      <w:pPr>
        <w:rPr>
          <w:sz w:val="22"/>
          <w:szCs w:val="22"/>
          <w:highlight w:val="white"/>
        </w:rPr>
      </w:pPr>
      <w:r w:rsidDel="00000000" w:rsidR="00000000" w:rsidRPr="00000000">
        <w:rPr>
          <w:sz w:val="22"/>
          <w:szCs w:val="22"/>
          <w:highlight w:val="white"/>
          <w:rtl w:val="0"/>
        </w:rPr>
        <w:t xml:space="preserve">Number of worker nodes: 2</w:t>
      </w:r>
    </w:p>
    <w:p w:rsidR="00000000" w:rsidDel="00000000" w:rsidP="00000000" w:rsidRDefault="00000000" w:rsidRPr="00000000" w14:paraId="00000F78">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79">
      <w:pPr>
        <w:rPr>
          <w:sz w:val="22"/>
          <w:szCs w:val="22"/>
          <w:highlight w:val="white"/>
        </w:rPr>
      </w:pPr>
      <w:r w:rsidDel="00000000" w:rsidR="00000000" w:rsidRPr="00000000">
        <w:rPr>
          <w:sz w:val="22"/>
          <w:szCs w:val="22"/>
          <w:highlight w:val="white"/>
          <w:rtl w:val="0"/>
        </w:rPr>
        <w:t xml:space="preserve">Primary disk size: 80 GB</w:t>
      </w:r>
    </w:p>
    <w:p w:rsidR="00000000" w:rsidDel="00000000" w:rsidP="00000000" w:rsidRDefault="00000000" w:rsidRPr="00000000" w14:paraId="00000F7A">
      <w:pPr>
        <w:rPr>
          <w:sz w:val="22"/>
          <w:szCs w:val="22"/>
          <w:highlight w:val="white"/>
        </w:rPr>
      </w:pPr>
      <w:r w:rsidDel="00000000" w:rsidR="00000000" w:rsidRPr="00000000">
        <w:rPr>
          <w:sz w:val="22"/>
          <w:szCs w:val="22"/>
          <w:highlight w:val="white"/>
          <w:rtl w:val="0"/>
        </w:rPr>
        <w:t xml:space="preserve">You can allocate up to 82.5 GB memory for worker nodes, keeping in mind that the total memory allocated across all nodes cannot exceed 250 GB.</w:t>
      </w:r>
    </w:p>
    <w:p w:rsidR="00000000" w:rsidDel="00000000" w:rsidP="00000000" w:rsidRDefault="00000000" w:rsidRPr="00000000" w14:paraId="00000F7B">
      <w:pPr>
        <w:rPr>
          <w:sz w:val="22"/>
          <w:szCs w:val="22"/>
          <w:highlight w:val="white"/>
        </w:rPr>
      </w:pPr>
      <w:r w:rsidDel="00000000" w:rsidR="00000000" w:rsidRPr="00000000">
        <w:rPr>
          <w:rtl w:val="0"/>
        </w:rPr>
      </w:r>
    </w:p>
    <w:p w:rsidR="00000000" w:rsidDel="00000000" w:rsidP="00000000" w:rsidRDefault="00000000" w:rsidRPr="00000000" w14:paraId="00000F7C">
      <w:pPr>
        <w:pStyle w:val="Heading2"/>
        <w:rPr/>
      </w:pPr>
      <w:bookmarkStart w:colFirst="0" w:colLast="0" w:name="_ckfsegnx7a6k" w:id="424"/>
      <w:bookmarkEnd w:id="424"/>
      <w:r w:rsidDel="00000000" w:rsidR="00000000" w:rsidRPr="00000000">
        <w:rPr>
          <w:rtl w:val="0"/>
        </w:rPr>
        <w:t xml:space="preserve">Setting JAVA_HOME with Homebrew on Apple Silicon</w:t>
      </w:r>
      <w:r w:rsidDel="00000000" w:rsidR="00000000" w:rsidRPr="00000000">
        <w:rPr>
          <w:rtl w:val="0"/>
        </w:rPr>
      </w:r>
    </w:p>
    <w:p w:rsidR="00000000" w:rsidDel="00000000" w:rsidP="00000000" w:rsidRDefault="00000000" w:rsidRPr="00000000" w14:paraId="00000F7D">
      <w:pPr>
        <w:rPr/>
      </w:pPr>
      <w:r w:rsidDel="00000000" w:rsidR="00000000" w:rsidRPr="00000000">
        <w:rPr>
          <w:rtl w:val="0"/>
        </w:rPr>
        <w:t xml:space="preserve">The MacOS setup instruction (</w:t>
      </w:r>
      <w:hyperlink r:id="rId273">
        <w:r w:rsidDel="00000000" w:rsidR="00000000" w:rsidRPr="00000000">
          <w:rPr>
            <w:u w:val="single"/>
            <w:rtl w:val="0"/>
          </w:rPr>
          <w:t xml:space="preserve">https://github.com/DataTalksClub/data-engineering-zoomcamp/blob/main/05-batch/setup/macos.md#installing-java</w:t>
        </w:r>
      </w:hyperlink>
      <w:r w:rsidDel="00000000" w:rsidR="00000000" w:rsidRPr="00000000">
        <w:rPr>
          <w:rtl w:val="0"/>
        </w:rPr>
        <w:t xml:space="preserve">) for setting the </w:t>
      </w:r>
      <w:r w:rsidDel="00000000" w:rsidR="00000000" w:rsidRPr="00000000">
        <w:rPr>
          <w:b w:val="1"/>
          <w:i w:val="1"/>
          <w:rtl w:val="0"/>
        </w:rPr>
        <w:t xml:space="preserve">JAVA_HOME</w:t>
      </w:r>
      <w:r w:rsidDel="00000000" w:rsidR="00000000" w:rsidRPr="00000000">
        <w:rPr>
          <w:rtl w:val="0"/>
        </w:rPr>
        <w:t xml:space="preserve"> environment variable is for Intel-based Macs which have a default install location at </w:t>
      </w:r>
      <w:r w:rsidDel="00000000" w:rsidR="00000000" w:rsidRPr="00000000">
        <w:rPr>
          <w:rFonts w:ascii="Courier New" w:cs="Courier New" w:eastAsia="Courier New" w:hAnsi="Courier New"/>
          <w:rtl w:val="0"/>
        </w:rPr>
        <w:t xml:space="preserve">/usr/local/</w:t>
      </w:r>
      <w:r w:rsidDel="00000000" w:rsidR="00000000" w:rsidRPr="00000000">
        <w:rPr>
          <w:rtl w:val="0"/>
        </w:rPr>
        <w:t xml:space="preserve">. If you have an Apple Silicon mac, you will have to set </w:t>
      </w:r>
      <w:r w:rsidDel="00000000" w:rsidR="00000000" w:rsidRPr="00000000">
        <w:rPr>
          <w:b w:val="1"/>
          <w:i w:val="1"/>
          <w:rtl w:val="0"/>
        </w:rPr>
        <w:t xml:space="preserve">JAVA_HOME</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/opt/homebrew/</w:t>
      </w:r>
      <w:r w:rsidDel="00000000" w:rsidR="00000000" w:rsidRPr="00000000">
        <w:rPr>
          <w:rtl w:val="0"/>
        </w:rPr>
        <w:t xml:space="preserve">, specifically in your </w:t>
      </w:r>
      <w:r w:rsidDel="00000000" w:rsidR="00000000" w:rsidRPr="00000000">
        <w:rPr>
          <w:rFonts w:ascii="Courier New" w:cs="Courier New" w:eastAsia="Courier New" w:hAnsi="Courier New"/>
          <w:rtl w:val="0"/>
        </w:rPr>
        <w:t xml:space="preserve">.bashrc</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.zshrc</w:t>
      </w:r>
      <w:r w:rsidDel="00000000" w:rsidR="00000000" w:rsidRPr="00000000">
        <w:rPr>
          <w:rtl w:val="0"/>
        </w:rPr>
        <w:t xml:space="preserve">:</w:t>
      </w:r>
    </w:p>
    <w:p w:rsidR="00000000" w:rsidDel="00000000" w:rsidP="00000000" w:rsidRDefault="00000000" w:rsidRPr="00000000" w14:paraId="00000F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JAVA_HOME="/opt/homebrew/opt/openjdk/bin"</w:t>
      </w:r>
    </w:p>
    <w:p w:rsidR="00000000" w:rsidDel="00000000" w:rsidP="00000000" w:rsidRDefault="00000000" w:rsidRPr="00000000" w14:paraId="00000F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PATH="$JAVA_HOME:$PATH"</w:t>
      </w:r>
    </w:p>
    <w:p w:rsidR="00000000" w:rsidDel="00000000" w:rsidP="00000000" w:rsidRDefault="00000000" w:rsidRPr="00000000" w14:paraId="00000F80">
      <w:pPr>
        <w:spacing w:line="240" w:lineRule="auto"/>
        <w:rPr>
          <w:rFonts w:ascii="Courier New" w:cs="Courier New" w:eastAsia="Courier New" w:hAnsi="Courier New"/>
          <w:shd w:fill="b7b7b7" w:val="clear"/>
        </w:rPr>
      </w:pPr>
      <w:r w:rsidDel="00000000" w:rsidR="00000000" w:rsidRPr="00000000">
        <w:rPr>
          <w:rtl w:val="0"/>
        </w:rPr>
        <w:t xml:space="preserve">Confirm that your path was correctly set by running the command:</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hd w:fill="b7b7b7" w:val="clear"/>
          <w:rtl w:val="0"/>
        </w:rPr>
        <w:t xml:space="preserve">which java</w:t>
      </w:r>
    </w:p>
    <w:p w:rsidR="00000000" w:rsidDel="00000000" w:rsidP="00000000" w:rsidRDefault="00000000" w:rsidRPr="00000000" w14:paraId="00000F81">
      <w:pPr>
        <w:spacing w:line="240" w:lineRule="auto"/>
        <w:rPr/>
      </w:pPr>
      <w:r w:rsidDel="00000000" w:rsidR="00000000" w:rsidRPr="00000000">
        <w:rPr>
          <w:rtl w:val="0"/>
        </w:rPr>
        <w:t xml:space="preserve">You should expect to see the output:</w:t>
      </w:r>
    </w:p>
    <w:p w:rsidR="00000000" w:rsidDel="00000000" w:rsidP="00000000" w:rsidRDefault="00000000" w:rsidRPr="00000000" w14:paraId="00000F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/opt/homebrew/opt/openjdk/bin/java</w:t>
      </w:r>
    </w:p>
    <w:p w:rsidR="00000000" w:rsidDel="00000000" w:rsidP="00000000" w:rsidRDefault="00000000" w:rsidRPr="00000000" w14:paraId="00000F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Check java version with the next command:</w:t>
      </w:r>
    </w:p>
    <w:p w:rsidR="00000000" w:rsidDel="00000000" w:rsidP="00000000" w:rsidRDefault="00000000" w:rsidRPr="00000000" w14:paraId="00000F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F85">
      <w:pPr>
        <w:rPr/>
      </w:pPr>
      <w:r w:rsidDel="00000000" w:rsidR="00000000" w:rsidRPr="00000000">
        <w:rPr>
          <w:rtl w:val="0"/>
        </w:rPr>
        <w:t xml:space="preserve">Reference: </w:t>
      </w:r>
      <w:hyperlink r:id="rId274">
        <w:r w:rsidDel="00000000" w:rsidR="00000000" w:rsidRPr="00000000">
          <w:rPr>
            <w:u w:val="single"/>
            <w:rtl w:val="0"/>
          </w:rPr>
          <w:t xml:space="preserve">https://docs.brew.sh/Installation</w:t>
        </w:r>
      </w:hyperlink>
      <w:r w:rsidDel="00000000" w:rsidR="00000000" w:rsidRPr="00000000">
        <w:rPr>
          <w:rtl w:val="0"/>
        </w:rPr>
        <w:t xml:space="preserve"> </w:t>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pStyle w:val="Heading2"/>
        <w:rPr/>
      </w:pPr>
      <w:bookmarkStart w:colFirst="0" w:colLast="0" w:name="_feaz9765jaha" w:id="425"/>
      <w:bookmarkEnd w:id="425"/>
      <w:r w:rsidDel="00000000" w:rsidR="00000000" w:rsidRPr="00000000">
        <w:rPr>
          <w:rtl w:val="0"/>
        </w:rPr>
        <w:t xml:space="preserve">Subnetwork 'default' does not support Private Google Access which is required for Dataproc clusters when 'internal_ip_only' is set to 'true'. Enable Private Google Access on subnetwork 'default' or set 'internal_ip_only' to 'false'.</w:t>
      </w:r>
    </w:p>
    <w:p w:rsidR="00000000" w:rsidDel="00000000" w:rsidP="00000000" w:rsidRDefault="00000000" w:rsidRPr="00000000" w14:paraId="00000F88">
      <w:pPr>
        <w:spacing w:line="240" w:lineRule="auto"/>
        <w:rPr/>
      </w:pPr>
      <w:r w:rsidDel="00000000" w:rsidR="00000000" w:rsidRPr="00000000">
        <w:rPr>
          <w:rtl w:val="0"/>
        </w:rPr>
        <w:t xml:space="preserve">Search for VPC in Google Cloud Console</w:t>
      </w:r>
    </w:p>
    <w:p w:rsidR="00000000" w:rsidDel="00000000" w:rsidP="00000000" w:rsidRDefault="00000000" w:rsidRPr="00000000" w14:paraId="00000F89">
      <w:pPr>
        <w:spacing w:line="240" w:lineRule="auto"/>
        <w:rPr/>
      </w:pPr>
      <w:r w:rsidDel="00000000" w:rsidR="00000000" w:rsidRPr="00000000">
        <w:rPr>
          <w:rtl w:val="0"/>
        </w:rPr>
        <w:t xml:space="preserve">Navigate to the second tab “SUBNETS IN CURRENT PROJECT”</w:t>
      </w:r>
    </w:p>
    <w:p w:rsidR="00000000" w:rsidDel="00000000" w:rsidP="00000000" w:rsidRDefault="00000000" w:rsidRPr="00000000" w14:paraId="00000F8A">
      <w:pPr>
        <w:spacing w:line="240" w:lineRule="auto"/>
        <w:rPr/>
      </w:pPr>
      <w:r w:rsidDel="00000000" w:rsidR="00000000" w:rsidRPr="00000000">
        <w:rPr>
          <w:rtl w:val="0"/>
        </w:rPr>
        <w:t xml:space="preserve">Look for the region/location where your dataproc will be located and click on it</w:t>
      </w:r>
    </w:p>
    <w:p w:rsidR="00000000" w:rsidDel="00000000" w:rsidP="00000000" w:rsidRDefault="00000000" w:rsidRPr="00000000" w14:paraId="00000F8B">
      <w:pPr>
        <w:spacing w:line="240" w:lineRule="auto"/>
        <w:rPr/>
      </w:pPr>
      <w:r w:rsidDel="00000000" w:rsidR="00000000" w:rsidRPr="00000000">
        <w:rPr>
          <w:rtl w:val="0"/>
        </w:rPr>
        <w:t xml:space="preserve">Click the edit button and toggle on the button for “Private Google Access”</w:t>
      </w:r>
    </w:p>
    <w:p w:rsidR="00000000" w:rsidDel="00000000" w:rsidP="00000000" w:rsidRDefault="00000000" w:rsidRPr="00000000" w14:paraId="00000F8C">
      <w:pPr>
        <w:spacing w:line="240" w:lineRule="auto"/>
        <w:rPr/>
      </w:pPr>
      <w:r w:rsidDel="00000000" w:rsidR="00000000" w:rsidRPr="00000000">
        <w:rPr>
          <w:rtl w:val="0"/>
        </w:rPr>
        <w:t xml:space="preserve">Save changes.</w:t>
      </w:r>
    </w:p>
    <w:p w:rsidR="00000000" w:rsidDel="00000000" w:rsidP="00000000" w:rsidRDefault="00000000" w:rsidRPr="00000000" w14:paraId="00000F8D">
      <w:pPr>
        <w:pStyle w:val="Heading2"/>
        <w:rPr/>
      </w:pPr>
      <w:bookmarkStart w:colFirst="0" w:colLast="0" w:name="_ippt4injy03g" w:id="426"/>
      <w:bookmarkEnd w:id="426"/>
      <w:r w:rsidDel="00000000" w:rsidR="00000000" w:rsidRPr="00000000">
        <w:rPr>
          <w:rtl w:val="0"/>
        </w:rPr>
        <w:br w:type="textWrapping"/>
        <w:t xml:space="preserve">Spark is working, however, nothing appears in the Spark UI (e.g., .show())?</w:t>
      </w:r>
    </w:p>
    <w:p w:rsidR="00000000" w:rsidDel="00000000" w:rsidP="00000000" w:rsidRDefault="00000000" w:rsidRPr="00000000" w14:paraId="00000F8E">
      <w:pPr>
        <w:rPr/>
      </w:pPr>
      <w:r w:rsidDel="00000000" w:rsidR="00000000" w:rsidRPr="00000000">
        <w:rPr>
          <w:rtl w:val="0"/>
        </w:rPr>
        <w:br w:type="textWrapping"/>
        <w:t xml:space="preserve">Since we used multiple notebooks during the course, it's possible that there are more than one Spark session active. It’s highly likely that you are observing the incorrect one. Follow these steps to troubleshoot:</w:t>
      </w:r>
    </w:p>
    <w:p w:rsidR="00000000" w:rsidDel="00000000" w:rsidP="00000000" w:rsidRDefault="00000000" w:rsidRPr="00000000" w14:paraId="00000F8F">
      <w:pPr>
        <w:widowControl w:val="0"/>
        <w:numPr>
          <w:ilvl w:val="0"/>
          <w:numId w:val="119"/>
        </w:numPr>
        <w:shd w:fill="auto" w:val="clear"/>
        <w:spacing w:after="0" w:afterAutospacing="0" w:before="240" w:lineRule="auto"/>
        <w:ind w:left="720" w:hanging="360"/>
        <w:rPr>
          <w:color w:val="1f1f1f"/>
        </w:rPr>
      </w:pPr>
      <w:r w:rsidDel="00000000" w:rsidR="00000000" w:rsidRPr="00000000">
        <w:rPr>
          <w:color w:val="1f1f1f"/>
          <w:rtl w:val="0"/>
        </w:rPr>
        <w:t xml:space="preserve">Spark uses port </w:t>
      </w:r>
      <w:r w:rsidDel="00000000" w:rsidR="00000000" w:rsidRPr="00000000">
        <w:rPr>
          <w:b w:val="1"/>
          <w:color w:val="1f1f1f"/>
          <w:rtl w:val="0"/>
        </w:rPr>
        <w:t xml:space="preserve">4040</w:t>
      </w:r>
      <w:r w:rsidDel="00000000" w:rsidR="00000000" w:rsidRPr="00000000">
        <w:rPr>
          <w:color w:val="1f1f1f"/>
          <w:rtl w:val="0"/>
        </w:rPr>
        <w:t xml:space="preserve"> by default, but if more than one session is active, it will try to use the next available port (e.g., </w:t>
      </w:r>
      <w:r w:rsidDel="00000000" w:rsidR="00000000" w:rsidRPr="00000000">
        <w:rPr>
          <w:b w:val="1"/>
          <w:color w:val="1f1f1f"/>
          <w:rtl w:val="0"/>
        </w:rPr>
        <w:t xml:space="preserve">4041</w:t>
      </w:r>
      <w:r w:rsidDel="00000000" w:rsidR="00000000" w:rsidRPr="00000000">
        <w:rPr>
          <w:color w:val="1f1f1f"/>
          <w:rtl w:val="0"/>
        </w:rPr>
        <w:t xml:space="preserve">).</w:t>
      </w:r>
    </w:p>
    <w:p w:rsidR="00000000" w:rsidDel="00000000" w:rsidP="00000000" w:rsidRDefault="00000000" w:rsidRPr="00000000" w14:paraId="00000F90">
      <w:pPr>
        <w:widowControl w:val="0"/>
        <w:numPr>
          <w:ilvl w:val="0"/>
          <w:numId w:val="119"/>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Ensure you're viewing the correct </w:t>
      </w:r>
      <w:r w:rsidDel="00000000" w:rsidR="00000000" w:rsidRPr="00000000">
        <w:rPr>
          <w:b w:val="1"/>
          <w:color w:val="1f1f1f"/>
          <w:rtl w:val="0"/>
        </w:rPr>
        <w:t xml:space="preserve">Spark Web UI</w:t>
      </w:r>
      <w:r w:rsidDel="00000000" w:rsidR="00000000" w:rsidRPr="00000000">
        <w:rPr>
          <w:color w:val="1f1f1f"/>
          <w:rtl w:val="0"/>
        </w:rPr>
        <w:t xml:space="preserve"> for the application where your jobs are running.</w:t>
      </w:r>
    </w:p>
    <w:p w:rsidR="00000000" w:rsidDel="00000000" w:rsidP="00000000" w:rsidRDefault="00000000" w:rsidRPr="00000000" w14:paraId="00000F91">
      <w:pPr>
        <w:widowControl w:val="0"/>
        <w:numPr>
          <w:ilvl w:val="0"/>
          <w:numId w:val="119"/>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Verify the </w:t>
      </w:r>
      <w:r w:rsidDel="00000000" w:rsidR="00000000" w:rsidRPr="00000000">
        <w:rPr>
          <w:b w:val="1"/>
          <w:color w:val="1f1f1f"/>
          <w:rtl w:val="0"/>
        </w:rPr>
        <w:t xml:space="preserve">current application session address</w:t>
      </w:r>
      <w:r w:rsidDel="00000000" w:rsidR="00000000" w:rsidRPr="00000000">
        <w:rPr>
          <w:color w:val="1f1f1f"/>
          <w:rtl w:val="0"/>
        </w:rPr>
        <w:t xml:space="preserve">: </w:t>
      </w:r>
    </w:p>
    <w:p w:rsidR="00000000" w:rsidDel="00000000" w:rsidP="00000000" w:rsidRDefault="00000000" w:rsidRPr="00000000" w14:paraId="00000F92">
      <w:pPr>
        <w:widowControl w:val="0"/>
        <w:numPr>
          <w:ilvl w:val="1"/>
          <w:numId w:val="119"/>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Eg: Using </w:t>
      </w:r>
      <w:r w:rsidDel="00000000" w:rsidR="00000000" w:rsidRPr="00000000">
        <w:rPr>
          <w:rFonts w:ascii="Consolas" w:cs="Consolas" w:eastAsia="Consolas" w:hAnsi="Consolas"/>
          <w:color w:val="abb2bf"/>
          <w:sz w:val="20"/>
          <w:szCs w:val="20"/>
          <w:shd w:fill="282c34" w:val="clear"/>
          <w:rtl w:val="0"/>
        </w:rPr>
        <w:t xml:space="preserve">spark.sparkContext.uiWebUrl</w:t>
      </w:r>
      <w:r w:rsidDel="00000000" w:rsidR="00000000" w:rsidRPr="00000000">
        <w:rPr>
          <w:color w:val="1f1f1f"/>
          <w:rtl w:val="0"/>
        </w:rPr>
        <w:t xml:space="preserve"> command in your session.</w:t>
      </w:r>
    </w:p>
    <w:p w:rsidR="00000000" w:rsidDel="00000000" w:rsidP="00000000" w:rsidRDefault="00000000" w:rsidRPr="00000000" w14:paraId="00000F93">
      <w:pPr>
        <w:widowControl w:val="0"/>
        <w:numPr>
          <w:ilvl w:val="1"/>
          <w:numId w:val="119"/>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Expected output: </w:t>
      </w:r>
      <w:hyperlink r:id="rId275">
        <w:r w:rsidDel="00000000" w:rsidR="00000000" w:rsidRPr="00000000">
          <w:rPr>
            <w:rFonts w:ascii="Consolas" w:cs="Consolas" w:eastAsia="Consolas" w:hAnsi="Consolas"/>
            <w:color w:val="abb2bf"/>
            <w:sz w:val="20"/>
            <w:szCs w:val="20"/>
            <w:shd w:fill="282c34" w:val="clear"/>
            <w:rtl w:val="0"/>
          </w:rPr>
          <w:t xml:space="preserve">http://your.application.session.address.internal:4041</w:t>
        </w:r>
      </w:hyperlink>
      <w:r w:rsidDel="00000000" w:rsidR="00000000" w:rsidRPr="00000000">
        <w:rPr>
          <w:color w:val="1f1f1f"/>
          <w:rtl w:val="0"/>
        </w:rPr>
        <w:t xml:space="preserve"> </w:t>
      </w:r>
    </w:p>
    <w:p w:rsidR="00000000" w:rsidDel="00000000" w:rsidP="00000000" w:rsidRDefault="00000000" w:rsidRPr="00000000" w14:paraId="00000F94">
      <w:pPr>
        <w:widowControl w:val="0"/>
        <w:numPr>
          <w:ilvl w:val="1"/>
          <w:numId w:val="119"/>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Indicating </w:t>
      </w:r>
      <w:r w:rsidDel="00000000" w:rsidR="00000000" w:rsidRPr="00000000">
        <w:rPr>
          <w:b w:val="1"/>
          <w:color w:val="1f1f1f"/>
          <w:rtl w:val="0"/>
        </w:rPr>
        <w:t xml:space="preserve">port </w:t>
      </w:r>
      <w:r w:rsidDel="00000000" w:rsidR="00000000" w:rsidRPr="00000000">
        <w:rPr>
          <w:rFonts w:ascii="Consolas" w:cs="Consolas" w:eastAsia="Consolas" w:hAnsi="Consolas"/>
          <w:color w:val="abb2bf"/>
          <w:sz w:val="20"/>
          <w:szCs w:val="20"/>
          <w:shd w:fill="282c34" w:val="clear"/>
          <w:rtl w:val="0"/>
        </w:rPr>
        <w:t xml:space="preserve">4041</w:t>
      </w:r>
      <w:r w:rsidDel="00000000" w:rsidR="00000000" w:rsidRPr="00000000">
        <w:rPr>
          <w:rtl w:val="0"/>
        </w:rPr>
      </w:r>
    </w:p>
    <w:p w:rsidR="00000000" w:rsidDel="00000000" w:rsidP="00000000" w:rsidRDefault="00000000" w:rsidRPr="00000000" w14:paraId="00000F95">
      <w:pPr>
        <w:widowControl w:val="0"/>
        <w:numPr>
          <w:ilvl w:val="0"/>
          <w:numId w:val="119"/>
        </w:numPr>
        <w:shd w:fill="auto" w:val="clear"/>
        <w:spacing w:after="240" w:before="0" w:beforeAutospacing="0" w:lineRule="auto"/>
        <w:ind w:left="720" w:hanging="360"/>
        <w:rPr>
          <w:color w:val="1f1f1f"/>
        </w:rPr>
      </w:pPr>
      <w:r w:rsidDel="00000000" w:rsidR="00000000" w:rsidRPr="00000000">
        <w:rPr>
          <w:color w:val="1f1f1f"/>
          <w:rtl w:val="0"/>
        </w:rPr>
        <w:t xml:space="preserve">If using a VM, make sure you forward the identified port to access the web ui on the </w:t>
      </w:r>
      <w:r w:rsidDel="00000000" w:rsidR="00000000" w:rsidRPr="00000000">
        <w:rPr>
          <w:rFonts w:ascii="Consolas" w:cs="Consolas" w:eastAsia="Consolas" w:hAnsi="Consolas"/>
          <w:color w:val="abb2bf"/>
          <w:sz w:val="20"/>
          <w:szCs w:val="20"/>
          <w:shd w:fill="282c34" w:val="clear"/>
          <w:rtl w:val="0"/>
        </w:rPr>
        <w:t xml:space="preserve">localhost:&lt;port&gt;</w:t>
      </w:r>
      <w:r w:rsidDel="00000000" w:rsidR="00000000" w:rsidRPr="00000000">
        <w:rPr>
          <w:color w:val="1f1f1f"/>
          <w:rtl w:val="0"/>
        </w:rPr>
        <w:t xml:space="preserve">.</w:t>
      </w:r>
      <w:r w:rsidDel="00000000" w:rsidR="00000000" w:rsidRPr="00000000">
        <w:rPr>
          <w:rtl w:val="0"/>
        </w:rPr>
      </w:r>
    </w:p>
    <w:p w:rsidR="00000000" w:rsidDel="00000000" w:rsidP="00000000" w:rsidRDefault="00000000" w:rsidRPr="00000000" w14:paraId="00000F96">
      <w:pPr>
        <w:widowControl w:val="0"/>
        <w:shd w:fill="auto" w:val="clear"/>
        <w:spacing w:after="240" w:before="240" w:lineRule="auto"/>
        <w:rPr>
          <w:color w:val="1f1f1f"/>
        </w:rPr>
      </w:pPr>
      <w:r w:rsidDel="00000000" w:rsidR="00000000" w:rsidRPr="00000000">
        <w:rPr>
          <w:rtl w:val="0"/>
        </w:rPr>
      </w:r>
    </w:p>
    <w:p w:rsidR="00000000" w:rsidDel="00000000" w:rsidP="00000000" w:rsidRDefault="00000000" w:rsidRPr="00000000" w14:paraId="00000F97">
      <w:pPr>
        <w:spacing w:line="240" w:lineRule="auto"/>
        <w:rPr/>
      </w:pPr>
      <w:r w:rsidDel="00000000" w:rsidR="00000000" w:rsidRPr="00000000">
        <w:rPr>
          <w:rtl w:val="0"/>
        </w:rPr>
      </w:r>
    </w:p>
    <w:p w:rsidR="00000000" w:rsidDel="00000000" w:rsidP="00000000" w:rsidRDefault="00000000" w:rsidRPr="00000000" w14:paraId="00000F98">
      <w:pPr>
        <w:pStyle w:val="Heading1"/>
        <w:rPr/>
      </w:pPr>
      <w:bookmarkStart w:colFirst="0" w:colLast="0" w:name="_a6r752g4lijr" w:id="427"/>
      <w:bookmarkEnd w:id="427"/>
      <w:r w:rsidDel="00000000" w:rsidR="00000000" w:rsidRPr="00000000">
        <w:rPr>
          <w:rtl w:val="0"/>
        </w:rPr>
        <w:t xml:space="preserve">Module 6: streaming with kafka</w:t>
      </w:r>
    </w:p>
    <w:p w:rsidR="00000000" w:rsidDel="00000000" w:rsidP="00000000" w:rsidRDefault="00000000" w:rsidRPr="00000000" w14:paraId="00000F99">
      <w:pPr>
        <w:pStyle w:val="Heading2"/>
        <w:rPr/>
      </w:pPr>
      <w:bookmarkStart w:colFirst="0" w:colLast="0" w:name="_oppe61qf4o7l" w:id="428"/>
      <w:bookmarkEnd w:id="428"/>
      <w:r w:rsidDel="00000000" w:rsidR="00000000" w:rsidRPr="00000000">
        <w:rPr>
          <w:rtl w:val="0"/>
        </w:rPr>
        <w:t xml:space="preserve">Could not start docker image “control-center” from the docker-compose.yaml file.</w:t>
      </w:r>
    </w:p>
    <w:p w:rsidR="00000000" w:rsidDel="00000000" w:rsidP="00000000" w:rsidRDefault="00000000" w:rsidRPr="00000000" w14:paraId="00000F9A">
      <w:pPr>
        <w:rPr/>
      </w:pPr>
      <w:r w:rsidDel="00000000" w:rsidR="00000000" w:rsidRPr="00000000">
        <w:rPr>
          <w:rtl w:val="0"/>
        </w:rPr>
        <w:t xml:space="preserve">Check Docker Compose File:</w:t>
      </w:r>
    </w:p>
    <w:p w:rsidR="00000000" w:rsidDel="00000000" w:rsidP="00000000" w:rsidRDefault="00000000" w:rsidRPr="00000000" w14:paraId="00000F9B">
      <w:pPr>
        <w:rPr/>
      </w:pPr>
      <w:r w:rsidDel="00000000" w:rsidR="00000000" w:rsidRPr="00000000">
        <w:rPr>
          <w:rtl w:val="0"/>
        </w:rPr>
        <w:t xml:space="preserve">Ensure that your docker-compose.yaml file is correctly configured with the necessary details for the "control-center" service. Check the service name, image name, ports, volumes, environment variables, and any other configurations required for the container to start.</w:t>
      </w:r>
    </w:p>
    <w:p w:rsidR="00000000" w:rsidDel="00000000" w:rsidP="00000000" w:rsidRDefault="00000000" w:rsidRPr="00000000" w14:paraId="00000F9C">
      <w:pPr>
        <w:rPr/>
      </w:pPr>
      <w:r w:rsidDel="00000000" w:rsidR="00000000" w:rsidRPr="00000000">
        <w:rPr>
          <w:rtl w:val="0"/>
        </w:rPr>
        <w:t xml:space="preserve">On Mac OSX 12.2.1 (Monterey) I could not start the kafka control center. I opened Docker Desktop and saw docker images still running from week 4, which I did not see when I typed “docker ps.” I deleted them in docker desktop and then had no problem starting up the kafka environment.</w:t>
      </w:r>
    </w:p>
    <w:p w:rsidR="00000000" w:rsidDel="00000000" w:rsidP="00000000" w:rsidRDefault="00000000" w:rsidRPr="00000000" w14:paraId="00000F9D">
      <w:pPr>
        <w:pStyle w:val="Heading2"/>
        <w:rPr/>
      </w:pPr>
      <w:bookmarkStart w:colFirst="0" w:colLast="0" w:name="_aquns8ex863j" w:id="429"/>
      <w:bookmarkEnd w:id="429"/>
      <w:r w:rsidDel="00000000" w:rsidR="00000000" w:rsidRPr="00000000">
        <w:rPr>
          <w:rtl w:val="0"/>
        </w:rPr>
        <w:t xml:space="preserve">Module “kafka” not found when trying to run producer.py</w:t>
      </w:r>
    </w:p>
    <w:p w:rsidR="00000000" w:rsidDel="00000000" w:rsidP="00000000" w:rsidRDefault="00000000" w:rsidRPr="00000000" w14:paraId="00000F9E">
      <w:pPr>
        <w:rPr/>
      </w:pPr>
      <w:r w:rsidDel="00000000" w:rsidR="00000000" w:rsidRPr="00000000">
        <w:rPr>
          <w:rtl w:val="0"/>
        </w:rPr>
        <w:t xml:space="preserve">Solution from Alexey: create a virtual environment and run requirements.txt and the python files in that environment.</w:t>
      </w:r>
    </w:p>
    <w:p w:rsidR="00000000" w:rsidDel="00000000" w:rsidP="00000000" w:rsidRDefault="00000000" w:rsidRPr="00000000" w14:paraId="00000F9F">
      <w:pPr>
        <w:shd w:fill="f8f8f8" w:val="clear"/>
        <w:rPr/>
      </w:pPr>
      <w:r w:rsidDel="00000000" w:rsidR="00000000" w:rsidRPr="00000000">
        <w:rPr>
          <w:rtl w:val="0"/>
        </w:rPr>
        <w:t xml:space="preserve">To create a virtual env and install packages (run only once)</w:t>
      </w:r>
    </w:p>
    <w:p w:rsidR="00000000" w:rsidDel="00000000" w:rsidP="00000000" w:rsidRDefault="00000000" w:rsidRPr="00000000" w14:paraId="00000FA0">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A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python -m venv env</w:t>
      </w:r>
    </w:p>
    <w:p w:rsidR="00000000" w:rsidDel="00000000" w:rsidP="00000000" w:rsidRDefault="00000000" w:rsidRPr="00000000" w14:paraId="00000FA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A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-r ../requirements.txt</w:t>
      </w:r>
    </w:p>
    <w:p w:rsidR="00000000" w:rsidDel="00000000" w:rsidP="00000000" w:rsidRDefault="00000000" w:rsidRPr="00000000" w14:paraId="00000FA4">
      <w:pPr>
        <w:shd w:fill="f8f8f8" w:val="clear"/>
        <w:rPr>
          <w:sz w:val="25"/>
          <w:szCs w:val="25"/>
        </w:rPr>
      </w:pPr>
      <w:r w:rsidDel="00000000" w:rsidR="00000000" w:rsidRPr="00000000">
        <w:rPr>
          <w:sz w:val="25"/>
          <w:szCs w:val="25"/>
          <w:rtl w:val="0"/>
        </w:rPr>
        <w:t xml:space="preserve">To activate it (you'll need to run it every time you need the virtual env):</w:t>
      </w:r>
    </w:p>
    <w:p w:rsidR="00000000" w:rsidDel="00000000" w:rsidP="00000000" w:rsidRDefault="00000000" w:rsidRPr="00000000" w14:paraId="00000FA5">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A6">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shd w:fill="f8f8f8" w:val="clear"/>
        <w:rPr>
          <w:sz w:val="25"/>
          <w:szCs w:val="25"/>
        </w:rPr>
      </w:pPr>
      <w:r w:rsidDel="00000000" w:rsidR="00000000" w:rsidRPr="00000000">
        <w:rPr>
          <w:sz w:val="25"/>
          <w:szCs w:val="25"/>
          <w:rtl w:val="0"/>
        </w:rPr>
        <w:t xml:space="preserve">To deactivate it:</w:t>
      </w:r>
    </w:p>
    <w:p w:rsidR="00000000" w:rsidDel="00000000" w:rsidP="00000000" w:rsidRDefault="00000000" w:rsidRPr="00000000" w14:paraId="00000FA9">
      <w:pPr>
        <w:spacing w:before="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AA">
      <w:pPr>
        <w:spacing w:before="60" w:lineRule="auto"/>
        <w:rPr>
          <w:rFonts w:ascii="Consolas" w:cs="Consolas" w:eastAsia="Consolas" w:hAnsi="Consolas"/>
          <w:sz w:val="20"/>
          <w:szCs w:val="20"/>
        </w:rPr>
      </w:pPr>
      <w:r w:rsidDel="00000000" w:rsidR="00000000" w:rsidRPr="00000000">
        <w:rPr>
          <w:rFonts w:ascii="Roboto Mono" w:cs="Roboto Mono" w:eastAsia="Roboto Mono" w:hAnsi="Roboto Mono"/>
          <w:shd w:fill="f3f3f3" w:val="clear"/>
          <w:rtl w:val="0"/>
        </w:rPr>
        <w:t xml:space="preserve">deactivate</w:t>
      </w:r>
      <w:r w:rsidDel="00000000" w:rsidR="00000000" w:rsidRPr="00000000">
        <w:rPr>
          <w:rtl w:val="0"/>
        </w:rPr>
      </w:r>
    </w:p>
    <w:p w:rsidR="00000000" w:rsidDel="00000000" w:rsidP="00000000" w:rsidRDefault="00000000" w:rsidRPr="00000000" w14:paraId="00000FAB">
      <w:pPr>
        <w:shd w:fill="f8f8f8" w:val="clear"/>
        <w:rPr>
          <w:sz w:val="25"/>
          <w:szCs w:val="25"/>
        </w:rPr>
      </w:pPr>
      <w:r w:rsidDel="00000000" w:rsidR="00000000" w:rsidRPr="00000000">
        <w:rPr>
          <w:sz w:val="25"/>
          <w:szCs w:val="25"/>
          <w:rtl w:val="0"/>
        </w:rPr>
        <w:t xml:space="preserve">This works on MacOS, Linux and Windows - but for Windows the path is slightly different (it's </w:t>
      </w:r>
      <w:r w:rsidDel="00000000" w:rsidR="00000000" w:rsidRPr="00000000">
        <w:rPr>
          <w:rFonts w:ascii="Consolas" w:cs="Consolas" w:eastAsia="Consolas" w:hAnsi="Consolas"/>
          <w:sz w:val="20"/>
          <w:szCs w:val="20"/>
          <w:rtl w:val="0"/>
        </w:rPr>
        <w:t xml:space="preserve">env/Scripts/activate</w:t>
      </w:r>
      <w:r w:rsidDel="00000000" w:rsidR="00000000" w:rsidRPr="00000000">
        <w:rPr>
          <w:sz w:val="25"/>
          <w:szCs w:val="25"/>
          <w:rtl w:val="0"/>
        </w:rPr>
        <w:t xml:space="preserve">)</w:t>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t xml:space="preserve">Also the virtual environment should be created only to run the python file. Docker images should first all be up and running.</w:t>
      </w:r>
    </w:p>
    <w:p w:rsidR="00000000" w:rsidDel="00000000" w:rsidP="00000000" w:rsidRDefault="00000000" w:rsidRPr="00000000" w14:paraId="00000FAE">
      <w:pPr>
        <w:pStyle w:val="Heading2"/>
        <w:rPr/>
      </w:pPr>
      <w:bookmarkStart w:colFirst="0" w:colLast="0" w:name="_86oebqa7c90" w:id="430"/>
      <w:bookmarkEnd w:id="430"/>
      <w:r w:rsidDel="00000000" w:rsidR="00000000" w:rsidRPr="00000000">
        <w:rPr>
          <w:rtl w:val="0"/>
        </w:rPr>
        <w:t xml:space="preserve">Error importing cimpl dll when running avro examples</w:t>
      </w:r>
    </w:p>
    <w:p w:rsidR="00000000" w:rsidDel="00000000" w:rsidP="00000000" w:rsidRDefault="00000000" w:rsidRPr="00000000" w14:paraId="00000FAF">
      <w:pPr>
        <w:rPr>
          <w:rFonts w:ascii="Consolas" w:cs="Consolas" w:eastAsia="Consolas" w:hAnsi="Consolas"/>
        </w:rPr>
      </w:pPr>
      <w:r w:rsidDel="00000000" w:rsidR="00000000" w:rsidRPr="00000000">
        <w:rPr>
          <w:rFonts w:ascii="Consolas" w:cs="Consolas" w:eastAsia="Consolas" w:hAnsi="Consolas"/>
          <w:rtl w:val="0"/>
        </w:rPr>
        <w:t xml:space="preserve">ImportError: DLL load failed while importing cimpl: The specified module could not be found</w:t>
      </w:r>
    </w:p>
    <w:p w:rsidR="00000000" w:rsidDel="00000000" w:rsidP="00000000" w:rsidRDefault="00000000" w:rsidRPr="00000000" w14:paraId="00000FB0">
      <w:pPr>
        <w:rPr>
          <w:rFonts w:ascii="Consolas" w:cs="Consolas" w:eastAsia="Consolas" w:hAnsi="Consolas"/>
        </w:rPr>
      </w:pPr>
      <w:r w:rsidDel="00000000" w:rsidR="00000000" w:rsidRPr="00000000">
        <w:rPr>
          <w:rFonts w:ascii="Consolas" w:cs="Consolas" w:eastAsia="Consolas" w:hAnsi="Consolas"/>
          <w:rtl w:val="0"/>
        </w:rPr>
        <w:t xml:space="preserve">Verify Python Version:</w:t>
      </w:r>
    </w:p>
    <w:p w:rsidR="00000000" w:rsidDel="00000000" w:rsidP="00000000" w:rsidRDefault="00000000" w:rsidRPr="00000000" w14:paraId="00000FB1">
      <w:pPr>
        <w:rPr>
          <w:rFonts w:ascii="Consolas" w:cs="Consolas" w:eastAsia="Consolas" w:hAnsi="Consolas"/>
        </w:rPr>
      </w:pPr>
      <w:r w:rsidDel="00000000" w:rsidR="00000000" w:rsidRPr="00000000">
        <w:rPr>
          <w:rFonts w:ascii="Consolas" w:cs="Consolas" w:eastAsia="Consolas" w:hAnsi="Consolas"/>
          <w:rtl w:val="0"/>
        </w:rPr>
        <w:t xml:space="preserve">Make sure you are using a compatible version of Python with the Avro library. Check the Python version and compatibility requirements specified by the Avro library documentation.</w:t>
      </w:r>
    </w:p>
    <w:p w:rsidR="00000000" w:rsidDel="00000000" w:rsidP="00000000" w:rsidRDefault="00000000" w:rsidRPr="00000000" w14:paraId="00000FB2">
      <w:pPr>
        <w:rPr>
          <w:sz w:val="26"/>
          <w:szCs w:val="26"/>
        </w:rPr>
      </w:pPr>
      <w:r w:rsidDel="00000000" w:rsidR="00000000" w:rsidRPr="00000000">
        <w:rPr>
          <w:sz w:val="26"/>
          <w:szCs w:val="26"/>
          <w:rtl w:val="0"/>
        </w:rPr>
        <w:t xml:space="preserve">... you may have to load </w:t>
      </w:r>
      <w:r w:rsidDel="00000000" w:rsidR="00000000" w:rsidRPr="00000000">
        <w:rPr>
          <w:rFonts w:ascii="Consolas" w:cs="Consolas" w:eastAsia="Consolas" w:hAnsi="Consolas"/>
          <w:rtl w:val="0"/>
        </w:rPr>
        <w:t xml:space="preserve">librdkafka-5d2e2910.dll</w:t>
      </w:r>
      <w:r w:rsidDel="00000000" w:rsidR="00000000" w:rsidRPr="00000000">
        <w:rPr>
          <w:sz w:val="26"/>
          <w:szCs w:val="26"/>
          <w:rtl w:val="0"/>
        </w:rPr>
        <w:t xml:space="preserve"> in the code. Add this before importing avro:</w:t>
      </w:r>
    </w:p>
    <w:p w:rsidR="00000000" w:rsidDel="00000000" w:rsidP="00000000" w:rsidRDefault="00000000" w:rsidRPr="00000000" w14:paraId="00000FB3">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ctypes import CDLL</w:t>
      </w:r>
    </w:p>
    <w:p w:rsidR="00000000" w:rsidDel="00000000" w:rsidP="00000000" w:rsidRDefault="00000000" w:rsidRPr="00000000" w14:paraId="00000FB4">
      <w:pPr>
        <w:rPr>
          <w:rFonts w:ascii="Consolas" w:cs="Consolas" w:eastAsia="Consolas" w:hAnsi="Consolas"/>
        </w:rPr>
      </w:pPr>
      <w:r w:rsidDel="00000000" w:rsidR="00000000" w:rsidRPr="00000000">
        <w:rPr>
          <w:rFonts w:ascii="Consolas" w:cs="Consolas" w:eastAsia="Consolas" w:hAnsi="Consolas"/>
          <w:rtl w:val="0"/>
        </w:rPr>
        <w:t xml:space="preserve">CDLL("C:\\Users\\YOUR_USER_NAME\\anaconda3\\envs\\dtcde\\Lib\\site-packages\\confluent_kafka.libs\librdkafka-5d2e2910.dll")</w:t>
      </w:r>
    </w:p>
    <w:p w:rsidR="00000000" w:rsidDel="00000000" w:rsidP="00000000" w:rsidRDefault="00000000" w:rsidRPr="00000000" w14:paraId="00000FB5">
      <w:pPr>
        <w:rPr/>
      </w:pPr>
      <w:r w:rsidDel="00000000" w:rsidR="00000000" w:rsidRPr="00000000">
        <w:rPr>
          <w:rtl w:val="0"/>
        </w:rPr>
        <w:t xml:space="preserve">It seems that the error may occur depending on the OS and python version installed.</w:t>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t xml:space="preserve">ALTERNATIVE:</w:t>
      </w:r>
    </w:p>
    <w:p w:rsidR="00000000" w:rsidDel="00000000" w:rsidP="00000000" w:rsidRDefault="00000000" w:rsidRPr="00000000" w14:paraId="00000FB8">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cimpl</w:t>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$env:CONDA_DLL_SEARCH_MODIFICATION_ENABLE=1</w:t>
      </w:r>
      <w:r w:rsidDel="00000000" w:rsidR="00000000" w:rsidRPr="00000000">
        <w:rPr>
          <w:rtl w:val="0"/>
        </w:rPr>
        <w:t xml:space="preserve"> in Powershell. </w:t>
      </w:r>
    </w:p>
    <w:p w:rsidR="00000000" w:rsidDel="00000000" w:rsidP="00000000" w:rsidRDefault="00000000" w:rsidRPr="00000000" w14:paraId="00000FBB">
      <w:pPr>
        <w:rPr/>
      </w:pPr>
      <w:r w:rsidDel="00000000" w:rsidR="00000000" w:rsidRPr="00000000">
        <w:rPr>
          <w:rtl w:val="0"/>
        </w:rPr>
        <w:t xml:space="preserve">You need to set this DLL manually in Conda Env.</w:t>
      </w:r>
    </w:p>
    <w:p w:rsidR="00000000" w:rsidDel="00000000" w:rsidP="00000000" w:rsidRDefault="00000000" w:rsidRPr="00000000" w14:paraId="00000FBC">
      <w:pPr>
        <w:rPr/>
      </w:pPr>
      <w:r w:rsidDel="00000000" w:rsidR="00000000" w:rsidRPr="00000000">
        <w:rPr>
          <w:rtl w:val="0"/>
        </w:rPr>
        <w:t xml:space="preserve">Source: </w:t>
      </w:r>
      <w:hyperlink r:id="rId276">
        <w:r w:rsidDel="00000000" w:rsidR="00000000" w:rsidRPr="00000000">
          <w:rPr>
            <w:u w:val="single"/>
            <w:rtl w:val="0"/>
          </w:rPr>
          <w:t xml:space="preserve">https://githubhot.com/repo/confluentinc/confluent-kafka-python/issues/1186?page=2</w:t>
        </w:r>
      </w:hyperlink>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pStyle w:val="Heading2"/>
        <w:rPr/>
      </w:pPr>
      <w:bookmarkStart w:colFirst="0" w:colLast="0" w:name="_hnizzwrvxtwc" w:id="431"/>
      <w:bookmarkEnd w:id="431"/>
      <w:r w:rsidDel="00000000" w:rsidR="00000000" w:rsidRPr="00000000">
        <w:rPr>
          <w:rtl w:val="0"/>
        </w:rPr>
        <w:t xml:space="preserve">ModuleNotFoundError: No module named 'avro'</w:t>
      </w:r>
    </w:p>
    <w:p w:rsidR="00000000" w:rsidDel="00000000" w:rsidP="00000000" w:rsidRDefault="00000000" w:rsidRPr="00000000" w14:paraId="00000FBF">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pip install confluent-kafka[avro]. </w:t>
      </w: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For some reason, Conda also doesn't include this when installing confluent-kafka via pip.</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t xml:space="preserve">More sources on Anaconda and confluent-kafka issues:</w:t>
      </w:r>
    </w:p>
    <w:p w:rsidR="00000000" w:rsidDel="00000000" w:rsidP="00000000" w:rsidRDefault="00000000" w:rsidRPr="00000000" w14:paraId="00000FC3">
      <w:pPr>
        <w:numPr>
          <w:ilvl w:val="0"/>
          <w:numId w:val="30"/>
        </w:numPr>
        <w:ind w:left="720" w:hanging="360"/>
      </w:pPr>
      <w:hyperlink r:id="rId277">
        <w:r w:rsidDel="00000000" w:rsidR="00000000" w:rsidRPr="00000000">
          <w:rPr>
            <w:u w:val="single"/>
            <w:rtl w:val="0"/>
          </w:rPr>
          <w:t xml:space="preserve">https://github.com/confluentinc/confluent-kafka-python/issues/590</w:t>
        </w:r>
      </w:hyperlink>
      <w:r w:rsidDel="00000000" w:rsidR="00000000" w:rsidRPr="00000000">
        <w:rPr>
          <w:rtl w:val="0"/>
        </w:rPr>
      </w:r>
    </w:p>
    <w:p w:rsidR="00000000" w:rsidDel="00000000" w:rsidP="00000000" w:rsidRDefault="00000000" w:rsidRPr="00000000" w14:paraId="00000FC4">
      <w:pPr>
        <w:numPr>
          <w:ilvl w:val="0"/>
          <w:numId w:val="30"/>
        </w:numPr>
        <w:ind w:left="720" w:hanging="360"/>
      </w:pPr>
      <w:hyperlink r:id="rId278">
        <w:r w:rsidDel="00000000" w:rsidR="00000000" w:rsidRPr="00000000">
          <w:rPr>
            <w:u w:val="single"/>
            <w:rtl w:val="0"/>
          </w:rPr>
          <w:t xml:space="preserve">https://github.com/confluentinc/confluent-kafka-python/issues/1221</w:t>
        </w:r>
      </w:hyperlink>
      <w:r w:rsidDel="00000000" w:rsidR="00000000" w:rsidRPr="00000000">
        <w:rPr>
          <w:rtl w:val="0"/>
        </w:rPr>
      </w:r>
    </w:p>
    <w:p w:rsidR="00000000" w:rsidDel="00000000" w:rsidP="00000000" w:rsidRDefault="00000000" w:rsidRPr="00000000" w14:paraId="00000FC5">
      <w:pPr>
        <w:numPr>
          <w:ilvl w:val="0"/>
          <w:numId w:val="30"/>
        </w:numPr>
        <w:ind w:left="720" w:hanging="360"/>
      </w:pPr>
      <w:hyperlink r:id="rId279">
        <w:r w:rsidDel="00000000" w:rsidR="00000000" w:rsidRPr="00000000">
          <w:rPr>
            <w:u w:val="single"/>
            <w:rtl w:val="0"/>
          </w:rPr>
          <w:t xml:space="preserve">https://stackoverflow.com/questions/69085157/cannot-import-producer-from-confluent-kafka</w:t>
        </w:r>
      </w:hyperlink>
      <w:r w:rsidDel="00000000" w:rsidR="00000000" w:rsidRPr="00000000">
        <w:rPr>
          <w:rtl w:val="0"/>
        </w:rPr>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pStyle w:val="Heading2"/>
        <w:rPr/>
      </w:pPr>
      <w:bookmarkStart w:colFirst="0" w:colLast="0" w:name="_k2bspmp7bus" w:id="432"/>
      <w:bookmarkEnd w:id="432"/>
      <w:r w:rsidDel="00000000" w:rsidR="00000000" w:rsidRPr="00000000">
        <w:rPr>
          <w:rtl w:val="0"/>
        </w:rPr>
        <w:t xml:space="preserve">Error while running python3 stream.py worker</w:t>
      </w:r>
    </w:p>
    <w:p w:rsidR="00000000" w:rsidDel="00000000" w:rsidP="00000000" w:rsidRDefault="00000000" w:rsidRPr="00000000" w14:paraId="00000FC8">
      <w:pPr>
        <w:rPr>
          <w:rFonts w:ascii="Roboto Mono" w:cs="Roboto Mono" w:eastAsia="Roboto Mono" w:hAnsi="Roboto Mono"/>
          <w:shd w:fill="f3f3f3" w:val="clear"/>
        </w:rPr>
      </w:pPr>
      <w:r w:rsidDel="00000000" w:rsidR="00000000" w:rsidRPr="00000000">
        <w:rPr>
          <w:rtl w:val="0"/>
        </w:rPr>
        <w:t xml:space="preserve">If you get an error while running the command </w:t>
      </w:r>
      <w:r w:rsidDel="00000000" w:rsidR="00000000" w:rsidRPr="00000000">
        <w:rPr>
          <w:rFonts w:ascii="Roboto Mono" w:cs="Roboto Mono" w:eastAsia="Roboto Mono" w:hAnsi="Roboto Mono"/>
          <w:shd w:fill="f3f3f3" w:val="clear"/>
          <w:rtl w:val="0"/>
        </w:rPr>
        <w:t xml:space="preserve">python3 stream.py worker</w:t>
      </w:r>
    </w:p>
    <w:p w:rsidR="00000000" w:rsidDel="00000000" w:rsidP="00000000" w:rsidRDefault="00000000" w:rsidRPr="00000000" w14:paraId="00000FC9">
      <w:pPr>
        <w:rPr/>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pip uninstall kafka-python</w:t>
      </w:r>
      <w:r w:rsidDel="00000000" w:rsidR="00000000" w:rsidRPr="00000000">
        <w:rPr>
          <w:rtl w:val="0"/>
        </w:rPr>
      </w:r>
    </w:p>
    <w:p w:rsidR="00000000" w:rsidDel="00000000" w:rsidP="00000000" w:rsidRDefault="00000000" w:rsidRPr="00000000" w14:paraId="00000FCA">
      <w:pPr>
        <w:rPr>
          <w:rFonts w:ascii="Roboto Mono" w:cs="Roboto Mono" w:eastAsia="Roboto Mono" w:hAnsi="Roboto Mono"/>
          <w:shd w:fill="f3f3f3" w:val="clear"/>
        </w:rPr>
      </w:pPr>
      <w:r w:rsidDel="00000000" w:rsidR="00000000" w:rsidRPr="00000000">
        <w:rPr>
          <w:rtl w:val="0"/>
        </w:rPr>
        <w:t xml:space="preserve">Then run </w:t>
      </w:r>
      <w:r w:rsidDel="00000000" w:rsidR="00000000" w:rsidRPr="00000000">
        <w:rPr>
          <w:rFonts w:ascii="Roboto Mono" w:cs="Roboto Mono" w:eastAsia="Roboto Mono" w:hAnsi="Roboto Mono"/>
          <w:shd w:fill="f3f3f3" w:val="clear"/>
          <w:rtl w:val="0"/>
        </w:rPr>
        <w:t xml:space="preserve">pip install kafka-python==1.4.6</w:t>
      </w:r>
    </w:p>
    <w:p w:rsidR="00000000" w:rsidDel="00000000" w:rsidP="00000000" w:rsidRDefault="00000000" w:rsidRPr="00000000" w14:paraId="00000FCB">
      <w:pPr>
        <w:pStyle w:val="Heading2"/>
        <w:rPr>
          <w:rFonts w:ascii="Roboto" w:cs="Roboto" w:eastAsia="Roboto" w:hAnsi="Roboto"/>
          <w:shd w:fill="f8f9fa" w:val="clear"/>
        </w:rPr>
      </w:pPr>
      <w:bookmarkStart w:colFirst="0" w:colLast="0" w:name="_pvd8hsefzub2" w:id="433"/>
      <w:bookmarkEnd w:id="433"/>
      <w:r w:rsidDel="00000000" w:rsidR="00000000" w:rsidRPr="00000000">
        <w:rPr>
          <w:rtl w:val="0"/>
        </w:rPr>
        <w:t xml:space="preserve">What is the use of </w:t>
      </w:r>
      <w:r w:rsidDel="00000000" w:rsidR="00000000" w:rsidRPr="00000000">
        <w:rPr>
          <w:rFonts w:ascii="Roboto" w:cs="Roboto" w:eastAsia="Roboto" w:hAnsi="Roboto"/>
          <w:shd w:fill="f8f9fa" w:val="clear"/>
          <w:rtl w:val="0"/>
        </w:rPr>
        <w:t xml:space="preserve"> Redpanda ?</w:t>
      </w:r>
    </w:p>
    <w:p w:rsidR="00000000" w:rsidDel="00000000" w:rsidP="00000000" w:rsidRDefault="00000000" w:rsidRPr="00000000" w14:paraId="00000FCC">
      <w:pPr>
        <w:rPr/>
      </w:pPr>
      <w:r w:rsidDel="00000000" w:rsidR="00000000" w:rsidRPr="00000000">
        <w:rPr>
          <w:rtl w:val="0"/>
        </w:rPr>
        <w:t xml:space="preserve">Redpanda: Redpanda is built on top of the Raft consensus algorithm and is designed as a high-performance, low-latency alternative to Kafka. It uses a log-centric architecture similar to Kafka but with different underlying principles.</w:t>
      </w:r>
    </w:p>
    <w:p w:rsidR="00000000" w:rsidDel="00000000" w:rsidP="00000000" w:rsidRDefault="00000000" w:rsidRPr="00000000" w14:paraId="00000FCD">
      <w:pPr>
        <w:rPr>
          <w:rFonts w:ascii="Roboto" w:cs="Roboto" w:eastAsia="Roboto" w:hAnsi="Roboto"/>
          <w:shd w:fill="f8f9fa" w:val="clear"/>
        </w:rPr>
      </w:pPr>
      <w:r w:rsidDel="00000000" w:rsidR="00000000" w:rsidRPr="00000000">
        <w:rPr>
          <w:rtl w:val="0"/>
        </w:rPr>
      </w:r>
    </w:p>
    <w:p w:rsidR="00000000" w:rsidDel="00000000" w:rsidP="00000000" w:rsidRDefault="00000000" w:rsidRPr="00000000" w14:paraId="00000FCE">
      <w:pPr>
        <w:pStyle w:val="Heading2"/>
        <w:spacing w:after="200" w:lineRule="auto"/>
        <w:rPr>
          <w:sz w:val="24"/>
          <w:szCs w:val="24"/>
        </w:rPr>
      </w:pPr>
      <w:bookmarkStart w:colFirst="0" w:colLast="0" w:name="_f9e04xr4qgf3" w:id="434"/>
      <w:bookmarkEnd w:id="434"/>
      <w:r w:rsidDel="00000000" w:rsidR="00000000" w:rsidRPr="00000000">
        <w:rPr>
          <w:sz w:val="34"/>
          <w:szCs w:val="34"/>
          <w:rtl w:val="0"/>
        </w:rPr>
        <w:t xml:space="preserve">Negsignal:SIGKILL while converting data files to parquet format</w:t>
      </w:r>
      <w:r w:rsidDel="00000000" w:rsidR="00000000" w:rsidRPr="00000000">
        <w:rPr>
          <w:rtl w:val="0"/>
        </w:rPr>
      </w:r>
    </w:p>
    <w:p w:rsidR="00000000" w:rsidDel="00000000" w:rsidP="00000000" w:rsidRDefault="00000000" w:rsidRPr="00000000" w14:paraId="00000FCF">
      <w:pPr>
        <w:rPr/>
      </w:pPr>
      <w:r w:rsidDel="00000000" w:rsidR="00000000" w:rsidRPr="00000000">
        <w:rPr>
          <w:rtl w:val="0"/>
        </w:rPr>
        <w:t xml:space="preserve">Got this error because the docker container memory was exhausted. The data file was up to 800MB but my docker container does not have enough memory to handle that. </w:t>
      </w:r>
    </w:p>
    <w:p w:rsidR="00000000" w:rsidDel="00000000" w:rsidP="00000000" w:rsidRDefault="00000000" w:rsidRPr="00000000" w14:paraId="00000FD0">
      <w:pPr>
        <w:rPr/>
      </w:pPr>
      <w:r w:rsidDel="00000000" w:rsidR="00000000" w:rsidRPr="00000000">
        <w:rPr>
          <w:rtl w:val="0"/>
        </w:rPr>
        <w:t xml:space="preserve">Solution was to load the file in chunks with Pandas, then create multiple parquet files for each dat file I was processing. This worked smoothly and the issue was resolved.  </w:t>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pStyle w:val="Heading2"/>
        <w:spacing w:after="200" w:lineRule="auto"/>
        <w:rPr>
          <w:sz w:val="34"/>
          <w:szCs w:val="34"/>
        </w:rPr>
      </w:pPr>
      <w:bookmarkStart w:colFirst="0" w:colLast="0" w:name="_fbkl9v1qciam" w:id="435"/>
      <w:bookmarkEnd w:id="435"/>
      <w:r w:rsidDel="00000000" w:rsidR="00000000" w:rsidRPr="00000000">
        <w:rPr>
          <w:sz w:val="34"/>
          <w:szCs w:val="34"/>
          <w:rtl w:val="0"/>
        </w:rPr>
        <w:t xml:space="preserve">resources/rides.csv is missing</w:t>
      </w:r>
    </w:p>
    <w:p w:rsidR="00000000" w:rsidDel="00000000" w:rsidP="00000000" w:rsidRDefault="00000000" w:rsidRPr="00000000" w14:paraId="00000FD3">
      <w:pPr>
        <w:rPr/>
      </w:pPr>
      <w:r w:rsidDel="00000000" w:rsidR="00000000" w:rsidRPr="00000000">
        <w:rPr>
          <w:rtl w:val="0"/>
        </w:rPr>
        <w:t xml:space="preserve">Copy the file found in the Java example: data-engineering-zoomcamp/week_6_stream_processing/java/kafka_examples/src/main/resources/rides.csv  </w:t>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pStyle w:val="Heading2"/>
        <w:rPr/>
      </w:pPr>
      <w:bookmarkStart w:colFirst="0" w:colLast="0" w:name="_7z26aw2t0zlt" w:id="436"/>
      <w:bookmarkEnd w:id="436"/>
      <w:r w:rsidDel="00000000" w:rsidR="00000000" w:rsidRPr="00000000">
        <w:rPr>
          <w:rtl w:val="0"/>
        </w:rPr>
        <w:t xml:space="preserve">Kafka - python videos have low audio and hard to follow up</w:t>
      </w:r>
    </w:p>
    <w:p w:rsidR="00000000" w:rsidDel="00000000" w:rsidP="00000000" w:rsidRDefault="00000000" w:rsidRPr="00000000" w14:paraId="00000FD6">
      <w:pPr>
        <w:rPr/>
      </w:pPr>
      <w:r w:rsidDel="00000000" w:rsidR="00000000" w:rsidRPr="00000000">
        <w:rPr>
          <w:rtl w:val="0"/>
        </w:rPr>
        <w:t xml:space="preserve">tip:As the videos have low audio so I downloaded them and used VLC media player with putting the audio to the max 200% of original audio and the audio became quite good or try to use auto caption generated on Youtube directly.</w:t>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pStyle w:val="Heading2"/>
        <w:rPr/>
      </w:pPr>
      <w:bookmarkStart w:colFirst="0" w:colLast="0" w:name="_5pw5g990gnmi" w:id="437"/>
      <w:bookmarkEnd w:id="437"/>
      <w:r w:rsidDel="00000000" w:rsidR="00000000" w:rsidRPr="00000000">
        <w:rPr>
          <w:rtl w:val="0"/>
        </w:rPr>
        <w:t xml:space="preserve">Kafka Python Videos - Rides.csv</w:t>
      </w:r>
    </w:p>
    <w:p w:rsidR="00000000" w:rsidDel="00000000" w:rsidP="00000000" w:rsidRDefault="00000000" w:rsidRPr="00000000" w14:paraId="00000FD9">
      <w:pPr>
        <w:rPr/>
      </w:pPr>
      <w:r w:rsidDel="00000000" w:rsidR="00000000" w:rsidRPr="00000000">
        <w:rPr>
          <w:rtl w:val="0"/>
        </w:rPr>
        <w:t xml:space="preserve">There is no clear explanation of the rides.csv data that the producer.py python programs use. You can find that here </w:t>
      </w:r>
      <w:hyperlink r:id="rId280">
        <w:r w:rsidDel="00000000" w:rsidR="00000000" w:rsidRPr="00000000">
          <w:rPr>
            <w:u w:val="single"/>
            <w:rtl w:val="0"/>
          </w:rPr>
          <w:t xml:space="preserve">https://raw.githubusercontent.com/DataTalksClub/data-engineering-zoomcamp/2bd33e89906181e424f7b12a299b70b19b7cfcd5/week_6_stream_processing/python/resources/rides.csv</w:t>
        </w:r>
      </w:hyperlink>
      <w:r w:rsidDel="00000000" w:rsidR="00000000" w:rsidRPr="00000000">
        <w:rPr>
          <w:rtl w:val="0"/>
        </w:rPr>
        <w:t xml:space="preserve">. </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pStyle w:val="Heading2"/>
        <w:rPr>
          <w:sz w:val="34"/>
          <w:szCs w:val="34"/>
        </w:rPr>
      </w:pPr>
      <w:bookmarkStart w:colFirst="0" w:colLast="0" w:name="_8bi25uyolulx" w:id="438"/>
      <w:bookmarkEnd w:id="438"/>
      <w:r w:rsidDel="00000000" w:rsidR="00000000" w:rsidRPr="00000000">
        <w:rPr>
          <w:sz w:val="34"/>
          <w:szCs w:val="34"/>
          <w:rtl w:val="0"/>
        </w:rPr>
        <w:t xml:space="preserve">kafka.errors.NoBrokersAvailable: NoBrokersAvailable</w:t>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t xml:space="preserve">If you have this error, it most likely that your kafka broker docker container is not working.</w:t>
      </w:r>
    </w:p>
    <w:p w:rsidR="00000000" w:rsidDel="00000000" w:rsidP="00000000" w:rsidRDefault="00000000" w:rsidRPr="00000000" w14:paraId="00000FDE">
      <w:pPr>
        <w:rPr/>
      </w:pPr>
      <w:r w:rsidDel="00000000" w:rsidR="00000000" w:rsidRPr="00000000">
        <w:rPr>
          <w:rtl w:val="0"/>
        </w:rPr>
        <w:t xml:space="preserve">Use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t xml:space="preserve"> to confirm</w:t>
      </w:r>
    </w:p>
    <w:p w:rsidR="00000000" w:rsidDel="00000000" w:rsidP="00000000" w:rsidRDefault="00000000" w:rsidRPr="00000000" w14:paraId="00000FDF">
      <w:pPr>
        <w:rPr/>
      </w:pPr>
      <w:r w:rsidDel="00000000" w:rsidR="00000000" w:rsidRPr="00000000">
        <w:rPr>
          <w:rtl w:val="0"/>
        </w:rPr>
        <w:t xml:space="preserve">Then in the docker compose yaml file folder, run</w:t>
      </w:r>
      <w:r w:rsidDel="00000000" w:rsidR="00000000" w:rsidRPr="00000000">
        <w:rPr>
          <w:rFonts w:ascii="Roboto Mono" w:cs="Roboto Mono" w:eastAsia="Roboto Mono" w:hAnsi="Roboto Mono"/>
          <w:shd w:fill="f3f3f3" w:val="clear"/>
          <w:rtl w:val="0"/>
        </w:rPr>
        <w:t xml:space="preserve"> docker compose up -d</w:t>
      </w:r>
      <w:r w:rsidDel="00000000" w:rsidR="00000000" w:rsidRPr="00000000">
        <w:rPr>
          <w:rtl w:val="0"/>
        </w:rPr>
        <w:t xml:space="preserve"> to start all the instances.</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pStyle w:val="Heading2"/>
        <w:rPr>
          <w:sz w:val="34"/>
          <w:szCs w:val="34"/>
        </w:rPr>
      </w:pPr>
      <w:bookmarkStart w:colFirst="0" w:colLast="0" w:name="_vvgyx4xh8ihu" w:id="439"/>
      <w:bookmarkEnd w:id="439"/>
      <w:r w:rsidDel="00000000" w:rsidR="00000000" w:rsidRPr="00000000">
        <w:rPr>
          <w:sz w:val="34"/>
          <w:szCs w:val="34"/>
          <w:rtl w:val="0"/>
        </w:rPr>
        <w:t xml:space="preserve">Kafka homework Q3, there are options that support scaling concept more than the others:</w:t>
      </w:r>
    </w:p>
    <w:p w:rsidR="00000000" w:rsidDel="00000000" w:rsidP="00000000" w:rsidRDefault="00000000" w:rsidRPr="00000000" w14:paraId="00000FE2">
      <w:pPr>
        <w:rPr/>
      </w:pPr>
      <w:r w:rsidDel="00000000" w:rsidR="00000000" w:rsidRPr="00000000">
        <w:rPr>
          <w:rtl w:val="0"/>
        </w:rPr>
        <w:t xml:space="preserve">Ankush said we can focus on horizontal scaling option.</w:t>
      </w:r>
    </w:p>
    <w:p w:rsidR="00000000" w:rsidDel="00000000" w:rsidP="00000000" w:rsidRDefault="00000000" w:rsidRPr="00000000" w14:paraId="00000FE3">
      <w:pPr>
        <w:rPr/>
      </w:pPr>
      <w:r w:rsidDel="00000000" w:rsidR="00000000" w:rsidRPr="00000000">
        <w:rPr>
          <w:rtl w:val="0"/>
        </w:rPr>
        <w:t xml:space="preserve">“think of scaling in terms of scaling from consumer end. Or consuming message via horizontal scaling”</w:t>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pStyle w:val="Heading2"/>
        <w:rPr>
          <w:sz w:val="34"/>
          <w:szCs w:val="34"/>
        </w:rPr>
      </w:pPr>
      <w:bookmarkStart w:colFirst="0" w:colLast="0" w:name="_whl6elh6flg8" w:id="440"/>
      <w:bookmarkEnd w:id="440"/>
      <w:r w:rsidDel="00000000" w:rsidR="00000000" w:rsidRPr="00000000">
        <w:rPr>
          <w:sz w:val="34"/>
          <w:szCs w:val="34"/>
          <w:rtl w:val="0"/>
        </w:rPr>
        <w:t xml:space="preserve">How to fix docker compose error: Error response from daemon: pull access denied for spark-3.3.1, repository does not exist or may require 'docker login': denied: requested access to the resource is denied</w:t>
      </w:r>
    </w:p>
    <w:p w:rsidR="00000000" w:rsidDel="00000000" w:rsidP="00000000" w:rsidRDefault="00000000" w:rsidRPr="00000000" w14:paraId="00000FE6">
      <w:pPr>
        <w:rPr/>
      </w:pPr>
      <w:r w:rsidDel="00000000" w:rsidR="00000000" w:rsidRPr="00000000">
        <w:rPr>
          <w:rtl w:val="0"/>
        </w:rPr>
        <w:t xml:space="preserve">If you get this error, know that you have not built your sparks and juypter images. This images aren’t readily available on dockerHub. </w:t>
      </w:r>
    </w:p>
    <w:p w:rsidR="00000000" w:rsidDel="00000000" w:rsidP="00000000" w:rsidRDefault="00000000" w:rsidRPr="00000000" w14:paraId="00000FE7">
      <w:pPr>
        <w:rPr>
          <w:shd w:fill="f1fa8c" w:val="clear"/>
        </w:rPr>
      </w:pPr>
      <w:r w:rsidDel="00000000" w:rsidR="00000000" w:rsidRPr="00000000">
        <w:rPr>
          <w:rtl w:val="0"/>
        </w:rPr>
        <w:t xml:space="preserve">In the spark folder, run</w:t>
      </w:r>
      <w:r w:rsidDel="00000000" w:rsidR="00000000" w:rsidRPr="00000000">
        <w:rPr>
          <w:rFonts w:ascii="Roboto Mono" w:cs="Roboto Mono" w:eastAsia="Roboto Mono" w:hAnsi="Roboto Mono"/>
          <w:shd w:fill="f3f3f3" w:val="clear"/>
          <w:rtl w:val="0"/>
        </w:rPr>
        <w:t xml:space="preserve"> ./build.sh</w:t>
      </w:r>
      <w:r w:rsidDel="00000000" w:rsidR="00000000" w:rsidRPr="00000000">
        <w:rPr>
          <w:rtl w:val="0"/>
        </w:rPr>
        <w:t xml:space="preserve"> from a bash cli to to build all images before running docker compose</w:t>
      </w: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pStyle w:val="Heading2"/>
        <w:rPr/>
      </w:pPr>
      <w:bookmarkStart w:colFirst="0" w:colLast="0" w:name="_3ni7p3mldbcw" w:id="441"/>
      <w:bookmarkEnd w:id="441"/>
      <w:r w:rsidDel="00000000" w:rsidR="00000000" w:rsidRPr="00000000">
        <w:rPr>
          <w:rtl w:val="0"/>
        </w:rPr>
        <w:t xml:space="preserve">Python Kafka: ./build.sh: Permission denied Error</w:t>
      </w:r>
    </w:p>
    <w:p w:rsidR="00000000" w:rsidDel="00000000" w:rsidP="00000000" w:rsidRDefault="00000000" w:rsidRPr="00000000" w14:paraId="00000FEA">
      <w:pPr>
        <w:rPr/>
      </w:pPr>
      <w:r w:rsidDel="00000000" w:rsidR="00000000" w:rsidRPr="00000000">
        <w:rPr>
          <w:rtl w:val="0"/>
        </w:rPr>
        <w:t xml:space="preserve">Run this command in terminal in the same directory (/docker/spark):</w:t>
      </w:r>
    </w:p>
    <w:p w:rsidR="00000000" w:rsidDel="00000000" w:rsidP="00000000" w:rsidRDefault="00000000" w:rsidRPr="00000000" w14:paraId="00000FEB">
      <w:pPr>
        <w:rPr/>
      </w:pPr>
      <w:r w:rsidDel="00000000" w:rsidR="00000000" w:rsidRPr="00000000">
        <w:rPr>
          <w:rtl w:val="0"/>
        </w:rPr>
        <w:t xml:space="preserve">chmod +x build.sh</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pStyle w:val="Heading2"/>
        <w:rPr/>
      </w:pPr>
      <w:bookmarkStart w:colFirst="0" w:colLast="0" w:name="_m10qwv910y4c" w:id="442"/>
      <w:bookmarkEnd w:id="442"/>
      <w:r w:rsidDel="00000000" w:rsidR="00000000" w:rsidRPr="00000000">
        <w:rPr>
          <w:rtl w:val="0"/>
        </w:rPr>
        <w:t xml:space="preserve">Python Kafka: ‘KafkaTimeoutError: Failed to update metadata after 60.0 secs.’ when running stream-example/producer.py</w:t>
      </w:r>
    </w:p>
    <w:p w:rsidR="00000000" w:rsidDel="00000000" w:rsidP="00000000" w:rsidRDefault="00000000" w:rsidRPr="00000000" w14:paraId="00000FEE">
      <w:pPr>
        <w:rPr/>
      </w:pPr>
      <w:r w:rsidDel="00000000" w:rsidR="00000000" w:rsidRPr="00000000">
        <w:rPr>
          <w:rtl w:val="0"/>
        </w:rPr>
        <w:t xml:space="preserve">Restarting all services worked for me: </w:t>
      </w:r>
    </w:p>
    <w:p w:rsidR="00000000" w:rsidDel="00000000" w:rsidP="00000000" w:rsidRDefault="00000000" w:rsidRPr="00000000" w14:paraId="00000FEF">
      <w:pPr>
        <w:rPr/>
      </w:pPr>
      <w:r w:rsidDel="00000000" w:rsidR="00000000" w:rsidRPr="00000000">
        <w:rPr>
          <w:rtl w:val="0"/>
        </w:rPr>
        <w:t xml:space="preserve">docker-compose down</w:t>
      </w:r>
    </w:p>
    <w:p w:rsidR="00000000" w:rsidDel="00000000" w:rsidP="00000000" w:rsidRDefault="00000000" w:rsidRPr="00000000" w14:paraId="00000FF0">
      <w:pPr>
        <w:rPr/>
      </w:pPr>
      <w:r w:rsidDel="00000000" w:rsidR="00000000" w:rsidRPr="00000000">
        <w:rPr>
          <w:rtl w:val="0"/>
        </w:rPr>
        <w:t xml:space="preserve">docker-compose up </w:t>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pStyle w:val="Heading2"/>
        <w:rPr/>
      </w:pPr>
      <w:bookmarkStart w:colFirst="0" w:colLast="0" w:name="_yimi6r4easmx" w:id="443"/>
      <w:bookmarkEnd w:id="443"/>
      <w:r w:rsidDel="00000000" w:rsidR="00000000" w:rsidRPr="00000000">
        <w:rPr>
          <w:rtl w:val="0"/>
        </w:rPr>
        <w:t xml:space="preserve">Python Kafka: ./spark-submit.sh streaming.py - ERROR StandaloneSchedulerBackend: Application has been killed. Reason: All masters are unresponsive! Giving up.</w:t>
      </w:r>
    </w:p>
    <w:p w:rsidR="00000000" w:rsidDel="00000000" w:rsidP="00000000" w:rsidRDefault="00000000" w:rsidRPr="00000000" w14:paraId="00000FF3">
      <w:pPr>
        <w:rPr/>
      </w:pPr>
      <w:r w:rsidDel="00000000" w:rsidR="00000000" w:rsidRPr="00000000">
        <w:rPr>
          <w:rtl w:val="0"/>
        </w:rPr>
        <w:t xml:space="preserve">While following </w:t>
      </w:r>
      <w:hyperlink r:id="rId281">
        <w:r w:rsidDel="00000000" w:rsidR="00000000" w:rsidRPr="00000000">
          <w:rPr>
            <w:u w:val="single"/>
            <w:rtl w:val="0"/>
          </w:rPr>
          <w:t xml:space="preserve">tutorial 13.2</w:t>
        </w:r>
      </w:hyperlink>
      <w:r w:rsidDel="00000000" w:rsidR="00000000" w:rsidRPr="00000000">
        <w:rPr>
          <w:rtl w:val="0"/>
        </w:rPr>
        <w:t xml:space="preserve"> , when running ./spark-submit.sh streaming.py, encountered the following error: </w:t>
      </w:r>
    </w:p>
    <w:p w:rsidR="00000000" w:rsidDel="00000000" w:rsidP="00000000" w:rsidRDefault="00000000" w:rsidRPr="00000000" w14:paraId="00000FF4">
      <w:pPr>
        <w:rPr/>
      </w:pPr>
      <w:r w:rsidDel="00000000" w:rsidR="00000000" w:rsidRPr="00000000">
        <w:rPr>
          <w:rtl w:val="0"/>
        </w:rPr>
        <w:t xml:space="preserve">…</w:t>
      </w:r>
    </w:p>
    <w:p w:rsidR="00000000" w:rsidDel="00000000" w:rsidP="00000000" w:rsidRDefault="00000000" w:rsidRPr="00000000" w14:paraId="00000FF5">
      <w:pPr>
        <w:rPr/>
      </w:pPr>
      <w:r w:rsidDel="00000000" w:rsidR="00000000" w:rsidRPr="00000000">
        <w:rPr>
          <w:rtl w:val="0"/>
        </w:rPr>
        <w:t xml:space="preserve">24/03/11 09:48:36 INFO StandaloneAppClient$ClientEndpoint: Connecting to master spark://localhost:7077...</w:t>
      </w:r>
    </w:p>
    <w:p w:rsidR="00000000" w:rsidDel="00000000" w:rsidP="00000000" w:rsidRDefault="00000000" w:rsidRPr="00000000" w14:paraId="00000FF6">
      <w:pPr>
        <w:rPr/>
      </w:pPr>
      <w:r w:rsidDel="00000000" w:rsidR="00000000" w:rsidRPr="00000000">
        <w:rPr>
          <w:rtl w:val="0"/>
        </w:rPr>
        <w:t xml:space="preserve">24/03/11 09:48:36 INFO TransportClientFactory: Successfully created connection to localhost/127.0.0.1:7077 after 10 ms (0 ms spent in bootstraps)</w:t>
      </w:r>
    </w:p>
    <w:p w:rsidR="00000000" w:rsidDel="00000000" w:rsidP="00000000" w:rsidRDefault="00000000" w:rsidRPr="00000000" w14:paraId="00000FF7">
      <w:pPr>
        <w:rPr/>
      </w:pPr>
      <w:r w:rsidDel="00000000" w:rsidR="00000000" w:rsidRPr="00000000">
        <w:rPr>
          <w:rtl w:val="0"/>
        </w:rPr>
        <w:t xml:space="preserve">24/03/11 09:48:54 WARN GarbageCollectionMetrics: To enable non-built-in garbage collector(s) List(G1 Concurrent GC), users should configure it(them) to spark.eventLog.gcMetrics.youngGenerationGarbageCollectors or spark.eventLog.gcMetrics.oldGenerationGarbageCollectors</w:t>
      </w:r>
    </w:p>
    <w:p w:rsidR="00000000" w:rsidDel="00000000" w:rsidP="00000000" w:rsidRDefault="00000000" w:rsidRPr="00000000" w14:paraId="00000FF8">
      <w:pPr>
        <w:rPr/>
      </w:pPr>
      <w:r w:rsidDel="00000000" w:rsidR="00000000" w:rsidRPr="00000000">
        <w:rPr>
          <w:rtl w:val="0"/>
        </w:rPr>
        <w:t xml:space="preserve">24/03/11 09:48:56 INFO StandaloneAppClient$ClientEndpoint: Connecting to master spark://localhost:7077…</w:t>
      </w:r>
    </w:p>
    <w:p w:rsidR="00000000" w:rsidDel="00000000" w:rsidP="00000000" w:rsidRDefault="00000000" w:rsidRPr="00000000" w14:paraId="00000FF9">
      <w:pPr>
        <w:rPr/>
      </w:pPr>
      <w:r w:rsidDel="00000000" w:rsidR="00000000" w:rsidRPr="00000000">
        <w:rPr>
          <w:rtl w:val="0"/>
        </w:rPr>
        <w:t xml:space="preserve">24/03/11 09:49:16 INFO StandaloneAppClient$ClientEndpoint: Connecting to master spark://localhost:7077...</w:t>
      </w:r>
    </w:p>
    <w:p w:rsidR="00000000" w:rsidDel="00000000" w:rsidP="00000000" w:rsidRDefault="00000000" w:rsidRPr="00000000" w14:paraId="00000FFA">
      <w:pPr>
        <w:rPr/>
      </w:pPr>
      <w:r w:rsidDel="00000000" w:rsidR="00000000" w:rsidRPr="00000000">
        <w:rPr>
          <w:rtl w:val="0"/>
        </w:rPr>
        <w:t xml:space="preserve">24/03/11 09:49:36 WARN StandaloneSchedulerBackend: Application ID is not initialized yet.</w:t>
      </w:r>
    </w:p>
    <w:p w:rsidR="00000000" w:rsidDel="00000000" w:rsidP="00000000" w:rsidRDefault="00000000" w:rsidRPr="00000000" w14:paraId="00000FFB">
      <w:pPr>
        <w:rPr/>
      </w:pPr>
      <w:r w:rsidDel="00000000" w:rsidR="00000000" w:rsidRPr="00000000">
        <w:rPr>
          <w:rtl w:val="0"/>
        </w:rPr>
        <w:t xml:space="preserve">24/03/11 09:49:36 ERROR StandaloneSchedulerBackend: Application has been killed. Reason: All masters are unresponsive! Giving up.</w:t>
      </w:r>
    </w:p>
    <w:p w:rsidR="00000000" w:rsidDel="00000000" w:rsidP="00000000" w:rsidRDefault="00000000" w:rsidRPr="00000000" w14:paraId="00000FFC">
      <w:pPr>
        <w:rPr/>
      </w:pPr>
      <w:r w:rsidDel="00000000" w:rsidR="00000000" w:rsidRPr="00000000">
        <w:rPr>
          <w:rtl w:val="0"/>
        </w:rPr>
        <w:t xml:space="preserve">…</w:t>
      </w:r>
    </w:p>
    <w:p w:rsidR="00000000" w:rsidDel="00000000" w:rsidP="00000000" w:rsidRDefault="00000000" w:rsidRPr="00000000" w14:paraId="00000FFD">
      <w:pPr>
        <w:rPr/>
      </w:pPr>
      <w:r w:rsidDel="00000000" w:rsidR="00000000" w:rsidRPr="00000000">
        <w:rPr>
          <w:rtl w:val="0"/>
        </w:rPr>
        <w:t xml:space="preserve">py4j.protocol.Py4JJavaError: An error occurred while calling None.org.apache.spark.sql.SparkSession.</w:t>
      </w:r>
    </w:p>
    <w:p w:rsidR="00000000" w:rsidDel="00000000" w:rsidP="00000000" w:rsidRDefault="00000000" w:rsidRPr="00000000" w14:paraId="00000FFE">
      <w:pPr>
        <w:rPr/>
      </w:pPr>
      <w:r w:rsidDel="00000000" w:rsidR="00000000" w:rsidRPr="00000000">
        <w:rPr>
          <w:rtl w:val="0"/>
        </w:rPr>
        <w:t xml:space="preserve">: java.lang.IllegalStateException: Cannot call methods on a stopped SparkContext.</w:t>
      </w:r>
    </w:p>
    <w:p w:rsidR="00000000" w:rsidDel="00000000" w:rsidP="00000000" w:rsidRDefault="00000000" w:rsidRPr="00000000" w14:paraId="00000FFF">
      <w:pPr>
        <w:rPr/>
      </w:pPr>
      <w:r w:rsidDel="00000000" w:rsidR="00000000" w:rsidRPr="00000000">
        <w:rPr>
          <w:rtl w:val="0"/>
        </w:rPr>
        <w:t xml:space="preserve">…</w:t>
      </w:r>
    </w:p>
    <w:p w:rsidR="00000000" w:rsidDel="00000000" w:rsidP="00000000" w:rsidRDefault="00000000" w:rsidRPr="00000000" w14:paraId="00001000">
      <w:pPr>
        <w:rPr/>
      </w:pPr>
      <w:r w:rsidDel="00000000" w:rsidR="00000000" w:rsidRPr="00000000">
        <w:rPr>
          <w:rtl w:val="0"/>
        </w:rPr>
      </w:r>
    </w:p>
    <w:p w:rsidR="00000000" w:rsidDel="00000000" w:rsidP="00000000" w:rsidRDefault="00000000" w:rsidRPr="00000000" w14:paraId="00001001">
      <w:pPr>
        <w:rPr/>
      </w:pPr>
      <w:r w:rsidDel="00000000" w:rsidR="00000000" w:rsidRPr="00000000">
        <w:rPr>
          <w:rtl w:val="0"/>
        </w:rPr>
        <w:t xml:space="preserve">Solution: </w:t>
      </w:r>
    </w:p>
    <w:p w:rsidR="00000000" w:rsidDel="00000000" w:rsidP="00000000" w:rsidRDefault="00000000" w:rsidRPr="00000000" w14:paraId="00001002">
      <w:pPr>
        <w:rPr/>
      </w:pPr>
      <w:r w:rsidDel="00000000" w:rsidR="00000000" w:rsidRPr="00000000">
        <w:rPr>
          <w:rtl w:val="0"/>
        </w:rPr>
        <w:t xml:space="preserve">Downgrade your local PySpark to </w:t>
      </w:r>
      <w:r w:rsidDel="00000000" w:rsidR="00000000" w:rsidRPr="00000000">
        <w:rPr>
          <w:b w:val="1"/>
          <w:rtl w:val="0"/>
        </w:rPr>
        <w:t xml:space="preserve">3.3.1</w:t>
      </w:r>
      <w:r w:rsidDel="00000000" w:rsidR="00000000" w:rsidRPr="00000000">
        <w:rPr>
          <w:rtl w:val="0"/>
        </w:rPr>
        <w:t xml:space="preserve"> (same as Dockerfile)</w:t>
      </w:r>
    </w:p>
    <w:p w:rsidR="00000000" w:rsidDel="00000000" w:rsidP="00000000" w:rsidRDefault="00000000" w:rsidRPr="00000000" w14:paraId="00001003">
      <w:pPr>
        <w:rPr/>
      </w:pPr>
      <w:r w:rsidDel="00000000" w:rsidR="00000000" w:rsidRPr="00000000">
        <w:rPr>
          <w:rtl w:val="0"/>
        </w:rPr>
        <w:t xml:space="preserve">The reason for the failed connection in my case was the mismatch of PySpark versions. You can see that from the logs of spark-master in the docker container. </w:t>
      </w:r>
    </w:p>
    <w:p w:rsidR="00000000" w:rsidDel="00000000" w:rsidP="00000000" w:rsidRDefault="00000000" w:rsidRPr="00000000" w14:paraId="00001004">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1005">
      <w:pPr>
        <w:numPr>
          <w:ilvl w:val="0"/>
          <w:numId w:val="27"/>
        </w:numPr>
        <w:spacing w:after="0" w:afterAutospacing="0"/>
        <w:ind w:left="720" w:hanging="360"/>
      </w:pPr>
      <w:r w:rsidDel="00000000" w:rsidR="00000000" w:rsidRPr="00000000">
        <w:rPr>
          <w:rtl w:val="0"/>
        </w:rPr>
        <w:t xml:space="preserve">Check what Spark version your local machine has</w:t>
      </w:r>
    </w:p>
    <w:p w:rsidR="00000000" w:rsidDel="00000000" w:rsidP="00000000" w:rsidRDefault="00000000" w:rsidRPr="00000000" w14:paraId="00001006">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pyspark –version</w:t>
      </w:r>
    </w:p>
    <w:p w:rsidR="00000000" w:rsidDel="00000000" w:rsidP="00000000" w:rsidRDefault="00000000" w:rsidRPr="00000000" w14:paraId="00001007">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spark-submit –version</w:t>
      </w:r>
    </w:p>
    <w:p w:rsidR="00000000" w:rsidDel="00000000" w:rsidP="00000000" w:rsidRDefault="00000000" w:rsidRPr="00000000" w14:paraId="00001008">
      <w:pPr>
        <w:numPr>
          <w:ilvl w:val="0"/>
          <w:numId w:val="27"/>
        </w:numPr>
        <w:ind w:left="720" w:hanging="360"/>
      </w:pPr>
      <w:r w:rsidDel="00000000" w:rsidR="00000000" w:rsidRPr="00000000">
        <w:rPr>
          <w:rtl w:val="0"/>
        </w:rPr>
        <w:t xml:space="preserve">Add your version to </w:t>
      </w:r>
      <w:r w:rsidDel="00000000" w:rsidR="00000000" w:rsidRPr="00000000">
        <w:rPr>
          <w:rFonts w:ascii="Roboto Mono" w:cs="Roboto Mono" w:eastAsia="Roboto Mono" w:hAnsi="Roboto Mono"/>
          <w:rtl w:val="0"/>
        </w:rPr>
        <w:t xml:space="preserve">SPARK_VERSION </w:t>
      </w:r>
      <w:r w:rsidDel="00000000" w:rsidR="00000000" w:rsidRPr="00000000">
        <w:rPr>
          <w:rFonts w:ascii="Inter" w:cs="Inter" w:eastAsia="Inter" w:hAnsi="Inter"/>
          <w:rtl w:val="0"/>
        </w:rPr>
        <w:t xml:space="preserve">in</w:t>
      </w:r>
      <w:r w:rsidDel="00000000" w:rsidR="00000000" w:rsidRPr="00000000">
        <w:rPr>
          <w:rtl w:val="0"/>
        </w:rPr>
        <w:t xml:space="preserve"> </w:t>
      </w:r>
      <w:r w:rsidDel="00000000" w:rsidR="00000000" w:rsidRPr="00000000">
        <w:rPr>
          <w:rFonts w:ascii="Inter" w:cs="Inter" w:eastAsia="Inter" w:hAnsi="Inter"/>
          <w:b w:val="1"/>
          <w:rtl w:val="0"/>
        </w:rPr>
        <w:t xml:space="preserve">build.sh</w:t>
      </w:r>
    </w:p>
    <w:p w:rsidR="00000000" w:rsidDel="00000000" w:rsidP="00000000" w:rsidRDefault="00000000" w:rsidRPr="00000000" w14:paraId="00001009">
      <w:pPr>
        <w:pStyle w:val="Heading2"/>
        <w:rPr/>
      </w:pPr>
      <w:bookmarkStart w:colFirst="0" w:colLast="0" w:name="_5il8p55dw1hq" w:id="444"/>
      <w:bookmarkEnd w:id="444"/>
      <w:r w:rsidDel="00000000" w:rsidR="00000000" w:rsidRPr="00000000">
        <w:rPr>
          <w:rtl w:val="0"/>
        </w:rPr>
        <w:t xml:space="preserve">Python Kafka: ./spark-submit.sh streaming.py - How to check why Spark master connection fails</w:t>
      </w:r>
    </w:p>
    <w:p w:rsidR="00000000" w:rsidDel="00000000" w:rsidP="00000000" w:rsidRDefault="00000000" w:rsidRPr="00000000" w14:paraId="0000100A">
      <w:pPr>
        <w:rPr/>
      </w:pPr>
      <w:r w:rsidDel="00000000" w:rsidR="00000000" w:rsidRPr="00000000">
        <w:rPr>
          <w:rtl w:val="0"/>
        </w:rPr>
        <w:t xml:space="preserve">Start a new terminal</w:t>
      </w:r>
    </w:p>
    <w:p w:rsidR="00000000" w:rsidDel="00000000" w:rsidP="00000000" w:rsidRDefault="00000000" w:rsidRPr="00000000" w14:paraId="0000100B">
      <w:pPr>
        <w:rPr>
          <w:b w:val="1"/>
        </w:rPr>
      </w:pPr>
      <w:r w:rsidDel="00000000" w:rsidR="00000000" w:rsidRPr="00000000">
        <w:rPr>
          <w:rtl w:val="0"/>
        </w:rPr>
        <w:t xml:space="preserve">Run: </w:t>
      </w:r>
      <w:r w:rsidDel="00000000" w:rsidR="00000000" w:rsidRPr="00000000">
        <w:rPr>
          <w:b w:val="1"/>
          <w:rtl w:val="0"/>
        </w:rPr>
        <w:t xml:space="preserve">docker ps</w:t>
      </w:r>
    </w:p>
    <w:p w:rsidR="00000000" w:rsidDel="00000000" w:rsidP="00000000" w:rsidRDefault="00000000" w:rsidRPr="00000000" w14:paraId="0000100C">
      <w:pPr>
        <w:rPr/>
      </w:pPr>
      <w:r w:rsidDel="00000000" w:rsidR="00000000" w:rsidRPr="00000000">
        <w:rPr>
          <w:rtl w:val="0"/>
        </w:rPr>
        <w:t xml:space="preserve">Copy the CONTAINER ID of the spark-master container</w:t>
      </w:r>
    </w:p>
    <w:p w:rsidR="00000000" w:rsidDel="00000000" w:rsidP="00000000" w:rsidRDefault="00000000" w:rsidRPr="00000000" w14:paraId="0000100D">
      <w:pPr>
        <w:rPr>
          <w:b w:val="1"/>
        </w:rPr>
      </w:pPr>
      <w:r w:rsidDel="00000000" w:rsidR="00000000" w:rsidRPr="00000000">
        <w:rPr>
          <w:rtl w:val="0"/>
        </w:rPr>
        <w:t xml:space="preserve">Run: </w:t>
      </w:r>
      <w:r w:rsidDel="00000000" w:rsidR="00000000" w:rsidRPr="00000000">
        <w:rPr>
          <w:b w:val="1"/>
          <w:rtl w:val="0"/>
        </w:rPr>
        <w:t xml:space="preserve">docker exec -it &lt;spark_master_container_id&gt; bash</w:t>
      </w:r>
    </w:p>
    <w:p w:rsidR="00000000" w:rsidDel="00000000" w:rsidP="00000000" w:rsidRDefault="00000000" w:rsidRPr="00000000" w14:paraId="0000100E">
      <w:pPr>
        <w:rPr>
          <w:b w:val="1"/>
        </w:rPr>
      </w:pPr>
      <w:r w:rsidDel="00000000" w:rsidR="00000000" w:rsidRPr="00000000">
        <w:rPr>
          <w:rtl w:val="0"/>
        </w:rPr>
        <w:t xml:space="preserve">Run: </w:t>
      </w:r>
      <w:r w:rsidDel="00000000" w:rsidR="00000000" w:rsidRPr="00000000">
        <w:rPr>
          <w:b w:val="1"/>
          <w:rtl w:val="0"/>
        </w:rPr>
        <w:t xml:space="preserve">cat logs/spark-master.out </w:t>
      </w:r>
    </w:p>
    <w:p w:rsidR="00000000" w:rsidDel="00000000" w:rsidP="00000000" w:rsidRDefault="00000000" w:rsidRPr="00000000" w14:paraId="0000100F">
      <w:pPr>
        <w:rPr/>
      </w:pPr>
      <w:r w:rsidDel="00000000" w:rsidR="00000000" w:rsidRPr="00000000">
        <w:rPr>
          <w:rtl w:val="0"/>
        </w:rPr>
        <w:t xml:space="preserve">Check for the log when the error happened</w:t>
      </w:r>
    </w:p>
    <w:p w:rsidR="00000000" w:rsidDel="00000000" w:rsidP="00000000" w:rsidRDefault="00000000" w:rsidRPr="00000000" w14:paraId="00001010">
      <w:pPr>
        <w:rPr/>
      </w:pPr>
      <w:r w:rsidDel="00000000" w:rsidR="00000000" w:rsidRPr="00000000">
        <w:rPr>
          <w:rtl w:val="0"/>
        </w:rPr>
        <w:t xml:space="preserve">Google the error message from there</w:t>
      </w:r>
    </w:p>
    <w:p w:rsidR="00000000" w:rsidDel="00000000" w:rsidP="00000000" w:rsidRDefault="00000000" w:rsidRPr="00000000" w14:paraId="00001011">
      <w:pPr>
        <w:rPr/>
      </w:pPr>
      <w:r w:rsidDel="00000000" w:rsidR="00000000" w:rsidRPr="00000000">
        <w:rPr>
          <w:rtl w:val="0"/>
        </w:rPr>
      </w:r>
    </w:p>
    <w:p w:rsidR="00000000" w:rsidDel="00000000" w:rsidP="00000000" w:rsidRDefault="00000000" w:rsidRPr="00000000" w14:paraId="00001012">
      <w:pPr>
        <w:pStyle w:val="Heading2"/>
        <w:rPr/>
      </w:pPr>
      <w:bookmarkStart w:colFirst="0" w:colLast="0" w:name="_hp4vx780e0n1" w:id="445"/>
      <w:bookmarkEnd w:id="445"/>
      <w:r w:rsidDel="00000000" w:rsidR="00000000" w:rsidRPr="00000000">
        <w:rPr>
          <w:rtl w:val="0"/>
        </w:rPr>
        <w:t xml:space="preserve">Python Kafka: ./spark-submit.sh streaming.py Error: py4j.protocol.Py4JJavaError: An error occurred while calling None.org.apache.spark.api.java.JavaSparkContext.</w:t>
      </w:r>
    </w:p>
    <w:p w:rsidR="00000000" w:rsidDel="00000000" w:rsidP="00000000" w:rsidRDefault="00000000" w:rsidRPr="00000000" w14:paraId="00001013">
      <w:pPr>
        <w:rPr/>
      </w:pPr>
      <w:r w:rsidDel="00000000" w:rsidR="00000000" w:rsidRPr="00000000">
        <w:rPr>
          <w:rtl w:val="0"/>
        </w:rPr>
        <w:t xml:space="preserve">Make sure your java version is 11 or 8. </w:t>
      </w:r>
    </w:p>
    <w:p w:rsidR="00000000" w:rsidDel="00000000" w:rsidP="00000000" w:rsidRDefault="00000000" w:rsidRPr="00000000" w14:paraId="00001014">
      <w:pPr>
        <w:rPr/>
      </w:pPr>
      <w:r w:rsidDel="00000000" w:rsidR="00000000" w:rsidRPr="00000000">
        <w:rPr>
          <w:rtl w:val="0"/>
        </w:rPr>
        <w:t xml:space="preserve">Check your version by: </w:t>
      </w:r>
    </w:p>
    <w:p w:rsidR="00000000" w:rsidDel="00000000" w:rsidP="00000000" w:rsidRDefault="00000000" w:rsidRPr="00000000" w14:paraId="00001015">
      <w:pPr>
        <w:rPr>
          <w:b w:val="1"/>
        </w:rPr>
      </w:pPr>
      <w:r w:rsidDel="00000000" w:rsidR="00000000" w:rsidRPr="00000000">
        <w:rPr>
          <w:b w:val="1"/>
          <w:rtl w:val="0"/>
        </w:rPr>
        <w:t xml:space="preserve">java --version</w:t>
      </w:r>
    </w:p>
    <w:p w:rsidR="00000000" w:rsidDel="00000000" w:rsidP="00000000" w:rsidRDefault="00000000" w:rsidRPr="00000000" w14:paraId="00001016">
      <w:pPr>
        <w:rPr/>
      </w:pPr>
      <w:r w:rsidDel="00000000" w:rsidR="00000000" w:rsidRPr="00000000">
        <w:rPr>
          <w:rtl w:val="0"/>
        </w:rPr>
        <w:t xml:space="preserve">Check all your versions by:</w:t>
      </w:r>
    </w:p>
    <w:p w:rsidR="00000000" w:rsidDel="00000000" w:rsidP="00000000" w:rsidRDefault="00000000" w:rsidRPr="00000000" w14:paraId="00001017">
      <w:pPr>
        <w:rPr>
          <w:b w:val="1"/>
        </w:rPr>
      </w:pPr>
      <w:r w:rsidDel="00000000" w:rsidR="00000000" w:rsidRPr="00000000">
        <w:rPr>
          <w:b w:val="1"/>
          <w:rtl w:val="0"/>
        </w:rPr>
        <w:t xml:space="preserve">/usr/libexec/java_home -V</w:t>
      </w:r>
    </w:p>
    <w:p w:rsidR="00000000" w:rsidDel="00000000" w:rsidP="00000000" w:rsidRDefault="00000000" w:rsidRPr="00000000" w14:paraId="00001018">
      <w:pPr>
        <w:rPr/>
      </w:pPr>
      <w:r w:rsidDel="00000000" w:rsidR="00000000" w:rsidRPr="00000000">
        <w:rPr>
          <w:rtl w:val="0"/>
        </w:rPr>
        <w:t xml:space="preserve">If you already have got java 11 but just not selected as default, select the specific version by: </w:t>
      </w:r>
    </w:p>
    <w:p w:rsidR="00000000" w:rsidDel="00000000" w:rsidP="00000000" w:rsidRDefault="00000000" w:rsidRPr="00000000" w14:paraId="00001019">
      <w:pPr>
        <w:rPr>
          <w:b w:val="1"/>
        </w:rPr>
      </w:pPr>
      <w:r w:rsidDel="00000000" w:rsidR="00000000" w:rsidRPr="00000000">
        <w:rPr>
          <w:b w:val="1"/>
          <w:rtl w:val="0"/>
        </w:rPr>
        <w:t xml:space="preserve">export JAVA_HOME=$(/usr/libexec/java_home -v 11.0.22)</w:t>
      </w:r>
    </w:p>
    <w:p w:rsidR="00000000" w:rsidDel="00000000" w:rsidP="00000000" w:rsidRDefault="00000000" w:rsidRPr="00000000" w14:paraId="0000101A">
      <w:pPr>
        <w:rPr/>
      </w:pPr>
      <w:r w:rsidDel="00000000" w:rsidR="00000000" w:rsidRPr="00000000">
        <w:rPr>
          <w:rtl w:val="0"/>
        </w:rPr>
        <w:t xml:space="preserve">(or other version of 11)</w:t>
      </w:r>
    </w:p>
    <w:p w:rsidR="00000000" w:rsidDel="00000000" w:rsidP="00000000" w:rsidRDefault="00000000" w:rsidRPr="00000000" w14:paraId="0000101B">
      <w:pPr>
        <w:pStyle w:val="Heading2"/>
        <w:rPr/>
      </w:pPr>
      <w:bookmarkStart w:colFirst="0" w:colLast="0" w:name="_c60czygjhxnq" w:id="446"/>
      <w:bookmarkEnd w:id="446"/>
      <w:r w:rsidDel="00000000" w:rsidR="00000000" w:rsidRPr="00000000">
        <w:rPr>
          <w:rtl w:val="0"/>
        </w:rPr>
        <w:t xml:space="preserve">Java Kafka: &lt;project_name&gt;-1.0-SNAPSHOT.jar errors: package xxx does not exist even after gradle build</w:t>
      </w:r>
    </w:p>
    <w:p w:rsidR="00000000" w:rsidDel="00000000" w:rsidP="00000000" w:rsidRDefault="00000000" w:rsidRPr="00000000" w14:paraId="0000101C">
      <w:pPr>
        <w:rPr/>
      </w:pPr>
      <w:r w:rsidDel="00000000" w:rsidR="00000000" w:rsidRPr="00000000">
        <w:rPr>
          <w:rtl w:val="0"/>
        </w:rPr>
        <w:t xml:space="preserve">In my set up, all of the dependencies listed in gradle.build were not installed in &lt;project_name&gt;-1.0-SNAPSHOT.jar.</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Solution:</w:t>
      </w:r>
    </w:p>
    <w:p w:rsidR="00000000" w:rsidDel="00000000" w:rsidP="00000000" w:rsidRDefault="00000000" w:rsidRPr="00000000" w14:paraId="0000101F">
      <w:pPr>
        <w:rPr/>
      </w:pPr>
      <w:r w:rsidDel="00000000" w:rsidR="00000000" w:rsidRPr="00000000">
        <w:rPr>
          <w:rtl w:val="0"/>
        </w:rPr>
        <w:t xml:space="preserve">In build.gradle file, I added the following at the end: </w:t>
      </w:r>
    </w:p>
    <w:p w:rsidR="00000000" w:rsidDel="00000000" w:rsidP="00000000" w:rsidRDefault="00000000" w:rsidRPr="00000000" w14:paraId="00001020">
      <w:pPr>
        <w:rPr/>
      </w:pPr>
      <w:r w:rsidDel="00000000" w:rsidR="00000000" w:rsidRPr="00000000">
        <w:rPr>
          <w:rtl w:val="0"/>
        </w:rPr>
        <w:t xml:space="preserve">shadowJar { </w:t>
      </w:r>
    </w:p>
    <w:p w:rsidR="00000000" w:rsidDel="00000000" w:rsidP="00000000" w:rsidRDefault="00000000" w:rsidRPr="00000000" w14:paraId="00001021">
      <w:pPr>
        <w:ind w:firstLine="720"/>
        <w:rPr/>
      </w:pPr>
      <w:r w:rsidDel="00000000" w:rsidR="00000000" w:rsidRPr="00000000">
        <w:rPr>
          <w:rtl w:val="0"/>
        </w:rPr>
        <w:t xml:space="preserve">archiveBaseName = "java-kafka-rides"</w:t>
      </w:r>
    </w:p>
    <w:p w:rsidR="00000000" w:rsidDel="00000000" w:rsidP="00000000" w:rsidRDefault="00000000" w:rsidRPr="00000000" w14:paraId="00001022">
      <w:pPr>
        <w:ind w:firstLine="720"/>
        <w:rPr/>
      </w:pPr>
      <w:r w:rsidDel="00000000" w:rsidR="00000000" w:rsidRPr="00000000">
        <w:rPr>
          <w:rtl w:val="0"/>
        </w:rPr>
        <w:t xml:space="preserve">archiveClassifier = ''</w:t>
      </w:r>
    </w:p>
    <w:p w:rsidR="00000000" w:rsidDel="00000000" w:rsidP="00000000" w:rsidRDefault="00000000" w:rsidRPr="00000000" w14:paraId="00001023">
      <w:pPr>
        <w:rPr/>
      </w:pPr>
      <w:r w:rsidDel="00000000" w:rsidR="00000000" w:rsidRPr="00000000">
        <w:rPr>
          <w:rtl w:val="0"/>
        </w:rPr>
        <w:t xml:space="preserve"> }</w:t>
      </w:r>
    </w:p>
    <w:p w:rsidR="00000000" w:rsidDel="00000000" w:rsidP="00000000" w:rsidRDefault="00000000" w:rsidRPr="00000000" w14:paraId="00001024">
      <w:pPr>
        <w:rPr/>
      </w:pPr>
      <w:r w:rsidDel="00000000" w:rsidR="00000000" w:rsidRPr="00000000">
        <w:rPr>
          <w:rtl w:val="0"/>
        </w:rPr>
        <w:t xml:space="preserve">And then in the command line ran ‘gradle shadowjar’, and run the script from java-kafka-rides-1.0-SNAPSHOT.jar created by the shadowjar</w:t>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pStyle w:val="Heading2"/>
        <w:rPr/>
      </w:pPr>
      <w:bookmarkStart w:colFirst="0" w:colLast="0" w:name="_glpfwuq1nkpx" w:id="447"/>
      <w:bookmarkEnd w:id="447"/>
      <w:r w:rsidDel="00000000" w:rsidR="00000000" w:rsidRPr="00000000">
        <w:rPr>
          <w:rtl w:val="0"/>
        </w:rPr>
        <w:t xml:space="preserve">Python Kafka: Installing dependencies for python3 06-streaming/python/avro_example/producer.py</w:t>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b w:val="1"/>
          <w:rtl w:val="0"/>
        </w:rPr>
        <w:t xml:space="preserve">confluent-kafka: `</w:t>
      </w:r>
      <w:r w:rsidDel="00000000" w:rsidR="00000000" w:rsidRPr="00000000">
        <w:rPr>
          <w:rtl w:val="0"/>
        </w:rPr>
        <w:t xml:space="preserve">pip install confluent-kafka` or `conda install conda-forge::python-confluent-kafka`</w:t>
      </w:r>
    </w:p>
    <w:p w:rsidR="00000000" w:rsidDel="00000000" w:rsidP="00000000" w:rsidRDefault="00000000" w:rsidRPr="00000000" w14:paraId="00001029">
      <w:pPr>
        <w:rPr/>
      </w:pPr>
      <w:r w:rsidDel="00000000" w:rsidR="00000000" w:rsidRPr="00000000">
        <w:rPr>
          <w:b w:val="1"/>
          <w:rtl w:val="0"/>
        </w:rPr>
        <w:t xml:space="preserve">fastavro:</w:t>
      </w:r>
      <w:r w:rsidDel="00000000" w:rsidR="00000000" w:rsidRPr="00000000">
        <w:rPr>
          <w:rtl w:val="0"/>
        </w:rPr>
        <w:t xml:space="preserve"> pip install fastavro</w:t>
      </w:r>
    </w:p>
    <w:p w:rsidR="00000000" w:rsidDel="00000000" w:rsidP="00000000" w:rsidRDefault="00000000" w:rsidRPr="00000000" w14:paraId="0000102A">
      <w:pPr>
        <w:jc w:val="right"/>
        <w:rPr/>
      </w:pPr>
      <w:r w:rsidDel="00000000" w:rsidR="00000000" w:rsidRPr="00000000">
        <w:rPr>
          <w:rtl w:val="0"/>
        </w:rPr>
        <w:t xml:space="preserve">Abhirup Ghosh</w:t>
      </w:r>
    </w:p>
    <w:p w:rsidR="00000000" w:rsidDel="00000000" w:rsidP="00000000" w:rsidRDefault="00000000" w:rsidRPr="00000000" w14:paraId="0000102B">
      <w:pPr>
        <w:jc w:val="right"/>
        <w:rPr/>
      </w:pPr>
      <w:r w:rsidDel="00000000" w:rsidR="00000000" w:rsidRPr="00000000">
        <w:rPr>
          <w:rtl w:val="0"/>
        </w:rPr>
      </w:r>
    </w:p>
    <w:p w:rsidR="00000000" w:rsidDel="00000000" w:rsidP="00000000" w:rsidRDefault="00000000" w:rsidRPr="00000000" w14:paraId="0000102C">
      <w:pPr>
        <w:pStyle w:val="Heading2"/>
        <w:rPr/>
      </w:pPr>
      <w:bookmarkStart w:colFirst="0" w:colLast="0" w:name="_m55j8k7ecbrb" w:id="448"/>
      <w:bookmarkEnd w:id="448"/>
      <w:r w:rsidDel="00000000" w:rsidR="00000000" w:rsidRPr="00000000">
        <w:rPr>
          <w:rtl w:val="0"/>
        </w:rPr>
        <w:t xml:space="preserve">Can install Faust Library for Module 6 Python Version due to dependency conflicts? </w:t>
      </w:r>
    </w:p>
    <w:p w:rsidR="00000000" w:rsidDel="00000000" w:rsidP="00000000" w:rsidRDefault="00000000" w:rsidRPr="00000000" w14:paraId="0000102D">
      <w:pPr>
        <w:rPr/>
      </w:pPr>
      <w:r w:rsidDel="00000000" w:rsidR="00000000" w:rsidRPr="00000000">
        <w:rPr>
          <w:rtl w:val="0"/>
        </w:rPr>
        <w:t xml:space="preserve">The Faust repository and library is no longer maintained - </w:t>
      </w:r>
      <w:hyperlink r:id="rId282">
        <w:r w:rsidDel="00000000" w:rsidR="00000000" w:rsidRPr="00000000">
          <w:rPr>
            <w:u w:val="single"/>
            <w:rtl w:val="0"/>
          </w:rPr>
          <w:t xml:space="preserve">https://github.com/robinhood/faust</w:t>
        </w:r>
      </w:hyperlink>
      <w:r w:rsidDel="00000000" w:rsidR="00000000" w:rsidRPr="00000000">
        <w:rPr>
          <w:rtl w:val="0"/>
        </w:rPr>
        <w:t xml:space="preserve"> </w:t>
      </w:r>
    </w:p>
    <w:p w:rsidR="00000000" w:rsidDel="00000000" w:rsidP="00000000" w:rsidRDefault="00000000" w:rsidRPr="00000000" w14:paraId="0000102E">
      <w:pPr>
        <w:rPr/>
      </w:pPr>
      <w:r w:rsidDel="00000000" w:rsidR="00000000" w:rsidRPr="00000000">
        <w:rPr>
          <w:rtl w:val="0"/>
        </w:rPr>
        <w:t xml:space="preserve">If you do not know Java, you now have the option to follow the Python Videos 6.13 &amp; 6.14 here </w:t>
      </w:r>
      <w:hyperlink r:id="rId283">
        <w:r w:rsidDel="00000000" w:rsidR="00000000" w:rsidRPr="00000000">
          <w:rPr>
            <w:u w:val="single"/>
            <w:rtl w:val="0"/>
          </w:rPr>
          <w:t xml:space="preserve">https://www.youtube.com/watch?v=BgAlVknDFlQ&amp;list=PL3MmuxUbc_hJed7dXYoJw8DoCuVHhGEQb&amp;index=80</w:t>
        </w:r>
      </w:hyperlink>
      <w:r w:rsidDel="00000000" w:rsidR="00000000" w:rsidRPr="00000000">
        <w:rPr>
          <w:rtl w:val="0"/>
        </w:rPr>
        <w:t xml:space="preserve">  and follow the RedPanda Python version here </w:t>
      </w:r>
      <w:hyperlink r:id="rId284">
        <w:r w:rsidDel="00000000" w:rsidR="00000000" w:rsidRPr="00000000">
          <w:rPr>
            <w:u w:val="single"/>
            <w:rtl w:val="0"/>
          </w:rPr>
          <w:t xml:space="preserve">https://github.com/DataTalksClub/data-engineering-zoomcamp/tree/main/06-streaming/python/redpanda_example</w:t>
        </w:r>
      </w:hyperlink>
      <w:r w:rsidDel="00000000" w:rsidR="00000000" w:rsidRPr="00000000">
        <w:rPr>
          <w:rtl w:val="0"/>
        </w:rPr>
        <w:t xml:space="preserve"> - NOTE: I highly recommend watching the Java videos to understand the concept of streaming but you can skip the coding parts - all will become clear when you get to the Python videos and RedPanda files. </w:t>
      </w:r>
    </w:p>
    <w:p w:rsidR="00000000" w:rsidDel="00000000" w:rsidP="00000000" w:rsidRDefault="00000000" w:rsidRPr="00000000" w14:paraId="0000102F">
      <w:pPr>
        <w:pStyle w:val="Heading2"/>
        <w:rPr/>
      </w:pPr>
      <w:bookmarkStart w:colFirst="0" w:colLast="0" w:name="_iw0cda8fvcsg" w:id="449"/>
      <w:bookmarkEnd w:id="449"/>
      <w:r w:rsidDel="00000000" w:rsidR="00000000" w:rsidRPr="00000000">
        <w:rPr>
          <w:rtl w:val="0"/>
        </w:rPr>
        <w:t xml:space="preserve">Java Kafka: How to run producer/consumer/kstreams/etc in terminal</w:t>
      </w:r>
    </w:p>
    <w:p w:rsidR="00000000" w:rsidDel="00000000" w:rsidP="00000000" w:rsidRDefault="00000000" w:rsidRPr="00000000" w14:paraId="00001030">
      <w:pPr>
        <w:rPr/>
      </w:pPr>
      <w:r w:rsidDel="00000000" w:rsidR="00000000" w:rsidRPr="00000000">
        <w:rPr>
          <w:rtl w:val="0"/>
        </w:rPr>
        <w:t xml:space="preserve">In the project directory, run: </w:t>
      </w:r>
    </w:p>
    <w:p w:rsidR="00000000" w:rsidDel="00000000" w:rsidP="00000000" w:rsidRDefault="00000000" w:rsidRPr="00000000" w14:paraId="00001031">
      <w:pPr>
        <w:rPr/>
      </w:pPr>
      <w:r w:rsidDel="00000000" w:rsidR="00000000" w:rsidRPr="00000000">
        <w:rPr>
          <w:rtl w:val="0"/>
        </w:rPr>
        <w:t xml:space="preserve">java -cp build/libs/&lt;jar_name&gt;-1.0-SNAPSHOT.jar:out src/main/java/org/example/JsonProducer.java</w:t>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pStyle w:val="Heading2"/>
        <w:rPr/>
      </w:pPr>
      <w:bookmarkStart w:colFirst="0" w:colLast="0" w:name="_2pdhayo31kq0" w:id="450"/>
      <w:bookmarkEnd w:id="450"/>
      <w:r w:rsidDel="00000000" w:rsidR="00000000" w:rsidRPr="00000000">
        <w:rPr>
          <w:rtl w:val="0"/>
        </w:rPr>
        <w:t xml:space="preserve">Java Kafka: When running the producer/consumer/etc java scripts, no results retrieved or no message sent</w:t>
      </w:r>
    </w:p>
    <w:p w:rsidR="00000000" w:rsidDel="00000000" w:rsidP="00000000" w:rsidRDefault="00000000" w:rsidRPr="00000000" w14:paraId="00001034">
      <w:pPr>
        <w:rPr/>
      </w:pPr>
      <w:r w:rsidDel="00000000" w:rsidR="00000000" w:rsidRPr="00000000">
        <w:rPr>
          <w:rtl w:val="0"/>
        </w:rPr>
        <w:t xml:space="preserve">For example, when running JsonConsumer.java, got:</w:t>
      </w:r>
    </w:p>
    <w:p w:rsidR="00000000" w:rsidDel="00000000" w:rsidP="00000000" w:rsidRDefault="00000000" w:rsidRPr="00000000" w14:paraId="00001035">
      <w:pPr>
        <w:rPr/>
      </w:pPr>
      <w:r w:rsidDel="00000000" w:rsidR="00000000" w:rsidRPr="00000000">
        <w:rPr>
          <w:rtl w:val="0"/>
        </w:rPr>
        <w:t xml:space="preserve">Consuming form kafka started</w:t>
      </w:r>
    </w:p>
    <w:p w:rsidR="00000000" w:rsidDel="00000000" w:rsidP="00000000" w:rsidRDefault="00000000" w:rsidRPr="00000000" w14:paraId="00001036">
      <w:pPr>
        <w:rPr/>
      </w:pPr>
      <w:r w:rsidDel="00000000" w:rsidR="00000000" w:rsidRPr="00000000">
        <w:rPr>
          <w:rtl w:val="0"/>
        </w:rPr>
        <w:t xml:space="preserve">RESULTS:::0</w:t>
      </w:r>
    </w:p>
    <w:p w:rsidR="00000000" w:rsidDel="00000000" w:rsidP="00000000" w:rsidRDefault="00000000" w:rsidRPr="00000000" w14:paraId="00001037">
      <w:pPr>
        <w:rPr/>
      </w:pPr>
      <w:r w:rsidDel="00000000" w:rsidR="00000000" w:rsidRPr="00000000">
        <w:rPr>
          <w:rtl w:val="0"/>
        </w:rPr>
        <w:t xml:space="preserve">RESULTS:::0</w:t>
      </w:r>
    </w:p>
    <w:p w:rsidR="00000000" w:rsidDel="00000000" w:rsidP="00000000" w:rsidRDefault="00000000" w:rsidRPr="00000000" w14:paraId="00001038">
      <w:pPr>
        <w:rPr/>
      </w:pPr>
      <w:r w:rsidDel="00000000" w:rsidR="00000000" w:rsidRPr="00000000">
        <w:rPr>
          <w:rtl w:val="0"/>
        </w:rPr>
        <w:t xml:space="preserve">RESULTS:::0</w:t>
        <w:br w:type="textWrapping"/>
      </w:r>
    </w:p>
    <w:p w:rsidR="00000000" w:rsidDel="00000000" w:rsidP="00000000" w:rsidRDefault="00000000" w:rsidRPr="00000000" w14:paraId="00001039">
      <w:pPr>
        <w:rPr/>
      </w:pPr>
      <w:r w:rsidDel="00000000" w:rsidR="00000000" w:rsidRPr="00000000">
        <w:rPr>
          <w:rtl w:val="0"/>
        </w:rPr>
        <w:t xml:space="preserve">Or when running JsonProducer.java, got:</w:t>
      </w:r>
    </w:p>
    <w:p w:rsidR="00000000" w:rsidDel="00000000" w:rsidP="00000000" w:rsidRDefault="00000000" w:rsidRPr="00000000" w14:paraId="0000103A">
      <w:pPr>
        <w:rPr/>
      </w:pPr>
      <w:r w:rsidDel="00000000" w:rsidR="00000000" w:rsidRPr="00000000">
        <w:rPr>
          <w:rtl w:val="0"/>
        </w:rPr>
        <w:t xml:space="preserve">Exception in thread "main" java.util.concurrent.ExecutionException: org.apache.kafka.common.errors.SaslAuthenticationException: Authentication failed</w:t>
      </w:r>
    </w:p>
    <w:p w:rsidR="00000000" w:rsidDel="00000000" w:rsidP="00000000" w:rsidRDefault="00000000" w:rsidRPr="00000000" w14:paraId="0000103B">
      <w:pPr>
        <w:rPr/>
      </w:pPr>
      <w:r w:rsidDel="00000000" w:rsidR="00000000" w:rsidRPr="00000000">
        <w:rPr>
          <w:rtl w:val="0"/>
        </w:rPr>
        <w:t xml:space="preserve">Solution:</w:t>
      </w:r>
    </w:p>
    <w:p w:rsidR="00000000" w:rsidDel="00000000" w:rsidP="00000000" w:rsidRDefault="00000000" w:rsidRPr="00000000" w14:paraId="0000103C">
      <w:pPr>
        <w:rPr/>
      </w:pPr>
      <w:r w:rsidDel="00000000" w:rsidR="00000000" w:rsidRPr="00000000">
        <w:rPr>
          <w:rtl w:val="0"/>
        </w:rPr>
        <w:t xml:space="preserve">Make sure in the scripts in src/main/java/org/example/ that you are running (e.g. JsonConsumer.java, JsonProducer.java), the StreamsConfig.BOOTSTRAP_SERVERS_CONFIG is the correct server url (e.g. europe-west3 from example vs europe-west2)</w:t>
      </w:r>
    </w:p>
    <w:p w:rsidR="00000000" w:rsidDel="00000000" w:rsidP="00000000" w:rsidRDefault="00000000" w:rsidRPr="00000000" w14:paraId="0000103D">
      <w:pPr>
        <w:rPr/>
      </w:pPr>
      <w:r w:rsidDel="00000000" w:rsidR="00000000" w:rsidRPr="00000000">
        <w:rPr>
          <w:rtl w:val="0"/>
        </w:rPr>
        <w:t xml:space="preserve">Make sure cluster key and secrets are updated in src/main/java/org/example/Secrets.java (KAFKA_CLUSTER_KEY and KAFKA_CLUSTER_SECRET)</w:t>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pStyle w:val="Heading2"/>
        <w:rPr/>
      </w:pPr>
      <w:bookmarkStart w:colFirst="0" w:colLast="0" w:name="_rgoxfkbl5yep" w:id="451"/>
      <w:bookmarkEnd w:id="451"/>
      <w:r w:rsidDel="00000000" w:rsidR="00000000" w:rsidRPr="00000000">
        <w:rPr>
          <w:rtl w:val="0"/>
        </w:rPr>
        <w:t xml:space="preserve">Java Kafka: Tests are not picked up in VSCode</w:t>
      </w:r>
    </w:p>
    <w:p w:rsidR="00000000" w:rsidDel="00000000" w:rsidP="00000000" w:rsidRDefault="00000000" w:rsidRPr="00000000" w14:paraId="00001040">
      <w:pPr>
        <w:rPr/>
      </w:pPr>
      <w:r w:rsidDel="00000000" w:rsidR="00000000" w:rsidRPr="00000000">
        <w:rPr>
          <w:rtl w:val="0"/>
        </w:rPr>
        <w:t xml:space="preserve">Situation: in VS Code, usually there will be a triangle icon next to each test. I couldn’t see it at first and had to do some fixes. </w:t>
      </w:r>
    </w:p>
    <w:p w:rsidR="00000000" w:rsidDel="00000000" w:rsidP="00000000" w:rsidRDefault="00000000" w:rsidRPr="00000000" w14:paraId="00001041">
      <w:pPr>
        <w:rPr/>
      </w:pPr>
      <w:r w:rsidDel="00000000" w:rsidR="00000000" w:rsidRPr="00000000">
        <w:rPr>
          <w:rtl w:val="0"/>
        </w:rPr>
        <w:t xml:space="preserve">Solution: </w:t>
      </w:r>
    </w:p>
    <w:p w:rsidR="00000000" w:rsidDel="00000000" w:rsidP="00000000" w:rsidRDefault="00000000" w:rsidRPr="00000000" w14:paraId="00001042">
      <w:pPr>
        <w:rPr/>
      </w:pPr>
      <w:r w:rsidDel="00000000" w:rsidR="00000000" w:rsidRPr="00000000">
        <w:rPr>
          <w:rtl w:val="0"/>
        </w:rPr>
        <w:t xml:space="preserve">(</w:t>
      </w:r>
      <w:hyperlink r:id="rId285">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1043">
      <w:pPr>
        <w:rPr/>
      </w:pPr>
      <w:r w:rsidDel="00000000" w:rsidR="00000000" w:rsidRPr="00000000">
        <w:rPr>
          <w:rtl w:val="0"/>
        </w:rPr>
        <w:t xml:space="preserve">VS Code </w:t>
      </w:r>
    </w:p>
    <w:p w:rsidR="00000000" w:rsidDel="00000000" w:rsidP="00000000" w:rsidRDefault="00000000" w:rsidRPr="00000000" w14:paraId="00001044">
      <w:pPr>
        <w:rPr/>
      </w:pPr>
      <w:r w:rsidDel="00000000" w:rsidR="00000000" w:rsidRPr="00000000">
        <w:rPr>
          <w:rFonts w:ascii="Arial Unicode MS" w:cs="Arial Unicode MS" w:eastAsia="Arial Unicode MS" w:hAnsi="Arial Unicode MS"/>
          <w:rtl w:val="0"/>
        </w:rPr>
        <w:t xml:space="preserve">→ Explorer (first icon on the left navigation bar)</w:t>
      </w:r>
    </w:p>
    <w:p w:rsidR="00000000" w:rsidDel="00000000" w:rsidP="00000000" w:rsidRDefault="00000000" w:rsidRPr="00000000" w14:paraId="00001045">
      <w:pPr>
        <w:rPr/>
      </w:pPr>
      <w:r w:rsidDel="00000000" w:rsidR="00000000" w:rsidRPr="00000000">
        <w:rPr/>
        <w:drawing>
          <wp:inline distB="114300" distT="114300" distL="114300" distR="114300">
            <wp:extent cx="2986088" cy="642259"/>
            <wp:effectExtent b="0" l="0" r="0" t="0"/>
            <wp:docPr id="74" name="image66.png"/>
            <a:graphic>
              <a:graphicData uri="http://schemas.openxmlformats.org/drawingml/2006/picture">
                <pic:pic>
                  <pic:nvPicPr>
                    <pic:cNvPr id="0" name="image66.png"/>
                    <pic:cNvPicPr preferRelativeResize="0"/>
                  </pic:nvPicPr>
                  <pic:blipFill>
                    <a:blip r:embed="rId286"/>
                    <a:srcRect b="0" l="0" r="0" t="0"/>
                    <a:stretch>
                      <a:fillRect/>
                    </a:stretch>
                  </pic:blipFill>
                  <pic:spPr>
                    <a:xfrm>
                      <a:off x="0" y="0"/>
                      <a:ext cx="2986088" cy="6422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46">
      <w:pPr>
        <w:rPr/>
      </w:pPr>
      <w:r w:rsidDel="00000000" w:rsidR="00000000" w:rsidRPr="00000000">
        <w:rPr>
          <w:rFonts w:ascii="Arial Unicode MS" w:cs="Arial Unicode MS" w:eastAsia="Arial Unicode MS" w:hAnsi="Arial Unicode MS"/>
          <w:rtl w:val="0"/>
        </w:rPr>
        <w:t xml:space="preserve">→ JAVA PROJECTS (bottom collapsable)</w:t>
      </w:r>
    </w:p>
    <w:p w:rsidR="00000000" w:rsidDel="00000000" w:rsidP="00000000" w:rsidRDefault="00000000" w:rsidRPr="00000000" w14:paraId="00001047">
      <w:pPr>
        <w:rPr/>
      </w:pPr>
      <w:r w:rsidDel="00000000" w:rsidR="00000000" w:rsidRPr="00000000">
        <w:rPr/>
        <w:drawing>
          <wp:inline distB="114300" distT="114300" distL="114300" distR="114300">
            <wp:extent cx="2452688" cy="1839516"/>
            <wp:effectExtent b="0" l="0" r="0" t="0"/>
            <wp:docPr id="44" name="image59.png"/>
            <a:graphic>
              <a:graphicData uri="http://schemas.openxmlformats.org/drawingml/2006/picture">
                <pic:pic>
                  <pic:nvPicPr>
                    <pic:cNvPr id="0" name="image59.png"/>
                    <pic:cNvPicPr preferRelativeResize="0"/>
                  </pic:nvPicPr>
                  <pic:blipFill>
                    <a:blip r:embed="rId287"/>
                    <a:srcRect b="0" l="0" r="0" t="0"/>
                    <a:stretch>
                      <a:fillRect/>
                    </a:stretch>
                  </pic:blipFill>
                  <pic:spPr>
                    <a:xfrm>
                      <a:off x="0" y="0"/>
                      <a:ext cx="2452688" cy="1839516"/>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  </w:t>
      </w:r>
      <w:r w:rsidDel="00000000" w:rsidR="00000000" w:rsidRPr="00000000">
        <w:rPr/>
        <w:drawing>
          <wp:inline distB="114300" distT="114300" distL="114300" distR="114300">
            <wp:extent cx="240655" cy="240655"/>
            <wp:effectExtent b="0" l="0" r="0" t="0"/>
            <wp:docPr id="50" name="image41.png"/>
            <a:graphic>
              <a:graphicData uri="http://schemas.openxmlformats.org/drawingml/2006/picture">
                <pic:pic>
                  <pic:nvPicPr>
                    <pic:cNvPr id="0" name="image41.png"/>
                    <pic:cNvPicPr preferRelativeResize="0"/>
                  </pic:nvPicPr>
                  <pic:blipFill>
                    <a:blip r:embed="rId288"/>
                    <a:srcRect b="0" l="0" r="0" t="0"/>
                    <a:stretch>
                      <a:fillRect/>
                    </a:stretch>
                  </pic:blipFill>
                  <pic:spPr>
                    <a:xfrm>
                      <a:off x="0" y="0"/>
                      <a:ext cx="240655" cy="240655"/>
                    </a:xfrm>
                    <a:prstGeom prst="rect"/>
                    <a:ln/>
                  </pic:spPr>
                </pic:pic>
              </a:graphicData>
            </a:graphic>
          </wp:inline>
        </w:drawing>
      </w:r>
      <w:r w:rsidDel="00000000" w:rsidR="00000000" w:rsidRPr="00000000">
        <w:rPr>
          <w:rtl w:val="0"/>
        </w:rPr>
        <w:t xml:space="preserve">icon next in the rightmost position to JAVA PROJECTS</w:t>
      </w:r>
    </w:p>
    <w:p w:rsidR="00000000" w:rsidDel="00000000" w:rsidP="00000000" w:rsidRDefault="00000000" w:rsidRPr="00000000" w14:paraId="00001048">
      <w:pPr>
        <w:rPr/>
      </w:pPr>
      <w:r w:rsidDel="00000000" w:rsidR="00000000" w:rsidRPr="00000000">
        <w:rPr>
          <w:rFonts w:ascii="Arial Unicode MS" w:cs="Arial Unicode MS" w:eastAsia="Arial Unicode MS" w:hAnsi="Arial Unicode MS"/>
          <w:rtl w:val="0"/>
        </w:rPr>
        <w:t xml:space="preserve">→  clean Workspace </w:t>
      </w:r>
    </w:p>
    <w:p w:rsidR="00000000" w:rsidDel="00000000" w:rsidP="00000000" w:rsidRDefault="00000000" w:rsidRPr="00000000" w14:paraId="00001049">
      <w:pPr>
        <w:rPr/>
      </w:pPr>
      <w:r w:rsidDel="00000000" w:rsidR="00000000" w:rsidRPr="00000000">
        <w:rPr>
          <w:rFonts w:ascii="Arial Unicode MS" w:cs="Arial Unicode MS" w:eastAsia="Arial Unicode MS" w:hAnsi="Arial Unicode MS"/>
          <w:rtl w:val="0"/>
        </w:rPr>
        <w:t xml:space="preserve">→ Confirm by clicking Reload and Delete</w:t>
      </w:r>
    </w:p>
    <w:p w:rsidR="00000000" w:rsidDel="00000000" w:rsidP="00000000" w:rsidRDefault="00000000" w:rsidRPr="00000000" w14:paraId="0000104A">
      <w:pPr>
        <w:rPr/>
      </w:pPr>
      <w:r w:rsidDel="00000000" w:rsidR="00000000" w:rsidRPr="00000000">
        <w:rPr>
          <w:rtl w:val="0"/>
        </w:rPr>
        <w:t xml:space="preserve">Now you will be able to see the triangle icon next to each test like what you normally see in python tests.</w:t>
      </w:r>
    </w:p>
    <w:p w:rsidR="00000000" w:rsidDel="00000000" w:rsidP="00000000" w:rsidRDefault="00000000" w:rsidRPr="00000000" w14:paraId="0000104B">
      <w:pPr>
        <w:rPr/>
      </w:pPr>
      <w:r w:rsidDel="00000000" w:rsidR="00000000" w:rsidRPr="00000000">
        <w:rPr>
          <w:rtl w:val="0"/>
        </w:rPr>
        <w:t xml:space="preserve">E.g.: </w:t>
      </w:r>
    </w:p>
    <w:p w:rsidR="00000000" w:rsidDel="00000000" w:rsidP="00000000" w:rsidRDefault="00000000" w:rsidRPr="00000000" w14:paraId="0000104C">
      <w:pPr>
        <w:rPr/>
      </w:pPr>
      <w:r w:rsidDel="00000000" w:rsidR="00000000" w:rsidRPr="00000000">
        <w:rPr/>
        <w:drawing>
          <wp:inline distB="114300" distT="114300" distL="114300" distR="114300">
            <wp:extent cx="3890963" cy="685488"/>
            <wp:effectExtent b="0" l="0" r="0" t="0"/>
            <wp:docPr id="72" name="image68.png"/>
            <a:graphic>
              <a:graphicData uri="http://schemas.openxmlformats.org/drawingml/2006/picture">
                <pic:pic>
                  <pic:nvPicPr>
                    <pic:cNvPr id="0" name="image68.png"/>
                    <pic:cNvPicPr preferRelativeResize="0"/>
                  </pic:nvPicPr>
                  <pic:blipFill>
                    <a:blip r:embed="rId289"/>
                    <a:srcRect b="0" l="0" r="0" t="0"/>
                    <a:stretch>
                      <a:fillRect/>
                    </a:stretch>
                  </pic:blipFill>
                  <pic:spPr>
                    <a:xfrm>
                      <a:off x="0" y="0"/>
                      <a:ext cx="3890963" cy="685488"/>
                    </a:xfrm>
                    <a:prstGeom prst="rect"/>
                    <a:ln/>
                  </pic:spPr>
                </pic:pic>
              </a:graphicData>
            </a:graphic>
          </wp:inline>
        </w:drawing>
      </w:r>
      <w:r w:rsidDel="00000000" w:rsidR="00000000" w:rsidRPr="00000000">
        <w:rPr>
          <w:rtl w:val="0"/>
        </w:rPr>
      </w:r>
    </w:p>
    <w:p w:rsidR="00000000" w:rsidDel="00000000" w:rsidP="00000000" w:rsidRDefault="00000000" w:rsidRPr="00000000" w14:paraId="0000104D">
      <w:pPr>
        <w:rPr/>
      </w:pPr>
      <w:r w:rsidDel="00000000" w:rsidR="00000000" w:rsidRPr="00000000">
        <w:rPr>
          <w:rtl w:val="0"/>
        </w:rPr>
        <w:t xml:space="preserve">You can also add classes and packages in this window instead of creating files in the project directory</w:t>
      </w:r>
    </w:p>
    <w:p w:rsidR="00000000" w:rsidDel="00000000" w:rsidP="00000000" w:rsidRDefault="00000000" w:rsidRPr="00000000" w14:paraId="0000104E">
      <w:pPr>
        <w:pStyle w:val="Heading2"/>
        <w:rPr/>
      </w:pPr>
      <w:bookmarkStart w:colFirst="0" w:colLast="0" w:name="_6z6elxv64kt7" w:id="452"/>
      <w:bookmarkEnd w:id="452"/>
      <w:r w:rsidDel="00000000" w:rsidR="00000000" w:rsidRPr="00000000">
        <w:rPr>
          <w:rtl w:val="0"/>
        </w:rPr>
        <w:t xml:space="preserve">Confluent Kafka: Where can I find schema registry URL?</w:t>
      </w:r>
    </w:p>
    <w:p w:rsidR="00000000" w:rsidDel="00000000" w:rsidP="00000000" w:rsidRDefault="00000000" w:rsidRPr="00000000" w14:paraId="0000104F">
      <w:pPr>
        <w:rPr/>
      </w:pPr>
      <w:r w:rsidDel="00000000" w:rsidR="00000000" w:rsidRPr="00000000">
        <w:rPr>
          <w:rtl w:val="0"/>
        </w:rPr>
        <w:t xml:space="preserve">In </w:t>
      </w:r>
      <w:hyperlink r:id="rId290">
        <w:r w:rsidDel="00000000" w:rsidR="00000000" w:rsidRPr="00000000">
          <w:rPr>
            <w:u w:val="single"/>
            <w:rtl w:val="0"/>
          </w:rPr>
          <w:t xml:space="preserve">Confluent Cloud</w:t>
        </w:r>
      </w:hyperlink>
      <w:r w:rsidDel="00000000" w:rsidR="00000000" w:rsidRPr="00000000">
        <w:rPr>
          <w:rtl w:val="0"/>
        </w:rPr>
        <w:t xml:space="preserve">:</w:t>
      </w:r>
    </w:p>
    <w:p w:rsidR="00000000" w:rsidDel="00000000" w:rsidP="00000000" w:rsidRDefault="00000000" w:rsidRPr="00000000" w14:paraId="00001050">
      <w:pPr>
        <w:rPr/>
      </w:pPr>
      <w:r w:rsidDel="00000000" w:rsidR="00000000" w:rsidRPr="00000000">
        <w:rPr>
          <w:rFonts w:ascii="Arial Unicode MS" w:cs="Arial Unicode MS" w:eastAsia="Arial Unicode MS" w:hAnsi="Arial Unicode MS"/>
          <w:rtl w:val="0"/>
        </w:rPr>
        <w:t xml:space="preserve">Environment → default (or whatever you named your environment as) → The right navigation bar →  “Stream Governance API” →  The URL under “Endpoint” </w:t>
      </w:r>
    </w:p>
    <w:p w:rsidR="00000000" w:rsidDel="00000000" w:rsidP="00000000" w:rsidRDefault="00000000" w:rsidRPr="00000000" w14:paraId="00001051">
      <w:pPr>
        <w:rPr/>
      </w:pPr>
      <w:r w:rsidDel="00000000" w:rsidR="00000000" w:rsidRPr="00000000">
        <w:rPr>
          <w:rtl w:val="0"/>
        </w:rPr>
        <w:t xml:space="preserve">And create credentials from Credentials section below it</w:t>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pStyle w:val="Heading2"/>
        <w:rPr/>
      </w:pPr>
      <w:bookmarkStart w:colFirst="0" w:colLast="0" w:name="_z3c3myook3zy" w:id="453"/>
      <w:bookmarkEnd w:id="453"/>
      <w:r w:rsidDel="00000000" w:rsidR="00000000" w:rsidRPr="00000000">
        <w:rPr>
          <w:rtl w:val="0"/>
        </w:rPr>
        <w:t xml:space="preserve">How do I check compatibility of local and container Spark versions?</w:t>
      </w:r>
    </w:p>
    <w:p w:rsidR="00000000" w:rsidDel="00000000" w:rsidP="00000000" w:rsidRDefault="00000000" w:rsidRPr="00000000" w14:paraId="00001054">
      <w:pPr>
        <w:rPr/>
      </w:pPr>
      <w:r w:rsidDel="00000000" w:rsidR="00000000" w:rsidRPr="00000000">
        <w:rPr>
          <w:rtl w:val="0"/>
        </w:rPr>
        <w:t xml:space="preserve">You can check the version of your local spark using</w:t>
      </w:r>
      <w:r w:rsidDel="00000000" w:rsidR="00000000" w:rsidRPr="00000000">
        <w:rPr>
          <w:rFonts w:ascii="Roboto Mono" w:cs="Roboto Mono" w:eastAsia="Roboto Mono" w:hAnsi="Roboto Mono"/>
          <w:shd w:fill="f3f3f3" w:val="clear"/>
          <w:rtl w:val="0"/>
        </w:rPr>
        <w:t xml:space="preserve"> spark-submit --version</w:t>
      </w:r>
      <w:r w:rsidDel="00000000" w:rsidR="00000000" w:rsidRPr="00000000">
        <w:rPr>
          <w:rtl w:val="0"/>
        </w:rPr>
        <w:t xml:space="preserve">. In the build.sh file of the Python folder, make sure that </w:t>
      </w:r>
      <w:r w:rsidDel="00000000" w:rsidR="00000000" w:rsidRPr="00000000">
        <w:rPr>
          <w:rFonts w:ascii="Roboto Mono" w:cs="Roboto Mono" w:eastAsia="Roboto Mono" w:hAnsi="Roboto Mono"/>
          <w:shd w:fill="f3f3f3" w:val="clear"/>
          <w:rtl w:val="0"/>
        </w:rPr>
        <w:t xml:space="preserve">SPARK_VERSION</w:t>
      </w:r>
      <w:r w:rsidDel="00000000" w:rsidR="00000000" w:rsidRPr="00000000">
        <w:rPr>
          <w:rtl w:val="0"/>
        </w:rPr>
        <w:t xml:space="preserve"> matches your local version. Similarly, make sure the pyspark you pip installed also matches this version. </w:t>
      </w:r>
    </w:p>
    <w:p w:rsidR="00000000" w:rsidDel="00000000" w:rsidP="00000000" w:rsidRDefault="00000000" w:rsidRPr="00000000" w14:paraId="00001055">
      <w:pPr>
        <w:pStyle w:val="Heading2"/>
        <w:rPr/>
      </w:pPr>
      <w:bookmarkStart w:colFirst="0" w:colLast="0" w:name="_ggd820ixrenp" w:id="454"/>
      <w:bookmarkEnd w:id="454"/>
      <w:r w:rsidDel="00000000" w:rsidR="00000000" w:rsidRPr="00000000">
        <w:rPr>
          <w:rtl w:val="0"/>
        </w:rPr>
        <w:t xml:space="preserve">How to fix the error "ModuleNotFoundError: No module named 'kafka.vendor.six.moves'"?</w:t>
      </w:r>
    </w:p>
    <w:p w:rsidR="00000000" w:rsidDel="00000000" w:rsidP="00000000" w:rsidRDefault="00000000" w:rsidRPr="00000000" w14:paraId="00001056">
      <w:pPr>
        <w:rPr/>
      </w:pPr>
      <w:r w:rsidDel="00000000" w:rsidR="00000000" w:rsidRPr="00000000">
        <w:rPr>
          <w:rtl w:val="0"/>
        </w:rPr>
        <w:t xml:space="preserve">According to https://github.com/dpkp/kafka-python/</w:t>
      </w:r>
    </w:p>
    <w:p w:rsidR="00000000" w:rsidDel="00000000" w:rsidP="00000000" w:rsidRDefault="00000000" w:rsidRPr="00000000" w14:paraId="00001057">
      <w:pPr>
        <w:rPr/>
      </w:pPr>
      <w:r w:rsidDel="00000000" w:rsidR="00000000" w:rsidRPr="00000000">
        <w:rPr>
          <w:rtl w:val="0"/>
        </w:rPr>
        <w:t xml:space="preserve">“DUE TO ISSUES WITH RELEASES, IT IS SUGGESTED TO USE https://github.com/wbarnha/kafka-python-ng FOR THE TIME BEING”</w:t>
      </w:r>
    </w:p>
    <w:p w:rsidR="00000000" w:rsidDel="00000000" w:rsidP="00000000" w:rsidRDefault="00000000" w:rsidRPr="00000000" w14:paraId="00001058">
      <w:pPr>
        <w:rPr/>
      </w:pPr>
      <w:r w:rsidDel="00000000" w:rsidR="00000000" w:rsidRPr="00000000">
        <w:rPr>
          <w:rtl w:val="0"/>
        </w:rPr>
        <w:t xml:space="preserve">Use pip install kafka-python-ng instead</w:t>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pStyle w:val="Heading2"/>
        <w:rPr/>
      </w:pPr>
      <w:bookmarkStart w:colFirst="0" w:colLast="0" w:name="_crql2tlp7gvp" w:id="455"/>
      <w:bookmarkEnd w:id="455"/>
      <w:r w:rsidDel="00000000" w:rsidR="00000000" w:rsidRPr="00000000">
        <w:rPr>
          <w:rtl w:val="0"/>
        </w:rPr>
        <w:t xml:space="preserve">How to fix “connection failed: connection to server at "127.0.0.1", port 5432 failed” error when setting up Postgres connection in pgAdmin?</w:t>
      </w:r>
    </w:p>
    <w:p w:rsidR="00000000" w:rsidDel="00000000" w:rsidP="00000000" w:rsidRDefault="00000000" w:rsidRPr="00000000" w14:paraId="0000105B">
      <w:pPr>
        <w:rPr/>
      </w:pPr>
      <w:r w:rsidDel="00000000" w:rsidR="00000000" w:rsidRPr="00000000">
        <w:rPr>
          <w:rtl w:val="0"/>
        </w:rPr>
        <w:t xml:space="preserve">Instead of using “localhost” as the host name/address, try “postgres”, or “host.docker.internal” instead</w:t>
      </w:r>
    </w:p>
    <w:p w:rsidR="00000000" w:rsidDel="00000000" w:rsidP="00000000" w:rsidRDefault="00000000" w:rsidRPr="00000000" w14:paraId="0000105C">
      <w:pPr>
        <w:rPr/>
      </w:pPr>
      <w:r w:rsidDel="00000000" w:rsidR="00000000" w:rsidRPr="00000000">
        <w:rPr>
          <w:b w:val="1"/>
          <w:rtl w:val="0"/>
        </w:rPr>
        <w:t xml:space="preserve">Alternative Solution:</w:t>
      </w:r>
      <w:r w:rsidDel="00000000" w:rsidR="00000000" w:rsidRPr="00000000">
        <w:rPr>
          <w:rtl w:val="0"/>
        </w:rPr>
        <w:t xml:space="preserve"> For those having installed postgres locally and disabling persist data on postgres-container in docker i.e. </w:t>
      </w:r>
      <w:r w:rsidDel="00000000" w:rsidR="00000000" w:rsidRPr="00000000">
        <w:rPr>
          <w:i w:val="1"/>
          <w:rtl w:val="0"/>
        </w:rPr>
        <w:t xml:space="preserve">volume: </w:t>
      </w:r>
      <w:r w:rsidDel="00000000" w:rsidR="00000000" w:rsidRPr="00000000">
        <w:rPr>
          <w:rtl w:val="0"/>
        </w:rPr>
        <w:t xml:space="preserve">removed, remember to use postgres port other than 5432 (e.g. 5433 is usable). And for </w:t>
      </w:r>
      <w:r w:rsidDel="00000000" w:rsidR="00000000" w:rsidRPr="00000000">
        <w:rPr>
          <w:b w:val="1"/>
          <w:rtl w:val="0"/>
        </w:rPr>
        <w:t xml:space="preserve">pgadmin host name/address</w:t>
      </w:r>
      <w:r w:rsidDel="00000000" w:rsidR="00000000" w:rsidRPr="00000000">
        <w:rPr>
          <w:rtl w:val="0"/>
        </w:rPr>
        <w:t xml:space="preserve">, if </w:t>
      </w:r>
      <w:r w:rsidDel="00000000" w:rsidR="00000000" w:rsidRPr="00000000">
        <w:rPr>
          <w:i w:val="1"/>
          <w:rtl w:val="0"/>
        </w:rPr>
        <w:t xml:space="preserve">localhost, postgres, and host.docker.internal </w:t>
      </w:r>
      <w:r w:rsidDel="00000000" w:rsidR="00000000" w:rsidRPr="00000000">
        <w:rPr>
          <w:rtl w:val="0"/>
        </w:rPr>
        <w:t xml:space="preserve">is not working, you can use your own </w:t>
      </w:r>
      <w:r w:rsidDel="00000000" w:rsidR="00000000" w:rsidRPr="00000000">
        <w:rPr>
          <w:i w:val="1"/>
          <w:rtl w:val="0"/>
        </w:rPr>
        <w:t xml:space="preserve">IPv4 Address </w:t>
      </w:r>
      <w:r w:rsidDel="00000000" w:rsidR="00000000" w:rsidRPr="00000000">
        <w:rPr>
          <w:rtl w:val="0"/>
        </w:rPr>
        <w:t xml:space="preserve">which can be found in Windows OS via: Command Prompt &gt; ipconfig &gt; Under Wireless LAN adapter WiFi 2. E.g.:</w:t>
      </w:r>
    </w:p>
    <w:p w:rsidR="00000000" w:rsidDel="00000000" w:rsidP="00000000" w:rsidRDefault="00000000" w:rsidRPr="00000000" w14:paraId="0000105D">
      <w:pPr>
        <w:rPr/>
      </w:pPr>
      <w:r w:rsidDel="00000000" w:rsidR="00000000" w:rsidRPr="00000000">
        <w:rPr>
          <w:rtl w:val="0"/>
        </w:rPr>
        <w:t xml:space="preserve">IPv4 Address. . . . . . . . . . . : 192.168.0.148</w:t>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pStyle w:val="Heading2"/>
        <w:rPr/>
      </w:pPr>
      <w:bookmarkStart w:colFirst="0" w:colLast="0" w:name="_4nwb9isaicc" w:id="456"/>
      <w:bookmarkEnd w:id="456"/>
      <w:r w:rsidDel="00000000" w:rsidR="00000000" w:rsidRPr="00000000">
        <w:rPr>
          <w:rtl w:val="0"/>
        </w:rPr>
        <w:t xml:space="preserve">Why is my table not being created in PostgreSQL when I submit a job?</w:t>
      </w:r>
    </w:p>
    <w:p w:rsidR="00000000" w:rsidDel="00000000" w:rsidP="00000000" w:rsidRDefault="00000000" w:rsidRPr="00000000" w14:paraId="00001060">
      <w:pPr>
        <w:rPr/>
      </w:pPr>
      <w:r w:rsidDel="00000000" w:rsidR="00000000" w:rsidRPr="00000000">
        <w:rPr>
          <w:rtl w:val="0"/>
        </w:rPr>
        <w:t xml:space="preserve">There could be a few reasons for this issue:</w:t>
      </w:r>
    </w:p>
    <w:p w:rsidR="00000000" w:rsidDel="00000000" w:rsidP="00000000" w:rsidRDefault="00000000" w:rsidRPr="00000000" w14:paraId="00001061">
      <w:pPr>
        <w:numPr>
          <w:ilvl w:val="0"/>
          <w:numId w:val="91"/>
        </w:numPr>
        <w:ind w:left="720" w:hanging="360"/>
      </w:pPr>
      <w:r w:rsidDel="00000000" w:rsidR="00000000" w:rsidRPr="00000000">
        <w:rPr>
          <w:rtl w:val="0"/>
        </w:rPr>
        <w:t xml:space="preserve">Race Conditions: If you're running multiple processes in parallel.</w:t>
      </w:r>
    </w:p>
    <w:p w:rsidR="00000000" w:rsidDel="00000000" w:rsidP="00000000" w:rsidRDefault="00000000" w:rsidRPr="00000000" w14:paraId="00001062">
      <w:pPr>
        <w:numPr>
          <w:ilvl w:val="0"/>
          <w:numId w:val="91"/>
        </w:numPr>
        <w:ind w:left="720" w:hanging="360"/>
      </w:pPr>
      <w:r w:rsidDel="00000000" w:rsidR="00000000" w:rsidRPr="00000000">
        <w:rPr>
          <w:rtl w:val="0"/>
        </w:rPr>
        <w:t xml:space="preserve">Database Connection Issues: The job might not be connecting to the correct PostgreSQL database, or there could be authentication or permission issues preventing table creation.</w:t>
      </w:r>
    </w:p>
    <w:p w:rsidR="00000000" w:rsidDel="00000000" w:rsidP="00000000" w:rsidRDefault="00000000" w:rsidRPr="00000000" w14:paraId="00001063">
      <w:pPr>
        <w:numPr>
          <w:ilvl w:val="0"/>
          <w:numId w:val="91"/>
        </w:numPr>
        <w:ind w:left="720" w:hanging="360"/>
      </w:pPr>
      <w:r w:rsidDel="00000000" w:rsidR="00000000" w:rsidRPr="00000000">
        <w:rPr>
          <w:rtl w:val="0"/>
        </w:rPr>
        <w:t xml:space="preserve">Missing Table Creation Logic: The code responsible for creating the table might not be properly included or executed in the job submission process.</w:t>
      </w:r>
    </w:p>
    <w:p w:rsidR="00000000" w:rsidDel="00000000" w:rsidP="00000000" w:rsidRDefault="00000000" w:rsidRPr="00000000" w14:paraId="00001064">
      <w:pPr>
        <w:rPr/>
      </w:pPr>
      <w:r w:rsidDel="00000000" w:rsidR="00000000" w:rsidRPr="00000000">
        <w:rPr>
          <w:rtl w:val="0"/>
        </w:rPr>
        <w:t xml:space="preserve">As a best practice, it's generally recommended to pre-create tables in PostgreSQL to avoid runtime errors. This ensures the database schema is properly set up before any jobs are executed.</w:t>
      </w:r>
    </w:p>
    <w:p w:rsidR="00000000" w:rsidDel="00000000" w:rsidP="00000000" w:rsidRDefault="00000000" w:rsidRPr="00000000" w14:paraId="00001065">
      <w:pPr>
        <w:rPr/>
      </w:pPr>
      <w:r w:rsidDel="00000000" w:rsidR="00000000" w:rsidRPr="00000000">
        <w:rPr>
          <w:rtl w:val="0"/>
        </w:rPr>
        <w:t xml:space="preserve">Extra: Use CREATE TABLE IF NOT EXISTS in your code. This will prevent errors if the table already exists and ensure smooth job execution.</w:t>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pStyle w:val="Heading1"/>
        <w:rPr/>
      </w:pPr>
      <w:bookmarkStart w:colFirst="0" w:colLast="0" w:name="_kmtalx1xnfbu" w:id="457"/>
      <w:bookmarkEnd w:id="457"/>
      <w:r w:rsidDel="00000000" w:rsidR="00000000" w:rsidRPr="00000000">
        <w:rPr>
          <w:rtl w:val="0"/>
        </w:rPr>
        <w:t xml:space="preserve">Project</w:t>
      </w:r>
    </w:p>
    <w:p w:rsidR="00000000" w:rsidDel="00000000" w:rsidP="00000000" w:rsidRDefault="00000000" w:rsidRPr="00000000" w14:paraId="00001068">
      <w:pPr>
        <w:pStyle w:val="Heading2"/>
        <w:spacing w:after="200" w:lineRule="auto"/>
        <w:rPr>
          <w:sz w:val="34"/>
          <w:szCs w:val="34"/>
        </w:rPr>
      </w:pPr>
      <w:bookmarkStart w:colFirst="0" w:colLast="0" w:name="_9ntx6of573w4" w:id="458"/>
      <w:bookmarkEnd w:id="458"/>
      <w:r w:rsidDel="00000000" w:rsidR="00000000" w:rsidRPr="00000000">
        <w:rPr>
          <w:sz w:val="34"/>
          <w:szCs w:val="34"/>
          <w:rtl w:val="0"/>
        </w:rPr>
        <w:t xml:space="preserve">How is my capstone project going to be evaluated?</w:t>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numPr>
          <w:ilvl w:val="0"/>
          <w:numId w:val="113"/>
        </w:numPr>
        <w:ind w:left="720" w:hanging="360"/>
      </w:pPr>
      <w:r w:rsidDel="00000000" w:rsidR="00000000" w:rsidRPr="00000000">
        <w:rPr>
          <w:rtl w:val="0"/>
        </w:rPr>
        <w:t xml:space="preserve">Each submitted project will be evaluated by 3 (three) randomly assigned students that have also submitted the project. </w:t>
      </w:r>
    </w:p>
    <w:p w:rsidR="00000000" w:rsidDel="00000000" w:rsidP="00000000" w:rsidRDefault="00000000" w:rsidRPr="00000000" w14:paraId="0000106B">
      <w:pPr>
        <w:numPr>
          <w:ilvl w:val="0"/>
          <w:numId w:val="113"/>
        </w:numPr>
        <w:ind w:left="720" w:hanging="360"/>
      </w:pPr>
      <w:r w:rsidDel="00000000" w:rsidR="00000000" w:rsidRPr="00000000">
        <w:rPr>
          <w:rtl w:val="0"/>
        </w:rPr>
        <w:t xml:space="preserve"> You will also be responsible for grading the projects from 3 fellow students yourself. Please be aware that: not complying to this rule also implies you failing to achieve the Certificate at the end of the course.</w:t>
      </w:r>
    </w:p>
    <w:p w:rsidR="00000000" w:rsidDel="00000000" w:rsidP="00000000" w:rsidRDefault="00000000" w:rsidRPr="00000000" w14:paraId="0000106C">
      <w:pPr>
        <w:numPr>
          <w:ilvl w:val="0"/>
          <w:numId w:val="113"/>
        </w:numPr>
        <w:ind w:left="720" w:hanging="360"/>
      </w:pPr>
      <w:r w:rsidDel="00000000" w:rsidR="00000000" w:rsidRPr="00000000">
        <w:rPr>
          <w:rtl w:val="0"/>
        </w:rPr>
        <w:t xml:space="preserve">The final grade you get will be the median score of the grades you get from the peer reviewers.</w:t>
      </w:r>
    </w:p>
    <w:p w:rsidR="00000000" w:rsidDel="00000000" w:rsidP="00000000" w:rsidRDefault="00000000" w:rsidRPr="00000000" w14:paraId="0000106D">
      <w:pPr>
        <w:numPr>
          <w:ilvl w:val="0"/>
          <w:numId w:val="113"/>
        </w:numPr>
        <w:ind w:left="720" w:hanging="360"/>
      </w:pPr>
      <w:r w:rsidDel="00000000" w:rsidR="00000000" w:rsidRPr="00000000">
        <w:rPr>
          <w:rtl w:val="0"/>
        </w:rPr>
        <w:t xml:space="preserve">And of course, the peer review criteria for evaluating or being evaluated must follow the guidelines defined </w:t>
      </w:r>
      <w:hyperlink r:id="rId291">
        <w:r w:rsidDel="00000000" w:rsidR="00000000" w:rsidRPr="00000000">
          <w:rPr>
            <w:b w:val="1"/>
            <w:u w:val="single"/>
            <w:rtl w:val="0"/>
          </w:rPr>
          <w:t xml:space="preserve">here</w:t>
        </w:r>
      </w:hyperlink>
      <w:r w:rsidDel="00000000" w:rsidR="00000000" w:rsidRPr="00000000">
        <w:rPr>
          <w:rtl w:val="0"/>
        </w:rPr>
        <w:t xml:space="preserve">.</w:t>
      </w:r>
    </w:p>
    <w:p w:rsidR="00000000" w:rsidDel="00000000" w:rsidP="00000000" w:rsidRDefault="00000000" w:rsidRPr="00000000" w14:paraId="0000106E">
      <w:pPr>
        <w:pStyle w:val="Heading2"/>
        <w:rPr/>
      </w:pPr>
      <w:bookmarkStart w:colFirst="0" w:colLast="0" w:name="_vk2igds1nweb" w:id="459"/>
      <w:bookmarkEnd w:id="459"/>
      <w:r w:rsidDel="00000000" w:rsidR="00000000" w:rsidRPr="00000000">
        <w:rPr>
          <w:rtl w:val="0"/>
        </w:rPr>
        <w:t xml:space="preserve">Can I collaborate with others on the capstone project?</w:t>
      </w:r>
    </w:p>
    <w:p w:rsidR="00000000" w:rsidDel="00000000" w:rsidP="00000000" w:rsidRDefault="00000000" w:rsidRPr="00000000" w14:paraId="0000106F">
      <w:pPr>
        <w:rPr>
          <w:sz w:val="34"/>
          <w:szCs w:val="34"/>
        </w:rPr>
      </w:pPr>
      <w:r w:rsidDel="00000000" w:rsidR="00000000" w:rsidRPr="00000000">
        <w:rPr>
          <w:rtl w:val="0"/>
        </w:rPr>
        <w:t xml:space="preserve">Collaboration is not allowed for the capstone submission. However, you can discuss ideas and get feedback from peers in the forums or Slack channels.</w:t>
      </w:r>
      <w:r w:rsidDel="00000000" w:rsidR="00000000" w:rsidRPr="00000000">
        <w:rPr>
          <w:rtl w:val="0"/>
        </w:rPr>
      </w:r>
    </w:p>
    <w:p w:rsidR="00000000" w:rsidDel="00000000" w:rsidP="00000000" w:rsidRDefault="00000000" w:rsidRPr="00000000" w14:paraId="00001070">
      <w:pPr>
        <w:pStyle w:val="Heading2"/>
        <w:rPr>
          <w:sz w:val="34"/>
          <w:szCs w:val="34"/>
        </w:rPr>
      </w:pPr>
      <w:bookmarkStart w:colFirst="0" w:colLast="0" w:name="_9zz69anbu5ua" w:id="460"/>
      <w:bookmarkEnd w:id="460"/>
      <w:r w:rsidDel="00000000" w:rsidR="00000000" w:rsidRPr="00000000">
        <w:rPr>
          <w:sz w:val="34"/>
          <w:szCs w:val="34"/>
          <w:rtl w:val="0"/>
        </w:rPr>
        <w:t xml:space="preserve">Project 1 &amp; Project 2 </w:t>
      </w:r>
    </w:p>
    <w:p w:rsidR="00000000" w:rsidDel="00000000" w:rsidP="00000000" w:rsidRDefault="00000000" w:rsidRPr="00000000" w14:paraId="00001071">
      <w:pPr>
        <w:rPr/>
      </w:pPr>
      <w:r w:rsidDel="00000000" w:rsidR="00000000" w:rsidRPr="00000000">
        <w:rPr>
          <w:rtl w:val="0"/>
        </w:rPr>
        <w:t xml:space="preserve">There is only ONE project for this Zoomcamp. You do not need to submit or create two projects. </w:t>
      </w:r>
    </w:p>
    <w:p w:rsidR="00000000" w:rsidDel="00000000" w:rsidP="00000000" w:rsidRDefault="00000000" w:rsidRPr="00000000" w14:paraId="00001072">
      <w:pPr>
        <w:rPr/>
      </w:pPr>
      <w:r w:rsidDel="00000000" w:rsidR="00000000" w:rsidRPr="00000000">
        <w:rPr>
          <w:rtl w:val="0"/>
        </w:rPr>
        <w:t xml:space="preserve">There are simply TWO chances to pass the course. You can use the Second Attempt if you a) fail the first attempt b) do not have the time due to other engagements such as holiday or sickness etc. to enter your project into the first attempt. Project evaluation - Reproducibility</w:t>
      </w:r>
    </w:p>
    <w:p w:rsidR="00000000" w:rsidDel="00000000" w:rsidP="00000000" w:rsidRDefault="00000000" w:rsidRPr="00000000" w14:paraId="00001073">
      <w:pPr>
        <w:rPr/>
      </w:pPr>
      <w:r w:rsidDel="00000000" w:rsidR="00000000" w:rsidRPr="00000000">
        <w:rPr>
          <w:rtl w:val="0"/>
        </w:rPr>
        <w:t xml:space="preserve">The question is that sometimes even if you take plenty of effort to document every single step, and we can't even sure if the person doing the peer review will be able to follow-up, so how this criteria will be evaluated?</w:t>
      </w:r>
    </w:p>
    <w:p w:rsidR="00000000" w:rsidDel="00000000" w:rsidP="00000000" w:rsidRDefault="00000000" w:rsidRPr="00000000" w14:paraId="00001074">
      <w:pPr>
        <w:rPr>
          <w:sz w:val="34"/>
          <w:szCs w:val="34"/>
        </w:rPr>
      </w:pPr>
      <w:r w:rsidDel="00000000" w:rsidR="00000000" w:rsidRPr="00000000">
        <w:rPr>
          <w:rtl w:val="0"/>
        </w:rPr>
        <w:t xml:space="preserve">Alex clarifies: “Ideally yes, you should try to re-run everything. But I understand that not everyone has time to do it, so if you check the code by looking at it and try to spot errors, places with missing instructions and so on - then it's already great”</w:t>
      </w:r>
      <w:r w:rsidDel="00000000" w:rsidR="00000000" w:rsidRPr="00000000">
        <w:rPr>
          <w:rtl w:val="0"/>
        </w:rPr>
      </w:r>
    </w:p>
    <w:p w:rsidR="00000000" w:rsidDel="00000000" w:rsidP="00000000" w:rsidRDefault="00000000" w:rsidRPr="00000000" w14:paraId="00001075">
      <w:pPr>
        <w:rPr>
          <w:sz w:val="34"/>
          <w:szCs w:val="34"/>
        </w:rPr>
      </w:pPr>
      <w:r w:rsidDel="00000000" w:rsidR="00000000" w:rsidRPr="00000000">
        <w:rPr>
          <w:sz w:val="34"/>
          <w:szCs w:val="34"/>
          <w:rtl w:val="0"/>
        </w:rPr>
        <w:t xml:space="preserve">Certificates: how do I get it?</w:t>
      </w:r>
    </w:p>
    <w:p w:rsidR="00000000" w:rsidDel="00000000" w:rsidP="00000000" w:rsidRDefault="00000000" w:rsidRPr="00000000" w14:paraId="00001076">
      <w:pPr>
        <w:rPr/>
      </w:pPr>
      <w:r w:rsidDel="00000000" w:rsidR="00000000" w:rsidRPr="00000000">
        <w:rPr>
          <w:rtl w:val="0"/>
        </w:rPr>
        <w:t xml:space="preserve">A: </w:t>
      </w:r>
      <w:hyperlink w:anchor="_iw81hri0wiiu">
        <w:r w:rsidDel="00000000" w:rsidR="00000000" w:rsidRPr="00000000">
          <w:rPr>
            <w:color w:val="1155cc"/>
            <w:u w:val="single"/>
            <w:rtl w:val="0"/>
          </w:rPr>
          <w:t xml:space="preserve">See the certificate.mdx file</w:t>
        </w:r>
      </w:hyperlink>
      <w:r w:rsidDel="00000000" w:rsidR="00000000" w:rsidRPr="00000000">
        <w:rPr>
          <w:rtl w:val="0"/>
        </w:rPr>
      </w:r>
    </w:p>
    <w:p w:rsidR="00000000" w:rsidDel="00000000" w:rsidP="00000000" w:rsidRDefault="00000000" w:rsidRPr="00000000" w14:paraId="00001077">
      <w:pPr>
        <w:pStyle w:val="Heading2"/>
        <w:spacing w:after="200" w:lineRule="auto"/>
        <w:rPr>
          <w:sz w:val="34"/>
          <w:szCs w:val="34"/>
        </w:rPr>
      </w:pPr>
      <w:bookmarkStart w:colFirst="0" w:colLast="0" w:name="_1hspwy1mtnp1" w:id="461"/>
      <w:bookmarkEnd w:id="461"/>
      <w:r w:rsidDel="00000000" w:rsidR="00000000" w:rsidRPr="00000000">
        <w:rPr>
          <w:sz w:val="34"/>
          <w:szCs w:val="34"/>
          <w:rtl w:val="0"/>
        </w:rPr>
        <w:t xml:space="preserve">Does anyone know nice and relatively large datasets?</w:t>
      </w:r>
    </w:p>
    <w:p w:rsidR="00000000" w:rsidDel="00000000" w:rsidP="00000000" w:rsidRDefault="00000000" w:rsidRPr="00000000" w14:paraId="00001078">
      <w:pPr>
        <w:rPr>
          <w:sz w:val="28"/>
          <w:szCs w:val="28"/>
        </w:rPr>
      </w:pPr>
      <w:r w:rsidDel="00000000" w:rsidR="00000000" w:rsidRPr="00000000">
        <w:rPr>
          <w:rtl w:val="0"/>
        </w:rPr>
        <w:t xml:space="preserve">See a list of datasets here: </w:t>
      </w:r>
      <w:hyperlink r:id="rId292">
        <w:r w:rsidDel="00000000" w:rsidR="00000000" w:rsidRPr="00000000">
          <w:rPr>
            <w:color w:val="1155cc"/>
            <w:u w:val="single"/>
            <w:rtl w:val="0"/>
          </w:rPr>
          <w:t xml:space="preserve">https://github.com/DataTalksClub/data-engineering-zoomcamp/blob/main/projects/datasets.md </w:t>
        </w:r>
      </w:hyperlink>
      <w:r w:rsidDel="00000000" w:rsidR="00000000" w:rsidRPr="00000000">
        <w:rPr>
          <w:rtl w:val="0"/>
        </w:rPr>
      </w:r>
    </w:p>
    <w:p w:rsidR="00000000" w:rsidDel="00000000" w:rsidP="00000000" w:rsidRDefault="00000000" w:rsidRPr="00000000" w14:paraId="00001079">
      <w:pPr>
        <w:pStyle w:val="Heading2"/>
        <w:spacing w:after="200" w:lineRule="auto"/>
        <w:rPr>
          <w:sz w:val="34"/>
          <w:szCs w:val="34"/>
        </w:rPr>
      </w:pPr>
      <w:bookmarkStart w:colFirst="0" w:colLast="0" w:name="_9d4u4j9hans8" w:id="462"/>
      <w:bookmarkEnd w:id="462"/>
      <w:r w:rsidDel="00000000" w:rsidR="00000000" w:rsidRPr="00000000">
        <w:rPr>
          <w:sz w:val="34"/>
          <w:szCs w:val="34"/>
          <w:rtl w:val="0"/>
        </w:rPr>
        <w:t xml:space="preserve">How to run python as start up script?</w:t>
      </w:r>
    </w:p>
    <w:p w:rsidR="00000000" w:rsidDel="00000000" w:rsidP="00000000" w:rsidRDefault="00000000" w:rsidRPr="00000000" w14:paraId="0000107A">
      <w:pPr>
        <w:rPr>
          <w:sz w:val="34"/>
          <w:szCs w:val="34"/>
        </w:rPr>
      </w:pPr>
      <w:r w:rsidDel="00000000" w:rsidR="00000000" w:rsidRPr="00000000">
        <w:rPr>
          <w:rtl w:val="0"/>
        </w:rPr>
        <w:t xml:space="preserve">You need to redefine the python environment variable to that of your user account</w:t>
      </w:r>
      <w:r w:rsidDel="00000000" w:rsidR="00000000" w:rsidRPr="00000000">
        <w:rPr>
          <w:rtl w:val="0"/>
        </w:rPr>
      </w:r>
    </w:p>
    <w:p w:rsidR="00000000" w:rsidDel="00000000" w:rsidP="00000000" w:rsidRDefault="00000000" w:rsidRPr="00000000" w14:paraId="0000107B">
      <w:pPr>
        <w:pStyle w:val="Heading2"/>
        <w:shd w:fill="ffffff" w:val="clear"/>
        <w:spacing w:after="200" w:lineRule="auto"/>
        <w:rPr>
          <w:sz w:val="34"/>
          <w:szCs w:val="34"/>
        </w:rPr>
      </w:pPr>
      <w:bookmarkStart w:colFirst="0" w:colLast="0" w:name="_oxnn1q28nxhr" w:id="463"/>
      <w:bookmarkEnd w:id="463"/>
      <w:r w:rsidDel="00000000" w:rsidR="00000000" w:rsidRPr="00000000">
        <w:rPr>
          <w:sz w:val="34"/>
          <w:szCs w:val="34"/>
          <w:rtl w:val="0"/>
        </w:rPr>
        <w:t xml:space="preserve">Spark Streaming - How do I read from multiple topics in the same Spark Session</w:t>
      </w:r>
    </w:p>
    <w:p w:rsidR="00000000" w:rsidDel="00000000" w:rsidP="00000000" w:rsidRDefault="00000000" w:rsidRPr="00000000" w14:paraId="0000107C">
      <w:pPr>
        <w:shd w:fill="ffffff" w:val="clear"/>
        <w:rPr>
          <w:b w:val="1"/>
        </w:rPr>
      </w:pPr>
      <w:r w:rsidDel="00000000" w:rsidR="00000000" w:rsidRPr="00000000">
        <w:rPr>
          <w:rtl w:val="0"/>
        </w:rPr>
      </w:r>
    </w:p>
    <w:p w:rsidR="00000000" w:rsidDel="00000000" w:rsidP="00000000" w:rsidRDefault="00000000" w:rsidRPr="00000000" w14:paraId="0000107D">
      <w:pPr>
        <w:shd w:fill="ffffff" w:val="clear"/>
        <w:rPr/>
      </w:pPr>
      <w:r w:rsidDel="00000000" w:rsidR="00000000" w:rsidRPr="00000000">
        <w:rPr>
          <w:rtl w:val="0"/>
        </w:rPr>
        <w:t xml:space="preserve">Initiate a Spark Session</w:t>
      </w:r>
    </w:p>
    <w:p w:rsidR="00000000" w:rsidDel="00000000" w:rsidP="00000000" w:rsidRDefault="00000000" w:rsidRPr="00000000" w14:paraId="0000107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w:t>
      </w:r>
    </w:p>
    <w:p w:rsidR="00000000" w:rsidDel="00000000" w:rsidP="00000000" w:rsidRDefault="00000000" w:rsidRPr="00000000" w14:paraId="0000107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.builder</w:t>
      </w:r>
    </w:p>
    <w:p w:rsidR="00000000" w:rsidDel="00000000" w:rsidP="00000000" w:rsidRDefault="00000000" w:rsidRPr="00000000" w14:paraId="0000108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.appName(app_name)</w:t>
      </w:r>
    </w:p>
    <w:p w:rsidR="00000000" w:rsidDel="00000000" w:rsidP="00000000" w:rsidRDefault="00000000" w:rsidRPr="00000000" w14:paraId="0000108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.master(master=master)</w:t>
      </w:r>
    </w:p>
    <w:p w:rsidR="00000000" w:rsidDel="00000000" w:rsidP="00000000" w:rsidRDefault="00000000" w:rsidRPr="00000000" w14:paraId="0000108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1083">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spark.streams.resetTerminated()</w:t>
      </w:r>
    </w:p>
    <w:p w:rsidR="00000000" w:rsidDel="00000000" w:rsidP="00000000" w:rsidRDefault="00000000" w:rsidRPr="00000000" w14:paraId="00001085">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6">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 = spark</w:t>
      </w:r>
    </w:p>
    <w:p w:rsidR="00000000" w:rsidDel="00000000" w:rsidP="00000000" w:rsidRDefault="00000000" w:rsidRPr="00000000" w14:paraId="0000108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 = spark</w:t>
      </w:r>
    </w:p>
    <w:p w:rsidR="00000000" w:rsidDel="00000000" w:rsidP="00000000" w:rsidRDefault="00000000" w:rsidRPr="00000000" w14:paraId="0000108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9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9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9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 = spark</w:t>
      </w:r>
    </w:p>
    <w:p w:rsidR="00000000" w:rsidDel="00000000" w:rsidP="00000000" w:rsidRDefault="00000000" w:rsidRPr="00000000" w14:paraId="0000109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9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9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9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98">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query1.start()</w:t>
      </w:r>
    </w:p>
    <w:p w:rsidR="00000000" w:rsidDel="00000000" w:rsidP="00000000" w:rsidRDefault="00000000" w:rsidRPr="00000000" w14:paraId="0000109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query2.start()</w:t>
      </w:r>
    </w:p>
    <w:p w:rsidR="00000000" w:rsidDel="00000000" w:rsidP="00000000" w:rsidRDefault="00000000" w:rsidRPr="00000000" w14:paraId="0000109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query3.start()</w:t>
      </w:r>
    </w:p>
    <w:p w:rsidR="00000000" w:rsidDel="00000000" w:rsidP="00000000" w:rsidRDefault="00000000" w:rsidRPr="00000000" w14:paraId="0000109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spark.streams.awaitAnyTermination() #waits for any one of the query to receive kill signal or error failure. This is asynchronous</w:t>
      </w:r>
    </w:p>
    <w:p w:rsidR="00000000" w:rsidDel="00000000" w:rsidP="00000000" w:rsidRDefault="00000000" w:rsidRPr="00000000" w14:paraId="0000109E">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F">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On the contrary query3.start().awaitTermination() is a blocking ex call. Works well when we are reading only from one topic.</w:t>
      </w:r>
      <w:r w:rsidDel="00000000" w:rsidR="00000000" w:rsidRPr="00000000">
        <w:rPr>
          <w:rtl w:val="0"/>
        </w:rPr>
      </w:r>
    </w:p>
    <w:p w:rsidR="00000000" w:rsidDel="00000000" w:rsidP="00000000" w:rsidRDefault="00000000" w:rsidRPr="00000000" w14:paraId="000010A0">
      <w:pPr>
        <w:pStyle w:val="Heading2"/>
        <w:spacing w:after="200" w:lineRule="auto"/>
        <w:rPr>
          <w:sz w:val="34"/>
          <w:szCs w:val="34"/>
        </w:rPr>
      </w:pPr>
      <w:bookmarkStart w:colFirst="0" w:colLast="0" w:name="_hjwnu7g6ind5" w:id="464"/>
      <w:bookmarkEnd w:id="464"/>
      <w:r w:rsidDel="00000000" w:rsidR="00000000" w:rsidRPr="00000000">
        <w:rPr>
          <w:sz w:val="34"/>
          <w:szCs w:val="34"/>
          <w:rtl w:val="0"/>
        </w:rPr>
        <w:t xml:space="preserve">Data Transformation from Databricks to Azure SQL DB</w:t>
      </w:r>
    </w:p>
    <w:p w:rsidR="00000000" w:rsidDel="00000000" w:rsidP="00000000" w:rsidRDefault="00000000" w:rsidRPr="00000000" w14:paraId="000010A1">
      <w:pPr>
        <w:rPr>
          <w:sz w:val="34"/>
          <w:szCs w:val="34"/>
        </w:rPr>
      </w:pPr>
      <w:r w:rsidDel="00000000" w:rsidR="00000000" w:rsidRPr="00000000">
        <w:rPr>
          <w:rtl w:val="0"/>
        </w:rPr>
        <w:t xml:space="preserve">Transformed data can be moved in to azure blob storage and then it can be moved in to azure SQL DB, instead of moving directly from databricks to Azure SQL DB.</w:t>
      </w:r>
      <w:r w:rsidDel="00000000" w:rsidR="00000000" w:rsidRPr="00000000">
        <w:rPr>
          <w:rtl w:val="0"/>
        </w:rPr>
      </w:r>
    </w:p>
    <w:p w:rsidR="00000000" w:rsidDel="00000000" w:rsidP="00000000" w:rsidRDefault="00000000" w:rsidRPr="00000000" w14:paraId="000010A2">
      <w:pPr>
        <w:pStyle w:val="Heading2"/>
        <w:spacing w:after="200" w:lineRule="auto"/>
        <w:rPr>
          <w:sz w:val="34"/>
          <w:szCs w:val="34"/>
        </w:rPr>
      </w:pPr>
      <w:bookmarkStart w:colFirst="0" w:colLast="0" w:name="_nhv78z3ddbfq" w:id="465"/>
      <w:bookmarkEnd w:id="465"/>
      <w:r w:rsidDel="00000000" w:rsidR="00000000" w:rsidRPr="00000000">
        <w:rPr>
          <w:sz w:val="34"/>
          <w:szCs w:val="34"/>
          <w:rtl w:val="0"/>
        </w:rPr>
        <w:t xml:space="preserve">Orchestrating dbt with Airflow</w:t>
      </w:r>
    </w:p>
    <w:p w:rsidR="00000000" w:rsidDel="00000000" w:rsidP="00000000" w:rsidRDefault="00000000" w:rsidRPr="00000000" w14:paraId="000010A3">
      <w:pPr>
        <w:rPr/>
      </w:pPr>
      <w:r w:rsidDel="00000000" w:rsidR="00000000" w:rsidRPr="00000000">
        <w:rPr>
          <w:rtl w:val="0"/>
        </w:rPr>
        <w:t xml:space="preserve">The trial dbt account provides access to dbt API. Job will still be needed to be added manually. Airflow will run the job using a python operator calling the API. You will need to provide api key, job id, etc. (be careful not committing it to Github).</w:t>
      </w:r>
    </w:p>
    <w:p w:rsidR="00000000" w:rsidDel="00000000" w:rsidP="00000000" w:rsidRDefault="00000000" w:rsidRPr="00000000" w14:paraId="000010A4">
      <w:pPr>
        <w:rPr/>
      </w:pPr>
      <w:r w:rsidDel="00000000" w:rsidR="00000000" w:rsidRPr="00000000">
        <w:rPr>
          <w:rtl w:val="0"/>
        </w:rPr>
        <w:t xml:space="preserve">Detailed explanation here: </w:t>
      </w:r>
      <w:hyperlink r:id="rId293">
        <w:r w:rsidDel="00000000" w:rsidR="00000000" w:rsidRPr="00000000">
          <w:rPr>
            <w:u w:val="single"/>
            <w:rtl w:val="0"/>
          </w:rPr>
          <w:t xml:space="preserve">https://docs.getdbt.com/blog/dbt-airflow-spiritual-alignment</w:t>
        </w:r>
      </w:hyperlink>
      <w:r w:rsidDel="00000000" w:rsidR="00000000" w:rsidRPr="00000000">
        <w:rPr>
          <w:rtl w:val="0"/>
        </w:rPr>
      </w:r>
    </w:p>
    <w:p w:rsidR="00000000" w:rsidDel="00000000" w:rsidP="00000000" w:rsidRDefault="00000000" w:rsidRPr="00000000" w14:paraId="000010A5">
      <w:pPr>
        <w:rPr/>
      </w:pPr>
      <w:r w:rsidDel="00000000" w:rsidR="00000000" w:rsidRPr="00000000">
        <w:rPr>
          <w:rtl w:val="0"/>
        </w:rPr>
        <w:t xml:space="preserve">Source code example here: </w:t>
      </w:r>
      <w:hyperlink r:id="rId294">
        <w:r w:rsidDel="00000000" w:rsidR="00000000" w:rsidRPr="00000000">
          <w:rPr>
            <w:u w:val="single"/>
            <w:rtl w:val="0"/>
          </w:rPr>
          <w:t xml:space="preserve">https://github.com/sungchun12/airflow-toolkit/blob/95d40ac76122de337e1b1cdc8eed35ba1c3051ed/dags/examples/dbt_cloud_example.py</w:t>
        </w:r>
      </w:hyperlink>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pStyle w:val="Heading2"/>
        <w:spacing w:after="200" w:lineRule="auto"/>
        <w:rPr>
          <w:sz w:val="34"/>
          <w:szCs w:val="34"/>
        </w:rPr>
      </w:pPr>
      <w:bookmarkStart w:colFirst="0" w:colLast="0" w:name="_dcgefamfg7z0" w:id="466"/>
      <w:bookmarkEnd w:id="466"/>
      <w:r w:rsidDel="00000000" w:rsidR="00000000" w:rsidRPr="00000000">
        <w:rPr>
          <w:sz w:val="34"/>
          <w:szCs w:val="34"/>
          <w:rtl w:val="0"/>
        </w:rPr>
        <w:t xml:space="preserve">Orchestrating DataProc with Airflow</w:t>
      </w:r>
    </w:p>
    <w:p w:rsidR="00000000" w:rsidDel="00000000" w:rsidP="00000000" w:rsidRDefault="00000000" w:rsidRPr="00000000" w14:paraId="000010A8">
      <w:pPr>
        <w:rPr/>
      </w:pPr>
      <w:hyperlink r:id="rId295">
        <w:r w:rsidDel="00000000" w:rsidR="00000000" w:rsidRPr="00000000">
          <w:rPr>
            <w:u w:val="single"/>
            <w:rtl w:val="0"/>
          </w:rPr>
          <w:t xml:space="preserve">https://airflow.apache.org/docs/apache-airflow-providers-google/stable/_api/airflow/providers/google/cloud/operators/dataproc/index.html</w:t>
        </w:r>
      </w:hyperlink>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hyperlink r:id="rId296">
        <w:r w:rsidDel="00000000" w:rsidR="00000000" w:rsidRPr="00000000">
          <w:rPr>
            <w:rtl w:val="0"/>
          </w:rPr>
          <w:t xml:space="preserve">https://airflow.apache.org/docs/apache-airflow-providers-google/stable/_modules/airflow/providers/google/cloud/operators/dataproc.html</w:t>
        </w:r>
      </w:hyperlink>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t xml:space="preserve">Give the following roles to you service account:</w:t>
      </w:r>
    </w:p>
    <w:p w:rsidR="00000000" w:rsidDel="00000000" w:rsidP="00000000" w:rsidRDefault="00000000" w:rsidRPr="00000000" w14:paraId="000010AD">
      <w:pPr>
        <w:numPr>
          <w:ilvl w:val="0"/>
          <w:numId w:val="61"/>
        </w:numPr>
        <w:ind w:left="720" w:hanging="360"/>
      </w:pPr>
      <w:r w:rsidDel="00000000" w:rsidR="00000000" w:rsidRPr="00000000">
        <w:rPr>
          <w:rtl w:val="0"/>
        </w:rPr>
        <w:t xml:space="preserve">DataProc Administrator</w:t>
      </w:r>
    </w:p>
    <w:p w:rsidR="00000000" w:rsidDel="00000000" w:rsidP="00000000" w:rsidRDefault="00000000" w:rsidRPr="00000000" w14:paraId="000010AE">
      <w:pPr>
        <w:numPr>
          <w:ilvl w:val="0"/>
          <w:numId w:val="61"/>
        </w:numPr>
        <w:ind w:left="720" w:hanging="360"/>
      </w:pPr>
      <w:r w:rsidDel="00000000" w:rsidR="00000000" w:rsidRPr="00000000">
        <w:rPr>
          <w:rtl w:val="0"/>
        </w:rPr>
        <w:t xml:space="preserve">Service Account User (explanation </w:t>
      </w:r>
      <w:hyperlink r:id="rId297">
        <w:r w:rsidDel="00000000" w:rsidR="00000000" w:rsidRPr="00000000">
          <w:rPr>
            <w:highlight w:val="white"/>
            <w:u w:val="single"/>
            <w:rtl w:val="0"/>
          </w:rPr>
          <w:t xml:space="preserve">here</w:t>
        </w:r>
      </w:hyperlink>
      <w:r w:rsidDel="00000000" w:rsidR="00000000" w:rsidRPr="00000000">
        <w:rPr>
          <w:rtl w:val="0"/>
        </w:rPr>
        <w:t xml:space="preserve">)</w:t>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t xml:space="preserve">Use DataprocSubmitPySparkJobOperator, DataprocDeleteClusterOperator and  DataprocCreateClusterOperator.</w:t>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t xml:space="preserve">When using  DataprocSubmitPySparkJobOperator, do not forget to add:</w:t>
      </w:r>
    </w:p>
    <w:p w:rsidR="00000000" w:rsidDel="00000000" w:rsidP="00000000" w:rsidRDefault="00000000" w:rsidRPr="00000000" w14:paraId="000010B3">
      <w:pPr>
        <w:rPr/>
      </w:pPr>
      <w:r w:rsidDel="00000000" w:rsidR="00000000" w:rsidRPr="00000000">
        <w:rPr>
          <w:rFonts w:ascii="Roboto Mono" w:cs="Roboto Mono" w:eastAsia="Roboto Mono" w:hAnsi="Roboto Mono"/>
          <w:shd w:fill="f3f3f3" w:val="clear"/>
          <w:rtl w:val="0"/>
        </w:rPr>
        <w:t xml:space="preserve">dataproc_jars = ["gs://spark-lib/bigquery/spark-bigquery-with-dependencies_2.12-0.24.0.jar"]</w:t>
      </w: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t xml:space="preserve">Because DataProc does not already have the BigQuery Connector.</w:t>
      </w:r>
    </w:p>
    <w:p w:rsidR="00000000" w:rsidDel="00000000" w:rsidP="00000000" w:rsidRDefault="00000000" w:rsidRPr="00000000" w14:paraId="000010B6">
      <w:pPr>
        <w:pStyle w:val="Heading2"/>
        <w:spacing w:after="200" w:lineRule="auto"/>
        <w:rPr>
          <w:sz w:val="34"/>
          <w:szCs w:val="34"/>
        </w:rPr>
      </w:pPr>
      <w:bookmarkStart w:colFirst="0" w:colLast="0" w:name="_kz4ynef9kowf" w:id="467"/>
      <w:bookmarkEnd w:id="467"/>
      <w:r w:rsidDel="00000000" w:rsidR="00000000" w:rsidRPr="00000000">
        <w:rPr>
          <w:sz w:val="34"/>
          <w:szCs w:val="34"/>
          <w:rtl w:val="0"/>
        </w:rPr>
        <w:t xml:space="preserve">Orchestrating dbt cloud with Mage</w:t>
      </w:r>
    </w:p>
    <w:p w:rsidR="00000000" w:rsidDel="00000000" w:rsidP="00000000" w:rsidRDefault="00000000" w:rsidRPr="00000000" w14:paraId="000010B7">
      <w:pPr>
        <w:rPr>
          <w:sz w:val="23"/>
          <w:szCs w:val="23"/>
          <w:shd w:fill="f8f8f8" w:val="clear"/>
        </w:rPr>
      </w:pPr>
      <w:r w:rsidDel="00000000" w:rsidR="00000000" w:rsidRPr="00000000">
        <w:rPr>
          <w:rtl w:val="0"/>
        </w:rPr>
        <w:t xml:space="preserve">You can trigger your dbt job in Mage pipeline. For this get your dbt cloud api key under settings/Api tokens/personal tokens. </w:t>
      </w:r>
      <w:r w:rsidDel="00000000" w:rsidR="00000000" w:rsidRPr="00000000">
        <w:rPr>
          <w:sz w:val="23"/>
          <w:szCs w:val="23"/>
          <w:shd w:fill="f8f8f8" w:val="clear"/>
          <w:rtl w:val="0"/>
        </w:rPr>
        <w:t xml:space="preserve">Add it safely to  your .env </w:t>
      </w:r>
    </w:p>
    <w:p w:rsidR="00000000" w:rsidDel="00000000" w:rsidP="00000000" w:rsidRDefault="00000000" w:rsidRPr="00000000" w14:paraId="000010B8">
      <w:pPr>
        <w:rPr/>
      </w:pPr>
      <w:r w:rsidDel="00000000" w:rsidR="00000000" w:rsidRPr="00000000">
        <w:rPr>
          <w:rtl w:val="0"/>
        </w:rPr>
        <w:t xml:space="preserve">For example</w:t>
      </w:r>
    </w:p>
    <w:p w:rsidR="00000000" w:rsidDel="00000000" w:rsidP="00000000" w:rsidRDefault="00000000" w:rsidRPr="00000000" w14:paraId="000010B9">
      <w:pPr>
        <w:rPr>
          <w:rFonts w:ascii="Consolas" w:cs="Consolas" w:eastAsia="Consolas" w:hAnsi="Consolas"/>
          <w:sz w:val="21"/>
          <w:szCs w:val="21"/>
          <w:shd w:fill="f8f8f8" w:val="clear"/>
        </w:rPr>
      </w:pPr>
      <w:r w:rsidDel="00000000" w:rsidR="00000000" w:rsidRPr="00000000">
        <w:rPr>
          <w:rtl w:val="0"/>
        </w:rPr>
        <w:t xml:space="preserve">  dbt_api_trigger=dbt_*</w:t>
      </w:r>
      <w:r w:rsidDel="00000000" w:rsidR="00000000" w:rsidRPr="00000000">
        <w:rPr>
          <w:rFonts w:ascii="Consolas" w:cs="Consolas" w:eastAsia="Consolas" w:hAnsi="Consolas"/>
          <w:sz w:val="21"/>
          <w:szCs w:val="21"/>
          <w:shd w:fill="f8f8f8" w:val="clear"/>
          <w:rtl w:val="0"/>
        </w:rPr>
        <w:t xml:space="preserve">*</w:t>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pPr>
      <w:r w:rsidDel="00000000" w:rsidR="00000000" w:rsidRPr="00000000">
        <w:rPr>
          <w:rtl w:val="0"/>
        </w:rPr>
        <w:t xml:space="preserve">Navigate to job page and find api trigger  link</w:t>
      </w:r>
    </w:p>
    <w:p w:rsidR="00000000" w:rsidDel="00000000" w:rsidP="00000000" w:rsidRDefault="00000000" w:rsidRPr="00000000" w14:paraId="000010BC">
      <w:pPr>
        <w:rPr>
          <w:rFonts w:ascii="Consolas" w:cs="Consolas" w:eastAsia="Consolas" w:hAnsi="Consolas"/>
          <w:sz w:val="13"/>
          <w:szCs w:val="13"/>
        </w:rPr>
      </w:pPr>
      <w:r w:rsidDel="00000000" w:rsidR="00000000" w:rsidRPr="00000000">
        <w:rPr/>
        <w:drawing>
          <wp:inline distB="114300" distT="114300" distL="114300" distR="114300">
            <wp:extent cx="17516475" cy="1762125"/>
            <wp:effectExtent b="0" l="0" r="0" t="0"/>
            <wp:docPr id="2" name="image6.png"/>
            <a:graphic>
              <a:graphicData uri="http://schemas.openxmlformats.org/drawingml/2006/picture">
                <pic:pic>
                  <pic:nvPicPr>
                    <pic:cNvPr id="0" name="image6.png"/>
                    <pic:cNvPicPr preferRelativeResize="0"/>
                  </pic:nvPicPr>
                  <pic:blipFill>
                    <a:blip r:embed="rId298"/>
                    <a:srcRect b="0" l="0" r="0" t="0"/>
                    <a:stretch>
                      <a:fillRect/>
                    </a:stretch>
                  </pic:blipFill>
                  <pic:spPr>
                    <a:xfrm>
                      <a:off x="0" y="0"/>
                      <a:ext cx="17516475" cy="1762125"/>
                    </a:xfrm>
                    <a:prstGeom prst="rect"/>
                    <a:ln/>
                  </pic:spPr>
                </pic:pic>
              </a:graphicData>
            </a:graphic>
          </wp:inline>
        </w:drawing>
      </w:r>
      <w:r w:rsidDel="00000000" w:rsidR="00000000" w:rsidRPr="00000000">
        <w:rPr/>
        <w:drawing>
          <wp:inline distB="114300" distT="114300" distL="114300" distR="114300">
            <wp:extent cx="5429250" cy="6829425"/>
            <wp:effectExtent b="0" l="0" r="0" t="0"/>
            <wp:docPr id="34" name="image24.png"/>
            <a:graphic>
              <a:graphicData uri="http://schemas.openxmlformats.org/drawingml/2006/picture">
                <pic:pic>
                  <pic:nvPicPr>
                    <pic:cNvPr id="0" name="image24.png"/>
                    <pic:cNvPicPr preferRelativeResize="0"/>
                  </pic:nvPicPr>
                  <pic:blipFill>
                    <a:blip r:embed="rId299"/>
                    <a:srcRect b="0" l="0" r="0" t="0"/>
                    <a:stretch>
                      <a:fillRect/>
                    </a:stretch>
                  </pic:blipFill>
                  <pic:spPr>
                    <a:xfrm>
                      <a:off x="0" y="0"/>
                      <a:ext cx="5429250" cy="6829425"/>
                    </a:xfrm>
                    <a:prstGeom prst="rect"/>
                    <a:ln/>
                  </pic:spPr>
                </pic:pic>
              </a:graphicData>
            </a:graphic>
          </wp:inline>
        </w:drawing>
      </w:r>
      <w:r w:rsidDel="00000000" w:rsidR="00000000" w:rsidRPr="00000000">
        <w:rPr>
          <w:rtl w:val="0"/>
        </w:rPr>
        <w:t xml:space="preserve"> Then create a custom mage Python block with a simple http request like </w:t>
      </w:r>
      <w:hyperlink r:id="rId300">
        <w:r w:rsidDel="00000000" w:rsidR="00000000" w:rsidRPr="00000000">
          <w:rPr>
            <w:u w:val="single"/>
            <w:rtl w:val="0"/>
          </w:rPr>
          <w:t xml:space="preserve">here</w:t>
        </w:r>
      </w:hyperlink>
      <w:r w:rsidDel="00000000" w:rsidR="00000000" w:rsidRPr="00000000">
        <w:rPr>
          <w:rtl w:val="0"/>
        </w:rPr>
      </w:r>
    </w:p>
    <w:p w:rsidR="00000000" w:rsidDel="00000000" w:rsidP="00000000" w:rsidRDefault="00000000" w:rsidRPr="00000000" w14:paraId="000010BD">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dotenv import load_dotenv</w:t>
        <w:br w:type="textWrapping"/>
        <w:t xml:space="preserve">from pathlib import Path</w:t>
        <w:br w:type="textWrapping"/>
        <w:t xml:space="preserve">dotenv_path = Path('/home/src/.env')</w:t>
        <w:br w:type="textWrapping"/>
        <w:t xml:space="preserve">load_dotenv(dotenv_path=dotenv_path)</w:t>
        <w:br w:type="textWrapping"/>
        <w:t xml:space="preserve">dbt_api_trigger= os.getenv(dbt_api_trigger) </w:t>
      </w:r>
    </w:p>
    <w:p w:rsidR="00000000" w:rsidDel="00000000" w:rsidP="00000000" w:rsidRDefault="00000000" w:rsidRPr="00000000" w14:paraId="000010BE">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url = f"https://cloud.getdbt.com/api/v2/accounts/{dbt_account_id}/jobs/&lt;job_id&gt;/run/"</w:t>
      </w:r>
    </w:p>
    <w:p w:rsidR="00000000" w:rsidDel="00000000" w:rsidP="00000000" w:rsidRDefault="00000000" w:rsidRPr="00000000" w14:paraId="000010BF">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headers = {</w:t>
        <w:br w:type="textWrapping"/>
        <w:t xml:space="preserve">        "Authorization": f"Token {dbt_api_trigger}",</w:t>
        <w:br w:type="textWrapping"/>
        <w:t xml:space="preserve">        "Content-Type": "application/json" }</w:t>
      </w:r>
    </w:p>
    <w:p w:rsidR="00000000" w:rsidDel="00000000" w:rsidP="00000000" w:rsidRDefault="00000000" w:rsidRPr="00000000" w14:paraId="000010C0">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body = {</w:t>
        <w:br w:type="textWrapping"/>
        <w:t xml:space="preserve">        "cause": "Triggered via API"</w:t>
        <w:br w:type="textWrapping"/>
        <w:t xml:space="preserve">    }</w:t>
        <w:br w:type="textWrapping"/>
        <w:t xml:space="preserve">    response = requests.post(url, headers=headers, json=body)</w:t>
      </w:r>
    </w:p>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t xml:space="preserve">voila! You triggered dbt job form your mage pipeline.</w:t>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pStyle w:val="Heading2"/>
        <w:rPr/>
      </w:pPr>
      <w:bookmarkStart w:colFirst="0" w:colLast="0" w:name="_bivu5p2e14g0" w:id="468"/>
      <w:bookmarkEnd w:id="468"/>
      <w:r w:rsidDel="00000000" w:rsidR="00000000" w:rsidRPr="00000000">
        <w:rPr>
          <w:rtl w:val="0"/>
        </w:rPr>
        <w:t xml:space="preserve">Key Vault in Azure cloud stack</w:t>
      </w:r>
    </w:p>
    <w:p w:rsidR="00000000" w:rsidDel="00000000" w:rsidP="00000000" w:rsidRDefault="00000000" w:rsidRPr="00000000" w14:paraId="000010C7">
      <w:pPr>
        <w:rPr/>
      </w:pPr>
      <w:r w:rsidDel="00000000" w:rsidR="00000000" w:rsidRPr="00000000">
        <w:rPr>
          <w:rtl w:val="0"/>
        </w:rPr>
        <w:t xml:space="preserve">The key valut in Azure cloud is used to store credentials or passwords or secrets of different tech stack used in Azure. For example if u do not want to expose the password in SQL database, then we can save the password under a given name and use them in other Azure stack.</w:t>
      </w:r>
    </w:p>
    <w:p w:rsidR="00000000" w:rsidDel="00000000" w:rsidP="00000000" w:rsidRDefault="00000000" w:rsidRPr="00000000" w14:paraId="000010C8">
      <w:pPr>
        <w:rPr>
          <w:b w:val="1"/>
          <w:i w:val="1"/>
        </w:rPr>
      </w:pPr>
      <w:r w:rsidDel="00000000" w:rsidR="00000000" w:rsidRPr="00000000">
        <w:rPr>
          <w:rtl w:val="0"/>
        </w:rPr>
      </w:r>
    </w:p>
    <w:p w:rsidR="00000000" w:rsidDel="00000000" w:rsidP="00000000" w:rsidRDefault="00000000" w:rsidRPr="00000000" w14:paraId="000010C9">
      <w:pPr>
        <w:pStyle w:val="Heading2"/>
        <w:rPr/>
      </w:pPr>
      <w:bookmarkStart w:colFirst="0" w:colLast="0" w:name="_ymc0bianals" w:id="469"/>
      <w:bookmarkEnd w:id="469"/>
      <w:r w:rsidDel="00000000" w:rsidR="00000000" w:rsidRPr="00000000">
        <w:rPr>
          <w:rtl w:val="0"/>
        </w:rPr>
        <w:t xml:space="preserve">How to connect Pyspark with BigQuery?</w:t>
      </w:r>
    </w:p>
    <w:p w:rsidR="00000000" w:rsidDel="00000000" w:rsidP="00000000" w:rsidRDefault="00000000" w:rsidRPr="00000000" w14:paraId="000010CA">
      <w:pPr>
        <w:rPr/>
      </w:pPr>
      <w:r w:rsidDel="00000000" w:rsidR="00000000" w:rsidRPr="00000000">
        <w:rPr>
          <w:rtl w:val="0"/>
        </w:rPr>
        <w:t xml:space="preserve">The following line should be included in pyspark configuration</w:t>
      </w:r>
    </w:p>
    <w:p w:rsidR="00000000" w:rsidDel="00000000" w:rsidP="00000000" w:rsidRDefault="00000000" w:rsidRPr="00000000" w14:paraId="000010C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Example initialization of SparkSession variable</w:t>
      </w:r>
    </w:p>
    <w:p w:rsidR="00000000" w:rsidDel="00000000" w:rsidP="00000000" w:rsidRDefault="00000000" w:rsidRPr="00000000" w14:paraId="000010C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w:t>
      </w:r>
    </w:p>
    <w:p w:rsidR="00000000" w:rsidDel="00000000" w:rsidP="00000000" w:rsidRDefault="00000000" w:rsidRPr="00000000" w14:paraId="000010C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.master(...)</w:t>
      </w:r>
    </w:p>
    <w:p w:rsidR="00000000" w:rsidDel="00000000" w:rsidP="00000000" w:rsidRDefault="00000000" w:rsidRPr="00000000" w14:paraId="000010C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.appName(...)</w:t>
      </w:r>
    </w:p>
    <w:p w:rsidR="00000000" w:rsidDel="00000000" w:rsidP="00000000" w:rsidRDefault="00000000" w:rsidRPr="00000000" w14:paraId="000010C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Add the following configuration</w:t>
      </w:r>
    </w:p>
    <w:p w:rsidR="00000000" w:rsidDel="00000000" w:rsidP="00000000" w:rsidRDefault="00000000" w:rsidRPr="00000000" w14:paraId="000010D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.config("spark.jars.packages", "com.google.cloud.spark:spark-3.5-bigquery:0.37.0")</w:t>
      </w:r>
    </w:p>
    <w:p w:rsidR="00000000" w:rsidDel="00000000" w:rsidP="00000000" w:rsidRDefault="00000000" w:rsidRPr="00000000" w14:paraId="000010D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D2">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3">
      <w:pPr>
        <w:pStyle w:val="Heading2"/>
        <w:rPr/>
      </w:pPr>
      <w:bookmarkStart w:colFirst="0" w:colLast="0" w:name="_hpre1iw7bdid" w:id="470"/>
      <w:bookmarkEnd w:id="470"/>
      <w:r w:rsidDel="00000000" w:rsidR="00000000" w:rsidRPr="00000000">
        <w:rPr>
          <w:rtl w:val="0"/>
        </w:rPr>
        <w:t xml:space="preserve">How to run a dbt-core project as an Airflow Task Group on Google Cloud Composer using a service account JSON key</w:t>
      </w:r>
    </w:p>
    <w:p w:rsidR="00000000" w:rsidDel="00000000" w:rsidP="00000000" w:rsidRDefault="00000000" w:rsidRPr="00000000" w14:paraId="000010D4">
      <w:pPr>
        <w:numPr>
          <w:ilvl w:val="0"/>
          <w:numId w:val="51"/>
        </w:numPr>
        <w:spacing w:after="0" w:afterAutospacing="0"/>
        <w:ind w:left="720" w:hanging="360"/>
      </w:pPr>
      <w:hyperlink r:id="rId301">
        <w:r w:rsidDel="00000000" w:rsidR="00000000" w:rsidRPr="00000000">
          <w:rPr>
            <w:u w:val="single"/>
            <w:rtl w:val="0"/>
          </w:rPr>
          <w:t xml:space="preserve">Install</w:t>
        </w:r>
      </w:hyperlink>
      <w:r w:rsidDel="00000000" w:rsidR="00000000" w:rsidRPr="00000000">
        <w:rPr>
          <w:rtl w:val="0"/>
        </w:rPr>
        <w:t xml:space="preserve"> the </w:t>
      </w:r>
      <w:hyperlink r:id="rId302">
        <w:r w:rsidDel="00000000" w:rsidR="00000000" w:rsidRPr="00000000">
          <w:rPr>
            <w:b w:val="1"/>
            <w:i w:val="1"/>
            <w:u w:val="single"/>
            <w:rtl w:val="0"/>
          </w:rPr>
          <w:t xml:space="preserve">astronomer-cosmos</w:t>
        </w:r>
      </w:hyperlink>
      <w:r w:rsidDel="00000000" w:rsidR="00000000" w:rsidRPr="00000000">
        <w:rPr>
          <w:rtl w:val="0"/>
        </w:rPr>
        <w:t xml:space="preserve"> package as a dependency. (see Terraform </w:t>
      </w:r>
      <w:hyperlink r:id="rId303">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D5">
      <w:pPr>
        <w:numPr>
          <w:ilvl w:val="0"/>
          <w:numId w:val="51"/>
        </w:numPr>
        <w:spacing w:after="0" w:afterAutospacing="0"/>
        <w:ind w:left="720" w:hanging="360"/>
      </w:pPr>
      <w:r w:rsidDel="00000000" w:rsidR="00000000" w:rsidRPr="00000000">
        <w:rPr>
          <w:rtl w:val="0"/>
        </w:rPr>
        <w:t xml:space="preserve">Make a new folder, </w:t>
      </w:r>
      <w:r w:rsidDel="00000000" w:rsidR="00000000" w:rsidRPr="00000000">
        <w:rPr>
          <w:b w:val="1"/>
          <w:rtl w:val="0"/>
        </w:rPr>
        <w:t xml:space="preserve">dbt/</w:t>
      </w:r>
      <w:r w:rsidDel="00000000" w:rsidR="00000000" w:rsidRPr="00000000">
        <w:rPr>
          <w:rtl w:val="0"/>
        </w:rPr>
        <w:t xml:space="preserve">, inside the </w:t>
      </w:r>
      <w:r w:rsidDel="00000000" w:rsidR="00000000" w:rsidRPr="00000000">
        <w:rPr>
          <w:b w:val="1"/>
          <w:rtl w:val="0"/>
        </w:rPr>
        <w:t xml:space="preserve">dags/</w:t>
      </w:r>
      <w:r w:rsidDel="00000000" w:rsidR="00000000" w:rsidRPr="00000000">
        <w:rPr>
          <w:rtl w:val="0"/>
        </w:rPr>
        <w:t xml:space="preserve"> folder of your Composer GCP bucket and copy paste your dbt-core project there. (see </w:t>
      </w:r>
      <w:hyperlink r:id="rId304">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D6">
      <w:pPr>
        <w:numPr>
          <w:ilvl w:val="0"/>
          <w:numId w:val="51"/>
        </w:numPr>
        <w:spacing w:after="0" w:afterAutospacing="0"/>
        <w:ind w:left="720" w:hanging="360"/>
      </w:pPr>
      <w:r w:rsidDel="00000000" w:rsidR="00000000" w:rsidRPr="00000000">
        <w:rPr>
          <w:rtl w:val="0"/>
        </w:rPr>
        <w:t xml:space="preserve">Ensure your </w:t>
      </w:r>
      <w:r w:rsidDel="00000000" w:rsidR="00000000" w:rsidRPr="00000000">
        <w:rPr>
          <w:i w:val="1"/>
          <w:rtl w:val="0"/>
        </w:rPr>
        <w:t xml:space="preserve">profiles.yml</w:t>
      </w:r>
      <w:r w:rsidDel="00000000" w:rsidR="00000000" w:rsidRPr="00000000">
        <w:rPr>
          <w:rtl w:val="0"/>
        </w:rPr>
        <w:t xml:space="preserve"> is configured to authenticate with a service account key. (see BigQuery </w:t>
      </w:r>
      <w:hyperlink r:id="rId305">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D7">
      <w:pPr>
        <w:numPr>
          <w:ilvl w:val="0"/>
          <w:numId w:val="51"/>
        </w:numPr>
        <w:spacing w:after="0" w:afterAutospacing="0"/>
        <w:ind w:left="720" w:hanging="360"/>
      </w:pPr>
      <w:r w:rsidDel="00000000" w:rsidR="00000000" w:rsidRPr="00000000">
        <w:rPr>
          <w:rtl w:val="0"/>
        </w:rPr>
        <w:t xml:space="preserve">Create a new DAG using the </w:t>
      </w:r>
      <w:r w:rsidDel="00000000" w:rsidR="00000000" w:rsidRPr="00000000">
        <w:rPr>
          <w:b w:val="1"/>
          <w:rtl w:val="0"/>
        </w:rPr>
        <w:t xml:space="preserve">DbtTaskGroup</w:t>
      </w:r>
      <w:r w:rsidDel="00000000" w:rsidR="00000000" w:rsidRPr="00000000">
        <w:rPr>
          <w:rtl w:val="0"/>
        </w:rPr>
        <w:t xml:space="preserve"> class and a </w:t>
      </w:r>
      <w:r w:rsidDel="00000000" w:rsidR="00000000" w:rsidRPr="00000000">
        <w:rPr>
          <w:b w:val="1"/>
          <w:rtl w:val="0"/>
        </w:rPr>
        <w:t xml:space="preserve">ProfileConfig</w:t>
      </w:r>
      <w:r w:rsidDel="00000000" w:rsidR="00000000" w:rsidRPr="00000000">
        <w:rPr>
          <w:rtl w:val="0"/>
        </w:rPr>
        <w:t xml:space="preserve"> specifying a </w:t>
      </w:r>
      <w:r w:rsidDel="00000000" w:rsidR="00000000" w:rsidRPr="00000000">
        <w:rPr>
          <w:i w:val="1"/>
          <w:rtl w:val="0"/>
        </w:rPr>
        <w:t xml:space="preserve">profiles_yml_filepath</w:t>
      </w:r>
      <w:r w:rsidDel="00000000" w:rsidR="00000000" w:rsidRPr="00000000">
        <w:rPr>
          <w:rtl w:val="0"/>
        </w:rPr>
        <w:t xml:space="preserve"> that points to the location of your JSON key file. (see </w:t>
      </w:r>
      <w:hyperlink r:id="rId306">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D8">
      <w:pPr>
        <w:numPr>
          <w:ilvl w:val="0"/>
          <w:numId w:val="51"/>
        </w:numPr>
        <w:ind w:left="720" w:hanging="360"/>
      </w:pPr>
      <w:r w:rsidDel="00000000" w:rsidR="00000000" w:rsidRPr="00000000">
        <w:rPr>
          <w:rtl w:val="0"/>
        </w:rPr>
        <w:t xml:space="preserve">Your dbt lineage graph should now appear as tasks inside a task group like this:</w:t>
      </w:r>
    </w:p>
    <w:p w:rsidR="00000000" w:rsidDel="00000000" w:rsidP="00000000" w:rsidRDefault="00000000" w:rsidRPr="00000000" w14:paraId="000010D9">
      <w:pPr>
        <w:rPr/>
      </w:pPr>
      <w:r w:rsidDel="00000000" w:rsidR="00000000" w:rsidRPr="00000000">
        <w:rPr/>
        <w:drawing>
          <wp:inline distB="114300" distT="114300" distL="114300" distR="114300">
            <wp:extent cx="19507200" cy="11410950"/>
            <wp:effectExtent b="0" l="0" r="0" t="0"/>
            <wp:docPr id="32" name="image25.png"/>
            <a:graphic>
              <a:graphicData uri="http://schemas.openxmlformats.org/drawingml/2006/picture">
                <pic:pic>
                  <pic:nvPicPr>
                    <pic:cNvPr id="0" name="image25.png"/>
                    <pic:cNvPicPr preferRelativeResize="0"/>
                  </pic:nvPicPr>
                  <pic:blipFill>
                    <a:blip r:embed="rId307"/>
                    <a:srcRect b="0" l="0" r="0" t="0"/>
                    <a:stretch>
                      <a:fillRect/>
                    </a:stretch>
                  </pic:blipFill>
                  <pic:spPr>
                    <a:xfrm>
                      <a:off x="0" y="0"/>
                      <a:ext cx="19507200" cy="11410950"/>
                    </a:xfrm>
                    <a:prstGeom prst="rect"/>
                    <a:ln/>
                  </pic:spPr>
                </pic:pic>
              </a:graphicData>
            </a:graphic>
          </wp:inline>
        </w:drawing>
      </w:r>
      <w:r w:rsidDel="00000000" w:rsidR="00000000" w:rsidRPr="00000000">
        <w:rPr>
          <w:rtl w:val="0"/>
        </w:rPr>
      </w:r>
    </w:p>
    <w:p w:rsidR="00000000" w:rsidDel="00000000" w:rsidP="00000000" w:rsidRDefault="00000000" w:rsidRPr="00000000" w14:paraId="000010DA">
      <w:pPr>
        <w:pStyle w:val="Heading2"/>
        <w:widowControl w:val="0"/>
        <w:spacing w:after="0" w:lineRule="auto"/>
        <w:rPr>
          <w:color w:val="1f1f1f"/>
        </w:rPr>
      </w:pPr>
      <w:bookmarkStart w:colFirst="0" w:colLast="0" w:name="_154vlk7mit7s" w:id="471"/>
      <w:bookmarkEnd w:id="471"/>
      <w:r w:rsidDel="00000000" w:rsidR="00000000" w:rsidRPr="00000000">
        <w:rPr>
          <w:color w:val="1f1f1f"/>
          <w:rtl w:val="0"/>
        </w:rPr>
        <w:t xml:space="preserve">How can I run UV in Kestra without installing it on every flow execution?</w:t>
      </w:r>
    </w:p>
    <w:p w:rsidR="00000000" w:rsidDel="00000000" w:rsidP="00000000" w:rsidRDefault="00000000" w:rsidRPr="00000000" w14:paraId="000010DB">
      <w:pPr>
        <w:rPr/>
      </w:pPr>
      <w:r w:rsidDel="00000000" w:rsidR="00000000" w:rsidRPr="00000000">
        <w:rPr>
          <w:rtl w:val="0"/>
        </w:rPr>
        <w:t xml:space="preserve">To avoid reinstalling uv on each flow run, you can create a custom Docker image based on the official Kestra image with uv pre-installed. Here's how:</w:t>
      </w:r>
    </w:p>
    <w:p w:rsidR="00000000" w:rsidDel="00000000" w:rsidP="00000000" w:rsidRDefault="00000000" w:rsidRPr="00000000" w14:paraId="000010DC">
      <w:pPr>
        <w:numPr>
          <w:ilvl w:val="0"/>
          <w:numId w:val="112"/>
        </w:numPr>
        <w:ind w:left="720" w:hanging="360"/>
      </w:pPr>
      <w:r w:rsidDel="00000000" w:rsidR="00000000" w:rsidRPr="00000000">
        <w:rPr>
          <w:rtl w:val="0"/>
        </w:rPr>
        <w:t xml:space="preserve">Create a Dockerfile (e.g., Dockerfile) with the following content:</w:t>
      </w:r>
    </w:p>
    <w:tbl>
      <w:tblPr>
        <w:tblStyle w:val="Table1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DD">
            <w:pPr>
              <w:widowControl w:val="0"/>
              <w:spacing w:after="0" w:lineRule="auto"/>
              <w:rPr>
                <w:rFonts w:ascii="Consolas" w:cs="Consolas" w:eastAsia="Consolas" w:hAnsi="Consolas"/>
                <w:b w:val="1"/>
                <w:color w:val="c678dd"/>
                <w:sz w:val="21"/>
                <w:szCs w:val="21"/>
                <w:shd w:fill="282c34" w:val="clear"/>
              </w:rPr>
            </w:pPr>
            <w:r w:rsidDel="00000000" w:rsidR="00000000" w:rsidRPr="00000000">
              <w:rPr>
                <w:rFonts w:ascii="Consolas" w:cs="Consolas" w:eastAsia="Consolas" w:hAnsi="Consolas"/>
                <w:b w:val="1"/>
                <w:color w:val="c678dd"/>
                <w:sz w:val="21"/>
                <w:szCs w:val="21"/>
                <w:shd w:fill="282c34" w:val="clear"/>
                <w:rtl w:val="0"/>
              </w:rPr>
              <w:t xml:space="preserve">FROM</w:t>
            </w:r>
            <w:r w:rsidDel="00000000" w:rsidR="00000000" w:rsidRPr="00000000">
              <w:rPr>
                <w:rFonts w:ascii="Consolas" w:cs="Consolas" w:eastAsia="Consolas" w:hAnsi="Consolas"/>
                <w:b w:val="1"/>
                <w:color w:val="abb2bf"/>
                <w:sz w:val="21"/>
                <w:szCs w:val="21"/>
                <w:shd w:fill="282c34" w:val="clear"/>
                <w:rtl w:val="0"/>
              </w:rPr>
              <w:t xml:space="preserve"> kestra/kestra:latest</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USER</w:t>
            </w:r>
            <w:r w:rsidDel="00000000" w:rsidR="00000000" w:rsidRPr="00000000">
              <w:rPr>
                <w:rFonts w:ascii="Consolas" w:cs="Consolas" w:eastAsia="Consolas" w:hAnsi="Consolas"/>
                <w:b w:val="1"/>
                <w:color w:val="abb2bf"/>
                <w:sz w:val="21"/>
                <w:szCs w:val="21"/>
                <w:shd w:fill="282c34" w:val="clear"/>
                <w:rtl w:val="0"/>
              </w:rPr>
              <w:t xml:space="preserve"> root</w:t>
              <w:br w:type="textWrapping"/>
            </w:r>
            <w:r w:rsidDel="00000000" w:rsidR="00000000" w:rsidRPr="00000000">
              <w:rPr>
                <w:rFonts w:ascii="Consolas" w:cs="Consolas" w:eastAsia="Consolas" w:hAnsi="Consolas"/>
                <w:b w:val="1"/>
                <w:color w:val="c678dd"/>
                <w:sz w:val="21"/>
                <w:szCs w:val="21"/>
                <w:shd w:fill="282c34" w:val="clear"/>
                <w:rtl w:val="0"/>
              </w:rPr>
              <w:t xml:space="preserve">RUN</w:t>
            </w:r>
            <w:r w:rsidDel="00000000" w:rsidR="00000000" w:rsidRPr="00000000">
              <w:rPr>
                <w:rFonts w:ascii="Consolas" w:cs="Consolas" w:eastAsia="Consolas" w:hAnsi="Consolas"/>
                <w:b w:val="1"/>
                <w:color w:val="abb2bf"/>
                <w:sz w:val="21"/>
                <w:szCs w:val="21"/>
                <w:shd w:fill="282c34" w:val="clear"/>
                <w:rtl w:val="0"/>
              </w:rPr>
              <w:t xml:space="preserve"> pip install uv</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CMD</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"server"</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"standalone"</w:t>
            </w:r>
            <w:r w:rsidDel="00000000" w:rsidR="00000000" w:rsidRPr="00000000">
              <w:rPr>
                <w:rFonts w:ascii="Consolas" w:cs="Consolas" w:eastAsia="Consolas" w:hAnsi="Consolas"/>
                <w:b w:val="1"/>
                <w:color w:val="abb2bf"/>
                <w:sz w:val="21"/>
                <w:szCs w:val="21"/>
                <w:shd w:fill="282c34" w:val="clear"/>
                <w:rtl w:val="0"/>
              </w:rPr>
              <w:t xml:space="preserve">]</w:t>
            </w:r>
            <w:r w:rsidDel="00000000" w:rsidR="00000000" w:rsidRPr="00000000">
              <w:rPr>
                <w:rtl w:val="0"/>
              </w:rPr>
            </w:r>
          </w:p>
        </w:tc>
      </w:tr>
    </w:tbl>
    <w:p w:rsidR="00000000" w:rsidDel="00000000" w:rsidP="00000000" w:rsidRDefault="00000000" w:rsidRPr="00000000" w14:paraId="000010DE">
      <w:pPr>
        <w:widowControl w:val="0"/>
        <w:spacing w:after="0" w:lineRule="auto"/>
        <w:ind w:left="720" w:firstLine="0"/>
        <w:rPr>
          <w:rFonts w:ascii="Courier New" w:cs="Courier New" w:eastAsia="Courier New" w:hAnsi="Courier New"/>
          <w:b w:val="1"/>
          <w:color w:val="c586c0"/>
          <w:sz w:val="21"/>
          <w:szCs w:val="21"/>
        </w:rPr>
      </w:pPr>
      <w:r w:rsidDel="00000000" w:rsidR="00000000" w:rsidRPr="00000000">
        <w:rPr>
          <w:rtl w:val="0"/>
        </w:rPr>
      </w:r>
    </w:p>
    <w:p w:rsidR="00000000" w:rsidDel="00000000" w:rsidP="00000000" w:rsidRDefault="00000000" w:rsidRPr="00000000" w14:paraId="000010DF">
      <w:pPr>
        <w:widowControl w:val="0"/>
        <w:spacing w:after="0" w:lineRule="auto"/>
        <w:rPr>
          <w:b w:val="1"/>
          <w:color w:val="1f1f1f"/>
        </w:rPr>
      </w:pPr>
      <w:r w:rsidDel="00000000" w:rsidR="00000000" w:rsidRPr="00000000">
        <w:rPr>
          <w:rtl w:val="0"/>
        </w:rPr>
      </w:r>
    </w:p>
    <w:p w:rsidR="00000000" w:rsidDel="00000000" w:rsidP="00000000" w:rsidRDefault="00000000" w:rsidRPr="00000000" w14:paraId="000010E0">
      <w:pPr>
        <w:numPr>
          <w:ilvl w:val="0"/>
          <w:numId w:val="87"/>
        </w:numPr>
        <w:ind w:left="720" w:hanging="360"/>
      </w:pPr>
      <w:r w:rsidDel="00000000" w:rsidR="00000000" w:rsidRPr="00000000">
        <w:rPr>
          <w:rtl w:val="0"/>
        </w:rPr>
        <w:t xml:space="preserve">Update your docker-compose.yml to build this custom image instead of pulling the default one:</w:t>
      </w:r>
    </w:p>
    <w:tbl>
      <w:tblPr>
        <w:tblStyle w:val="Table1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E1">
            <w:pPr>
              <w:widowControl w:val="0"/>
              <w:spacing w:after="0" w:lineRule="auto"/>
              <w:rPr>
                <w:rFonts w:ascii="Courier New" w:cs="Courier New" w:eastAsia="Courier New" w:hAnsi="Courier New"/>
                <w:b w:val="1"/>
                <w:color w:val="ce9178"/>
                <w:sz w:val="21"/>
                <w:szCs w:val="21"/>
              </w:rPr>
            </w:pPr>
            <w:r w:rsidDel="00000000" w:rsidR="00000000" w:rsidRPr="00000000">
              <w:rPr>
                <w:rFonts w:ascii="Consolas" w:cs="Consolas" w:eastAsia="Consolas" w:hAnsi="Consolas"/>
                <w:b w:val="1"/>
                <w:i w:val="1"/>
                <w:color w:val="5c6370"/>
                <w:sz w:val="21"/>
                <w:szCs w:val="21"/>
                <w:shd w:fill="282c34" w:val="clear"/>
                <w:rtl w:val="0"/>
              </w:rPr>
              <w:t xml:space="preserve"># image: kestra/kestra:latest</w:t>
            </w:r>
            <w:r w:rsidDel="00000000" w:rsidR="00000000" w:rsidRPr="00000000">
              <w:rPr>
                <w:rFonts w:ascii="Consolas" w:cs="Consolas" w:eastAsia="Consolas" w:hAnsi="Consolas"/>
                <w:b w:val="1"/>
                <w:color w:val="abb2bf"/>
                <w:sz w:val="21"/>
                <w:szCs w:val="21"/>
                <w:shd w:fill="282c34" w:val="clear"/>
                <w:rtl w:val="0"/>
              </w:rPr>
              <w:br w:type="textWrapping"/>
              <w:t xml:space="preserve">   </w:t>
              <w:br w:type="textWrapping"/>
            </w:r>
            <w:r w:rsidDel="00000000" w:rsidR="00000000" w:rsidRPr="00000000">
              <w:rPr>
                <w:rFonts w:ascii="Consolas" w:cs="Consolas" w:eastAsia="Consolas" w:hAnsi="Consolas"/>
                <w:b w:val="1"/>
                <w:color w:val="d19a66"/>
                <w:sz w:val="21"/>
                <w:szCs w:val="21"/>
                <w:shd w:fill="282c34" w:val="clear"/>
                <w:rtl w:val="0"/>
              </w:rPr>
              <w:t xml:space="preserve">build:</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context:</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dockerfile:</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Dockerfile</w:t>
            </w:r>
            <w:r w:rsidDel="00000000" w:rsidR="00000000" w:rsidRPr="00000000">
              <w:rPr>
                <w:rtl w:val="0"/>
              </w:rPr>
            </w:r>
          </w:p>
        </w:tc>
      </w:tr>
    </w:tbl>
    <w:p w:rsidR="00000000" w:rsidDel="00000000" w:rsidP="00000000" w:rsidRDefault="00000000" w:rsidRPr="00000000" w14:paraId="000010E2">
      <w:pPr>
        <w:rPr>
          <w:b w:val="1"/>
          <w:color w:val="1f1f1f"/>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t xml:space="preserve">This approach ensures that uv is available in the container at runtime without requiring installation during each flow execution.</w:t>
      </w:r>
    </w:p>
    <w:p w:rsidR="00000000" w:rsidDel="00000000" w:rsidP="00000000" w:rsidRDefault="00000000" w:rsidRPr="00000000" w14:paraId="000010E4">
      <w:pPr>
        <w:rPr>
          <w:highlight w:val="white"/>
        </w:rPr>
      </w:pPr>
      <w:r w:rsidDel="00000000" w:rsidR="00000000" w:rsidRPr="00000000">
        <w:rPr>
          <w:rtl w:val="0"/>
        </w:rPr>
      </w:r>
    </w:p>
    <w:p w:rsidR="00000000" w:rsidDel="00000000" w:rsidP="00000000" w:rsidRDefault="00000000" w:rsidRPr="00000000" w14:paraId="000010E5">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pPr>
      <w:bookmarkStart w:colFirst="0" w:colLast="0" w:name="_u9ud473r3yfc" w:id="472"/>
      <w:bookmarkEnd w:id="472"/>
      <w:r w:rsidDel="00000000" w:rsidR="00000000" w:rsidRPr="00000000">
        <w:rPr>
          <w:rtl w:val="0"/>
        </w:rPr>
        <w:t xml:space="preserve">Is it possible to create external tables in BigQuery using URLs, such as those from the NY Taxi data website?</w:t>
      </w:r>
    </w:p>
    <w:p w:rsidR="00000000" w:rsidDel="00000000" w:rsidP="00000000" w:rsidRDefault="00000000" w:rsidRPr="00000000" w14:paraId="000010E6">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highlight w:val="white"/>
        </w:rPr>
      </w:pPr>
      <w:r w:rsidDel="00000000" w:rsidR="00000000" w:rsidRPr="00000000">
        <w:rPr>
          <w:highlight w:val="white"/>
          <w:rtl w:val="0"/>
        </w:rPr>
        <w:t xml:space="preserve">Answer: Not really, only Bigtable, Cloud Storage, and Google Drive are supported data stores.</w:t>
      </w:r>
    </w:p>
    <w:p w:rsidR="00000000" w:rsidDel="00000000" w:rsidP="00000000" w:rsidRDefault="00000000" w:rsidRPr="00000000" w14:paraId="000010E7">
      <w:pPr>
        <w:pStyle w:val="Heading2"/>
        <w:rPr/>
      </w:pPr>
      <w:bookmarkStart w:colFirst="0" w:colLast="0" w:name="_leder6x641oj" w:id="473"/>
      <w:bookmarkEnd w:id="473"/>
      <w:r w:rsidDel="00000000" w:rsidR="00000000" w:rsidRPr="00000000">
        <w:rPr>
          <w:rtl w:val="0"/>
        </w:rPr>
        <w:t xml:space="preserve">Is it ok to use NY_Taxi data for the project?</w:t>
      </w:r>
    </w:p>
    <w:p w:rsidR="00000000" w:rsidDel="00000000" w:rsidP="00000000" w:rsidRDefault="00000000" w:rsidRPr="00000000" w14:paraId="000010E8">
      <w:pPr>
        <w:rPr/>
      </w:pPr>
      <w:r w:rsidDel="00000000" w:rsidR="00000000" w:rsidRPr="00000000">
        <w:rPr>
          <w:rtl w:val="0"/>
        </w:rPr>
        <w:t xml:space="preserve">No</w:t>
      </w:r>
    </w:p>
    <w:p w:rsidR="00000000" w:rsidDel="00000000" w:rsidP="00000000" w:rsidRDefault="00000000" w:rsidRPr="00000000" w14:paraId="000010E9">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A">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B">
      <w:pPr>
        <w:pStyle w:val="Heading2"/>
        <w:rPr/>
      </w:pPr>
      <w:bookmarkStart w:colFirst="0" w:colLast="0" w:name="_750s8q78shib" w:id="474"/>
      <w:bookmarkEnd w:id="474"/>
      <w:r w:rsidDel="00000000" w:rsidR="00000000" w:rsidRPr="00000000">
        <w:rPr>
          <w:rtl w:val="0"/>
        </w:rPr>
        <w:t xml:space="preserve">How to use dbt-core with Athena?</w:t>
      </w:r>
    </w:p>
    <w:p w:rsidR="00000000" w:rsidDel="00000000" w:rsidP="00000000" w:rsidRDefault="00000000" w:rsidRPr="00000000" w14:paraId="000010EC">
      <w:pPr>
        <w:spacing w:after="240" w:before="240" w:lineRule="auto"/>
        <w:rPr/>
      </w:pPr>
      <w:r w:rsidDel="00000000" w:rsidR="00000000" w:rsidRPr="00000000">
        <w:rPr>
          <w:rtl w:val="0"/>
        </w:rPr>
        <w:t xml:space="preserve">If you don’t have access to dbt Cloud which is already natively being supported by AWS, refer here:</w:t>
      </w:r>
      <w:hyperlink r:id="rId308">
        <w:r w:rsidDel="00000000" w:rsidR="00000000" w:rsidRPr="00000000">
          <w:rPr>
            <w:rtl w:val="0"/>
          </w:rPr>
          <w:t xml:space="preserve"> 1</w:t>
        </w:r>
      </w:hyperlink>
      <w:r w:rsidDel="00000000" w:rsidR="00000000" w:rsidRPr="00000000">
        <w:rPr>
          <w:rtl w:val="0"/>
        </w:rPr>
        <w:t xml:space="preserve">,</w:t>
      </w:r>
      <w:hyperlink r:id="rId309">
        <w:r w:rsidDel="00000000" w:rsidR="00000000" w:rsidRPr="00000000">
          <w:rPr>
            <w:rtl w:val="0"/>
          </w:rPr>
          <w:t xml:space="preserve"> 2</w:t>
        </w:r>
      </w:hyperlink>
      <w:r w:rsidDel="00000000" w:rsidR="00000000" w:rsidRPr="00000000">
        <w:rPr>
          <w:rtl w:val="0"/>
        </w:rPr>
        <w:t xml:space="preserve">,</w:t>
      </w:r>
      <w:hyperlink r:id="rId310">
        <w:r w:rsidDel="00000000" w:rsidR="00000000" w:rsidRPr="00000000">
          <w:rPr>
            <w:rtl w:val="0"/>
          </w:rPr>
          <w:t xml:space="preserve"> 3</w:t>
        </w:r>
      </w:hyperlink>
      <w:r w:rsidDel="00000000" w:rsidR="00000000" w:rsidRPr="00000000">
        <w:rPr>
          <w:rtl w:val="0"/>
        </w:rPr>
        <w:t xml:space="preserve">, &amp;</w:t>
      </w:r>
      <w:hyperlink r:id="rId311">
        <w:r w:rsidDel="00000000" w:rsidR="00000000" w:rsidRPr="00000000">
          <w:rPr>
            <w:rtl w:val="0"/>
          </w:rPr>
          <w:t xml:space="preserve"> 4</w:t>
        </w:r>
      </w:hyperlink>
      <w:r w:rsidDel="00000000" w:rsidR="00000000" w:rsidRPr="00000000">
        <w:rPr>
          <w:rtl w:val="0"/>
        </w:rPr>
        <w:t xml:space="preserve">, you can use the community built</w:t>
      </w:r>
      <w:hyperlink r:id="rId312">
        <w:r w:rsidDel="00000000" w:rsidR="00000000" w:rsidRPr="00000000">
          <w:rPr>
            <w:rtl w:val="0"/>
          </w:rPr>
          <w:t xml:space="preserve"> dbt-Athena Adapter</w:t>
        </w:r>
      </w:hyperlink>
      <w:r w:rsidDel="00000000" w:rsidR="00000000" w:rsidRPr="00000000">
        <w:rPr>
          <w:rtl w:val="0"/>
        </w:rPr>
        <w:t xml:space="preserve"> for dbt-Core.</w:t>
      </w:r>
    </w:p>
    <w:p w:rsidR="00000000" w:rsidDel="00000000" w:rsidP="00000000" w:rsidRDefault="00000000" w:rsidRPr="00000000" w14:paraId="000010ED">
      <w:pPr>
        <w:pStyle w:val="Heading3"/>
        <w:keepNext w:val="0"/>
        <w:keepLines w:val="0"/>
        <w:spacing w:before="280" w:lineRule="auto"/>
        <w:rPr/>
      </w:pPr>
      <w:bookmarkStart w:colFirst="0" w:colLast="0" w:name="_afl2nhiwvfyf" w:id="475"/>
      <w:bookmarkEnd w:id="475"/>
      <w:r w:rsidDel="00000000" w:rsidR="00000000" w:rsidRPr="00000000">
        <w:rPr>
          <w:rtl w:val="0"/>
        </w:rPr>
        <w:t xml:space="preserve">Key Features</w:t>
      </w:r>
    </w:p>
    <w:p w:rsidR="00000000" w:rsidDel="00000000" w:rsidP="00000000" w:rsidRDefault="00000000" w:rsidRPr="00000000" w14:paraId="000010EE">
      <w:pPr>
        <w:numPr>
          <w:ilvl w:val="0"/>
          <w:numId w:val="35"/>
        </w:numPr>
        <w:spacing w:after="0" w:afterAutospacing="0" w:before="240" w:lineRule="auto"/>
        <w:ind w:left="720" w:hanging="360"/>
      </w:pPr>
      <w:r w:rsidDel="00000000" w:rsidR="00000000" w:rsidRPr="00000000">
        <w:rPr>
          <w:rtl w:val="0"/>
        </w:rPr>
        <w:t xml:space="preserve">Enables dbt to work with AWS Athena using dbt Core</w:t>
      </w:r>
    </w:p>
    <w:p w:rsidR="00000000" w:rsidDel="00000000" w:rsidP="00000000" w:rsidRDefault="00000000" w:rsidRPr="00000000" w14:paraId="000010EF">
      <w:pPr>
        <w:numPr>
          <w:ilvl w:val="0"/>
          <w:numId w:val="35"/>
        </w:numPr>
        <w:spacing w:after="0" w:afterAutospacing="0" w:before="0" w:beforeAutospacing="0" w:lineRule="auto"/>
        <w:ind w:left="720" w:hanging="360"/>
      </w:pPr>
      <w:r w:rsidDel="00000000" w:rsidR="00000000" w:rsidRPr="00000000">
        <w:rPr>
          <w:rtl w:val="0"/>
        </w:rPr>
        <w:t xml:space="preserve">Allows data transformation using CREATE TABLE AS or CREATE VIEW SQL queries</w:t>
      </w:r>
    </w:p>
    <w:p w:rsidR="00000000" w:rsidDel="00000000" w:rsidP="00000000" w:rsidRDefault="00000000" w:rsidRPr="00000000" w14:paraId="000010F0">
      <w:pPr>
        <w:numPr>
          <w:ilvl w:val="0"/>
          <w:numId w:val="35"/>
        </w:numPr>
        <w:spacing w:after="0" w:afterAutospacing="0" w:before="0" w:beforeAutospacing="0" w:lineRule="auto"/>
        <w:ind w:left="720" w:hanging="360"/>
      </w:pPr>
      <w:r w:rsidDel="00000000" w:rsidR="00000000" w:rsidRPr="00000000">
        <w:rPr>
          <w:rtl w:val="0"/>
        </w:rPr>
        <w:t xml:space="preserve">Not yet supported features:</w:t>
      </w:r>
    </w:p>
    <w:p w:rsidR="00000000" w:rsidDel="00000000" w:rsidP="00000000" w:rsidRDefault="00000000" w:rsidRPr="00000000" w14:paraId="000010F1">
      <w:pPr>
        <w:numPr>
          <w:ilvl w:val="1"/>
          <w:numId w:val="35"/>
        </w:numPr>
        <w:spacing w:after="0" w:afterAutospacing="0" w:before="0" w:beforeAutospacing="0" w:lineRule="auto"/>
        <w:ind w:left="1440" w:hanging="360"/>
      </w:pPr>
      <w:r w:rsidDel="00000000" w:rsidR="00000000" w:rsidRPr="00000000">
        <w:rPr>
          <w:rtl w:val="0"/>
        </w:rPr>
        <w:t xml:space="preserve">Python models</w:t>
      </w:r>
    </w:p>
    <w:p w:rsidR="00000000" w:rsidDel="00000000" w:rsidP="00000000" w:rsidRDefault="00000000" w:rsidRPr="00000000" w14:paraId="000010F2">
      <w:pPr>
        <w:numPr>
          <w:ilvl w:val="1"/>
          <w:numId w:val="35"/>
        </w:numPr>
        <w:spacing w:after="240" w:before="0" w:beforeAutospacing="0" w:lineRule="auto"/>
        <w:ind w:left="1440" w:hanging="360"/>
      </w:pPr>
      <w:r w:rsidDel="00000000" w:rsidR="00000000" w:rsidRPr="00000000">
        <w:rPr>
          <w:rtl w:val="0"/>
        </w:rPr>
        <w:t xml:space="preserve">Persisting documentation for views</w:t>
      </w:r>
    </w:p>
    <w:p w:rsidR="00000000" w:rsidDel="00000000" w:rsidP="00000000" w:rsidRDefault="00000000" w:rsidRPr="00000000" w14:paraId="000010F3">
      <w:pPr>
        <w:spacing w:after="240" w:before="240" w:lineRule="auto"/>
        <w:rPr/>
      </w:pPr>
      <w:r w:rsidDel="00000000" w:rsidR="00000000" w:rsidRPr="00000000">
        <w:rPr>
          <w:rtl w:val="0"/>
        </w:rPr>
        <w:t xml:space="preserve">This adapter can be a valuable resource for those who need to work with Athena using dbt Core, and I hope this entry can help others discover it.</w:t>
      </w:r>
    </w:p>
    <w:p w:rsidR="00000000" w:rsidDel="00000000" w:rsidP="00000000" w:rsidRDefault="00000000" w:rsidRPr="00000000" w14:paraId="000010F4">
      <w:pPr>
        <w:pStyle w:val="Heading2"/>
        <w:rPr/>
      </w:pPr>
      <w:bookmarkStart w:colFirst="0" w:colLast="0" w:name="_wv9cwfm7esnn" w:id="476"/>
      <w:bookmarkEnd w:id="476"/>
      <w:r w:rsidDel="00000000" w:rsidR="00000000" w:rsidRPr="00000000">
        <w:rPr>
          <w:rtl w:val="0"/>
        </w:rPr>
        <w:t xml:space="preserve">Solving dbt-Athena library conflicts</w:t>
      </w:r>
    </w:p>
    <w:p w:rsidR="00000000" w:rsidDel="00000000" w:rsidP="00000000" w:rsidRDefault="00000000" w:rsidRPr="00000000" w14:paraId="000010F5">
      <w:pPr>
        <w:spacing w:after="240" w:before="240" w:lineRule="auto"/>
        <w:rPr/>
      </w:pPr>
      <w:r w:rsidDel="00000000" w:rsidR="00000000" w:rsidRPr="00000000">
        <w:rPr>
          <w:rtl w:val="0"/>
        </w:rPr>
        <w:t xml:space="preserve">When working on a dbt-Athena project, do not install dbt-athena-adapter. Instead, always use the dbt-athena-community package, ensuring it matches the version of dbt-core to avoid compatibility conflicts.</w:t>
      </w:r>
    </w:p>
    <w:p w:rsidR="00000000" w:rsidDel="00000000" w:rsidP="00000000" w:rsidRDefault="00000000" w:rsidRPr="00000000" w14:paraId="000010F6">
      <w:pPr>
        <w:pStyle w:val="Heading3"/>
        <w:keepNext w:val="0"/>
        <w:keepLines w:val="0"/>
        <w:spacing w:before="280" w:lineRule="auto"/>
        <w:rPr/>
      </w:pPr>
      <w:bookmarkStart w:colFirst="0" w:colLast="0" w:name="_af2wanjzxoly" w:id="477"/>
      <w:bookmarkEnd w:id="477"/>
      <w:r w:rsidDel="00000000" w:rsidR="00000000" w:rsidRPr="00000000">
        <w:rPr>
          <w:rtl w:val="0"/>
        </w:rPr>
        <w:t xml:space="preserve">Best Practice</w:t>
      </w:r>
    </w:p>
    <w:p w:rsidR="00000000" w:rsidDel="00000000" w:rsidP="00000000" w:rsidRDefault="00000000" w:rsidRPr="00000000" w14:paraId="000010F7">
      <w:pPr>
        <w:numPr>
          <w:ilvl w:val="0"/>
          <w:numId w:val="7"/>
        </w:numPr>
        <w:spacing w:after="0" w:afterAutospacing="0" w:before="240" w:lineRule="auto"/>
        <w:ind w:left="720" w:hanging="360"/>
      </w:pPr>
      <w:r w:rsidDel="00000000" w:rsidR="00000000" w:rsidRPr="00000000">
        <w:rPr>
          <w:rtl w:val="0"/>
        </w:rPr>
        <w:t xml:space="preserve">Always pin the versions of dbt-core and dbt-athena-community to the same version.</w:t>
        <w:br w:type="textWrapping"/>
      </w:r>
    </w:p>
    <w:p w:rsidR="00000000" w:rsidDel="00000000" w:rsidP="00000000" w:rsidRDefault="00000000" w:rsidRPr="00000000" w14:paraId="000010F8">
      <w:pPr>
        <w:numPr>
          <w:ilvl w:val="0"/>
          <w:numId w:val="7"/>
        </w:numPr>
        <w:spacing w:after="240" w:before="0" w:beforeAutospacing="0" w:lineRule="auto"/>
        <w:ind w:left="720" w:hanging="360"/>
      </w:pPr>
      <w:r w:rsidDel="00000000" w:rsidR="00000000" w:rsidRPr="00000000">
        <w:rPr>
          <w:rtl w:val="0"/>
        </w:rPr>
        <w:t xml:space="preserve">Example:</w:t>
        <w:br w:type="textWrapping"/>
        <w:br w:type="textWrapping"/>
        <w:t xml:space="preserve"> dbt-core~=1.9.3</w:t>
        <w:br w:type="textWrapping"/>
        <w:br w:type="textWrapping"/>
        <w:t xml:space="preserve"> dbt-athena-community~=1.9.3</w:t>
        <w:br w:type="textWrapping"/>
      </w:r>
    </w:p>
    <w:p w:rsidR="00000000" w:rsidDel="00000000" w:rsidP="00000000" w:rsidRDefault="00000000" w:rsidRPr="00000000" w14:paraId="000010F9">
      <w:pPr>
        <w:pStyle w:val="Heading3"/>
        <w:keepNext w:val="0"/>
        <w:keepLines w:val="0"/>
        <w:spacing w:before="280" w:lineRule="auto"/>
        <w:rPr/>
      </w:pPr>
      <w:bookmarkStart w:colFirst="0" w:colLast="0" w:name="_epverzjkxvt6" w:id="478"/>
      <w:bookmarkEnd w:id="478"/>
      <w:r w:rsidDel="00000000" w:rsidR="00000000" w:rsidRPr="00000000">
        <w:rPr>
          <w:rtl w:val="0"/>
        </w:rPr>
        <w:t xml:space="preserve">Why?</w:t>
      </w:r>
    </w:p>
    <w:p w:rsidR="00000000" w:rsidDel="00000000" w:rsidP="00000000" w:rsidRDefault="00000000" w:rsidRPr="00000000" w14:paraId="000010FA">
      <w:pPr>
        <w:numPr>
          <w:ilvl w:val="0"/>
          <w:numId w:val="50"/>
        </w:numPr>
        <w:spacing w:after="0" w:afterAutospacing="0" w:before="240" w:lineRule="auto"/>
        <w:ind w:left="720" w:hanging="360"/>
      </w:pPr>
      <w:r w:rsidDel="00000000" w:rsidR="00000000" w:rsidRPr="00000000">
        <w:rPr>
          <w:rtl w:val="0"/>
        </w:rPr>
        <w:t xml:space="preserve">dbt-athena-adapter is outdated and no longer maintained.</w:t>
      </w:r>
    </w:p>
    <w:p w:rsidR="00000000" w:rsidDel="00000000" w:rsidP="00000000" w:rsidRDefault="00000000" w:rsidRPr="00000000" w14:paraId="000010FB">
      <w:pPr>
        <w:numPr>
          <w:ilvl w:val="0"/>
          <w:numId w:val="50"/>
        </w:numPr>
        <w:spacing w:after="240" w:before="0" w:beforeAutospacing="0" w:lineRule="auto"/>
        <w:ind w:left="720" w:hanging="360"/>
      </w:pPr>
      <w:r w:rsidDel="00000000" w:rsidR="00000000" w:rsidRPr="00000000">
        <w:rPr>
          <w:rtl w:val="0"/>
        </w:rPr>
        <w:t xml:space="preserve">dbt-athena-community is the actively maintained package and is compatible with the latest versions of dbt-core.</w:t>
      </w:r>
    </w:p>
    <w:p w:rsidR="00000000" w:rsidDel="00000000" w:rsidP="00000000" w:rsidRDefault="00000000" w:rsidRPr="00000000" w14:paraId="000010FC">
      <w:pPr>
        <w:pStyle w:val="Heading3"/>
        <w:keepNext w:val="0"/>
        <w:keepLines w:val="0"/>
        <w:spacing w:before="280" w:lineRule="auto"/>
        <w:rPr/>
      </w:pPr>
      <w:bookmarkStart w:colFirst="0" w:colLast="0" w:name="_ubhm7mt2fnay" w:id="479"/>
      <w:bookmarkEnd w:id="479"/>
      <w:r w:rsidDel="00000000" w:rsidR="00000000" w:rsidRPr="00000000">
        <w:rPr>
          <w:rtl w:val="0"/>
        </w:rPr>
        <w:t xml:space="preserve">Steps to Avoid Conflicts</w:t>
      </w:r>
    </w:p>
    <w:p w:rsidR="00000000" w:rsidDel="00000000" w:rsidP="00000000" w:rsidRDefault="00000000" w:rsidRPr="00000000" w14:paraId="000010FD">
      <w:pPr>
        <w:numPr>
          <w:ilvl w:val="0"/>
          <w:numId w:val="108"/>
        </w:numPr>
        <w:spacing w:after="0" w:afterAutospacing="0" w:before="240" w:lineRule="auto"/>
        <w:ind w:left="720" w:hanging="360"/>
      </w:pPr>
      <w:r w:rsidDel="00000000" w:rsidR="00000000" w:rsidRPr="00000000">
        <w:rPr>
          <w:rtl w:val="0"/>
        </w:rPr>
        <w:t xml:space="preserve">Always check the compatibility matrix in the </w:t>
      </w:r>
      <w:hyperlink r:id="rId313">
        <w:r w:rsidDel="00000000" w:rsidR="00000000" w:rsidRPr="00000000">
          <w:rPr>
            <w:rtl w:val="0"/>
          </w:rPr>
          <w:t xml:space="preserve">dbt-athena-community</w:t>
        </w:r>
      </w:hyperlink>
      <w:r w:rsidDel="00000000" w:rsidR="00000000" w:rsidRPr="00000000">
        <w:rPr>
          <w:rtl w:val="0"/>
        </w:rPr>
        <w:t xml:space="preserve"> GitHub repository.</w:t>
      </w:r>
    </w:p>
    <w:p w:rsidR="00000000" w:rsidDel="00000000" w:rsidP="00000000" w:rsidRDefault="00000000" w:rsidRPr="00000000" w14:paraId="000010FE">
      <w:pPr>
        <w:numPr>
          <w:ilvl w:val="0"/>
          <w:numId w:val="108"/>
        </w:numPr>
        <w:spacing w:after="0" w:afterAutospacing="0" w:before="0" w:beforeAutospacing="0" w:lineRule="auto"/>
        <w:ind w:left="720" w:hanging="360"/>
      </w:pPr>
      <w:r w:rsidDel="00000000" w:rsidR="00000000" w:rsidRPr="00000000">
        <w:rPr>
          <w:rtl w:val="0"/>
        </w:rPr>
        <w:t xml:space="preserve">Update requirements.txt to use the latest compatible versions of dbt-core and dbt-athena-community.</w:t>
      </w:r>
    </w:p>
    <w:p w:rsidR="00000000" w:rsidDel="00000000" w:rsidP="00000000" w:rsidRDefault="00000000" w:rsidRPr="00000000" w14:paraId="000010FF">
      <w:pPr>
        <w:numPr>
          <w:ilvl w:val="0"/>
          <w:numId w:val="108"/>
        </w:numPr>
        <w:spacing w:after="240" w:before="0" w:beforeAutospacing="0" w:lineRule="auto"/>
        <w:ind w:left="720" w:hanging="360"/>
      </w:pPr>
      <w:r w:rsidDel="00000000" w:rsidR="00000000" w:rsidRPr="00000000">
        <w:rPr>
          <w:rtl w:val="0"/>
        </w:rPr>
        <w:t xml:space="preserve">Avoid mixing dbt-athena-adapter with dbt-athena-community in the same environment.</w:t>
      </w:r>
    </w:p>
    <w:p w:rsidR="00000000" w:rsidDel="00000000" w:rsidP="00000000" w:rsidRDefault="00000000" w:rsidRPr="00000000" w14:paraId="00001100">
      <w:pPr>
        <w:spacing w:after="240" w:before="240" w:lineRule="auto"/>
        <w:rPr/>
      </w:pPr>
      <w:r w:rsidDel="00000000" w:rsidR="00000000" w:rsidRPr="00000000">
        <w:rPr>
          <w:rtl w:val="0"/>
        </w:rPr>
        <w:t xml:space="preserve">By following this practice, you can avoid the conflicts we faced previously and ensure a smooth development experience.</w:t>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pStyle w:val="Heading1"/>
        <w:rPr/>
      </w:pPr>
      <w:bookmarkStart w:colFirst="0" w:colLast="0" w:name="_1dd2yeqgwf9z" w:id="480"/>
      <w:bookmarkEnd w:id="480"/>
      <w:r w:rsidDel="00000000" w:rsidR="00000000" w:rsidRPr="00000000">
        <w:rPr>
          <w:rtl w:val="0"/>
        </w:rPr>
        <w:t xml:space="preserve">Workshop 1 - dlthub</w:t>
        <w:br w:type="textWrapping"/>
        <w:t xml:space="preserve"> </w:t>
        <w:br w:type="textWrapping"/>
        <w:t xml:space="preserve">Which set-up should I use for my dlt homework?</w:t>
      </w:r>
    </w:p>
    <w:p w:rsidR="00000000" w:rsidDel="00000000" w:rsidP="00000000" w:rsidRDefault="00000000" w:rsidRPr="00000000" w14:paraId="00001103">
      <w:pPr>
        <w:rPr/>
      </w:pPr>
      <w:r w:rsidDel="00000000" w:rsidR="00000000" w:rsidRPr="00000000">
        <w:rPr>
          <w:rtl w:val="0"/>
        </w:rPr>
        <w:t xml:space="preserve">Technically you can use any code editor or Jupyter Notebook, as long as you can run dbt and answer the homework questions. A lot of code is provided by the instructor, on the homework page to give you a headstart in the right direction: </w:t>
      </w:r>
      <w:hyperlink r:id="rId314">
        <w:r w:rsidDel="00000000" w:rsidR="00000000" w:rsidRPr="00000000">
          <w:rPr>
            <w:color w:val="1155cc"/>
            <w:u w:val="single"/>
            <w:rtl w:val="0"/>
          </w:rPr>
          <w:t xml:space="preserve">https://github.com/DataTalksClub/data-engineering-zoomcamp/blob/main/cohorts/2025/workshops/dlt/dlt_homework.md</w:t>
        </w:r>
      </w:hyperlink>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t xml:space="preserve">The most practical way is to use the provided Colabs Jupyter notebook called ‘dlt - Homework.ipynb’ which you can find here below, since all of the provided code is applicable in the Colabs set-up: </w:t>
      </w:r>
      <w:hyperlink r:id="rId315">
        <w:r w:rsidDel="00000000" w:rsidR="00000000" w:rsidRPr="00000000">
          <w:rPr>
            <w:color w:val="1155cc"/>
            <w:u w:val="single"/>
            <w:rtl w:val="0"/>
          </w:rPr>
          <w:t xml:space="preserve">https://colab.research.google.com/drive/1plqdl33K_HkVx0E0nGJrrkEUssStQsW7#scrollTo=BtsSxtFfXQs3</w:t>
        </w:r>
      </w:hyperlink>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pStyle w:val="Heading2"/>
        <w:rPr/>
      </w:pPr>
      <w:bookmarkStart w:colFirst="0" w:colLast="0" w:name="_chxqfnkvbh9u" w:id="481"/>
      <w:bookmarkEnd w:id="481"/>
      <w:r w:rsidDel="00000000" w:rsidR="00000000" w:rsidRPr="00000000">
        <w:rPr>
          <w:rtl w:val="0"/>
        </w:rPr>
        <w:t xml:space="preserve">How do I install the necessary dependencies to run the code?</w:t>
      </w:r>
    </w:p>
    <w:p w:rsidR="00000000" w:rsidDel="00000000" w:rsidP="00000000" w:rsidRDefault="00000000" w:rsidRPr="00000000" w14:paraId="00001108">
      <w:pPr>
        <w:rPr>
          <w:sz w:val="26"/>
          <w:szCs w:val="26"/>
        </w:rPr>
      </w:pPr>
      <w:r w:rsidDel="00000000" w:rsidR="00000000" w:rsidRPr="00000000">
        <w:rPr>
          <w:rtl w:val="0"/>
        </w:rPr>
        <w:tab/>
      </w:r>
      <w:r w:rsidDel="00000000" w:rsidR="00000000" w:rsidRPr="00000000">
        <w:rPr>
          <w:sz w:val="26"/>
          <w:szCs w:val="26"/>
          <w:rtl w:val="0"/>
        </w:rPr>
        <w:t xml:space="preserve">Answer: To run the provided code, ensure that the 'dlt[duckdb]' package is installed. You can do this by executing the provided installation command in a jupyter notebook: !pip install dlt[duckdb]. If you’re doing it locally, be sure to also have duckdb pip installed (even before the duckdb package is loaded).</w:t>
        <w:br w:type="textWrapping"/>
      </w:r>
    </w:p>
    <w:p w:rsidR="00000000" w:rsidDel="00000000" w:rsidP="00000000" w:rsidRDefault="00000000" w:rsidRPr="00000000" w14:paraId="00001109">
      <w:pPr>
        <w:rPr>
          <w:sz w:val="26"/>
          <w:szCs w:val="26"/>
        </w:rPr>
      </w:pPr>
      <w:r w:rsidDel="00000000" w:rsidR="00000000" w:rsidRPr="00000000">
        <w:rPr>
          <w:sz w:val="26"/>
          <w:szCs w:val="26"/>
          <w:rtl w:val="0"/>
        </w:rPr>
        <w:t xml:space="preserve">in zsh try:</w:t>
        <w:br w:type="textWrapping"/>
      </w:r>
      <w:r w:rsidDel="00000000" w:rsidR="00000000" w:rsidRPr="00000000">
        <w:rPr>
          <w:rFonts w:ascii="Consolas" w:cs="Consolas" w:eastAsia="Consolas" w:hAnsi="Consolas"/>
          <w:b w:val="1"/>
          <w:rtl w:val="0"/>
        </w:rPr>
        <w:t xml:space="preserve">pip install “dlt[duckdb]”</w:t>
      </w:r>
      <w:r w:rsidDel="00000000" w:rsidR="00000000" w:rsidRPr="00000000">
        <w:rPr>
          <w:rtl w:val="0"/>
        </w:rPr>
      </w:r>
    </w:p>
    <w:p w:rsidR="00000000" w:rsidDel="00000000" w:rsidP="00000000" w:rsidRDefault="00000000" w:rsidRPr="00000000" w14:paraId="0000110A">
      <w:pPr>
        <w:pStyle w:val="Heading2"/>
        <w:rPr/>
      </w:pPr>
      <w:bookmarkStart w:colFirst="0" w:colLast="0" w:name="_372k8q9tk6kp" w:id="482"/>
      <w:bookmarkEnd w:id="482"/>
      <w:r w:rsidDel="00000000" w:rsidR="00000000" w:rsidRPr="00000000">
        <w:rPr>
          <w:rtl w:val="0"/>
        </w:rPr>
        <w:t xml:space="preserve">Other packages needed but not listed</w:t>
      </w:r>
    </w:p>
    <w:p w:rsidR="00000000" w:rsidDel="00000000" w:rsidP="00000000" w:rsidRDefault="00000000" w:rsidRPr="00000000" w14:paraId="0000110B">
      <w:pPr>
        <w:rPr/>
      </w:pPr>
      <w:r w:rsidDel="00000000" w:rsidR="00000000" w:rsidRPr="00000000">
        <w:rPr>
          <w:rtl w:val="0"/>
        </w:rPr>
        <w:tab/>
        <w:t xml:space="preserve">If you are running Jupyter Notebook on a fresh new Codespace or in local machine with a new Virtual Environment, you will need this package to run the starter Jupyter Notebook offered by the teacher. Execute this:</w:t>
        <w:br w:type="textWrapping"/>
        <w:br w:type="textWrapping"/>
        <w:t xml:space="preserve">Install all the necessary dependencies</w:t>
      </w:r>
    </w:p>
    <w:p w:rsidR="00000000" w:rsidDel="00000000" w:rsidP="00000000" w:rsidRDefault="00000000" w:rsidRPr="00000000" w14:paraId="0000110C">
      <w:pPr>
        <w:rPr/>
      </w:pPr>
      <w:r w:rsidDel="00000000" w:rsidR="00000000" w:rsidRPr="00000000">
        <w:rPr>
          <w:rtl w:val="0"/>
        </w:rPr>
        <w:t xml:space="preserve">pip install duckdb pandas numpy pyarrow</w:t>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t xml:space="preserve">Or save it into a </w:t>
      </w:r>
      <w:r w:rsidDel="00000000" w:rsidR="00000000" w:rsidRPr="00000000">
        <w:rPr>
          <w:rFonts w:ascii="Courier New" w:cs="Courier New" w:eastAsia="Courier New" w:hAnsi="Courier New"/>
          <w:rtl w:val="0"/>
        </w:rPr>
        <w:t xml:space="preserve">requirements.txt</w:t>
      </w:r>
      <w:r w:rsidDel="00000000" w:rsidR="00000000" w:rsidRPr="00000000">
        <w:rPr>
          <w:rtl w:val="0"/>
        </w:rPr>
        <w:t xml:space="preserve"> file:</w:t>
      </w:r>
    </w:p>
    <w:p w:rsidR="00000000" w:rsidDel="00000000" w:rsidP="00000000" w:rsidRDefault="00000000" w:rsidRPr="00000000" w14:paraId="0000110F">
      <w:pPr>
        <w:rPr/>
      </w:pPr>
      <w:r w:rsidDel="00000000" w:rsidR="00000000" w:rsidRPr="00000000">
        <w:rPr>
          <w:rtl w:val="0"/>
        </w:rPr>
        <w:t xml:space="preserve">dlt[duckdb]</w:t>
      </w:r>
    </w:p>
    <w:p w:rsidR="00000000" w:rsidDel="00000000" w:rsidP="00000000" w:rsidRDefault="00000000" w:rsidRPr="00000000" w14:paraId="00001110">
      <w:pPr>
        <w:rPr/>
      </w:pPr>
      <w:r w:rsidDel="00000000" w:rsidR="00000000" w:rsidRPr="00000000">
        <w:rPr>
          <w:rtl w:val="0"/>
        </w:rPr>
        <w:t xml:space="preserve">duckdb</w:t>
      </w:r>
    </w:p>
    <w:p w:rsidR="00000000" w:rsidDel="00000000" w:rsidP="00000000" w:rsidRDefault="00000000" w:rsidRPr="00000000" w14:paraId="00001111">
      <w:pPr>
        <w:rPr/>
      </w:pPr>
      <w:r w:rsidDel="00000000" w:rsidR="00000000" w:rsidRPr="00000000">
        <w:rPr>
          <w:rtl w:val="0"/>
        </w:rPr>
        <w:t xml:space="preserve">pandas</w:t>
      </w:r>
    </w:p>
    <w:p w:rsidR="00000000" w:rsidDel="00000000" w:rsidP="00000000" w:rsidRDefault="00000000" w:rsidRPr="00000000" w14:paraId="00001112">
      <w:pPr>
        <w:rPr/>
      </w:pPr>
      <w:r w:rsidDel="00000000" w:rsidR="00000000" w:rsidRPr="00000000">
        <w:rPr>
          <w:rtl w:val="0"/>
        </w:rPr>
        <w:t xml:space="preserve">numpy</w:t>
      </w:r>
    </w:p>
    <w:p w:rsidR="00000000" w:rsidDel="00000000" w:rsidP="00000000" w:rsidRDefault="00000000" w:rsidRPr="00000000" w14:paraId="00001113">
      <w:pPr>
        <w:rPr/>
      </w:pPr>
      <w:r w:rsidDel="00000000" w:rsidR="00000000" w:rsidRPr="00000000">
        <w:rPr>
          <w:rtl w:val="0"/>
        </w:rPr>
        <w:t xml:space="preserve">pyarrow  # Optional, needed for Parquet support</w:t>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t xml:space="preserve">Then run pip install -r requirements.txt</w:t>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pStyle w:val="Heading2"/>
        <w:rPr/>
      </w:pPr>
      <w:bookmarkStart w:colFirst="0" w:colLast="0" w:name="_4h1qc196hwwi" w:id="483"/>
      <w:bookmarkEnd w:id="483"/>
      <w:r w:rsidDel="00000000" w:rsidR="00000000" w:rsidRPr="00000000">
        <w:rPr>
          <w:rtl w:val="0"/>
        </w:rPr>
        <w:t xml:space="preserve">How can I use DuckDB In-Memory database with dlt ?</w:t>
      </w:r>
    </w:p>
    <w:tbl>
      <w:tblPr>
        <w:tblStyle w:val="Table1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19">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dlt</w:t>
            </w:r>
          </w:p>
          <w:p w:rsidR="00000000" w:rsidDel="00000000" w:rsidP="00000000" w:rsidRDefault="00000000" w:rsidRPr="00000000" w14:paraId="0000111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duckdb</w:t>
              <w:br w:type="textWrapping"/>
              <w:br w:type="textWrapping"/>
              <w:t xml:space="preserve">conn = duckdb.connect()</w:t>
            </w:r>
          </w:p>
          <w:p w:rsidR="00000000" w:rsidDel="00000000" w:rsidP="00000000" w:rsidRDefault="00000000" w:rsidRPr="00000000" w14:paraId="0000111B">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C">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D">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def my_generator_fn():</w:t>
            </w:r>
          </w:p>
          <w:p w:rsidR="00000000" w:rsidDel="00000000" w:rsidP="00000000" w:rsidRDefault="00000000" w:rsidRPr="00000000" w14:paraId="0000111E">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 implement your generator function</w:t>
            </w:r>
          </w:p>
          <w:p w:rsidR="00000000" w:rsidDel="00000000" w:rsidP="00000000" w:rsidRDefault="00000000" w:rsidRPr="00000000" w14:paraId="0000111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pass</w:t>
            </w:r>
          </w:p>
          <w:p w:rsidR="00000000" w:rsidDel="00000000" w:rsidP="00000000" w:rsidRDefault="00000000" w:rsidRPr="00000000" w14:paraId="00001120">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1">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 = dlt.pipeline(</w:t>
            </w:r>
          </w:p>
          <w:p w:rsidR="00000000" w:rsidDel="00000000" w:rsidP="00000000" w:rsidRDefault="00000000" w:rsidRPr="00000000" w14:paraId="00001122">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pipeline_name='my_pipeline',</w:t>
            </w:r>
          </w:p>
          <w:p w:rsidR="00000000" w:rsidDel="00000000" w:rsidP="00000000" w:rsidRDefault="00000000" w:rsidRPr="00000000" w14:paraId="00001123">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destination=dlt.destinations.duckdb(conn),</w:t>
            </w:r>
          </w:p>
          <w:p w:rsidR="00000000" w:rsidDel="00000000" w:rsidP="00000000" w:rsidRDefault="00000000" w:rsidRPr="00000000" w14:paraId="00001124">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dataset_name='dlt',</w:t>
            </w:r>
          </w:p>
          <w:p w:rsidR="00000000" w:rsidDel="00000000" w:rsidP="00000000" w:rsidRDefault="00000000" w:rsidRPr="00000000" w14:paraId="00001125">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26">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7">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8">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pipeline.run(</w:t>
            </w:r>
          </w:p>
          <w:p w:rsidR="00000000" w:rsidDel="00000000" w:rsidP="00000000" w:rsidRDefault="00000000" w:rsidRPr="00000000" w14:paraId="00001129">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my_generator_fn, </w:t>
            </w:r>
          </w:p>
          <w:p w:rsidR="00000000" w:rsidDel="00000000" w:rsidP="00000000" w:rsidRDefault="00000000" w:rsidRPr="00000000" w14:paraId="0000112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table_name='my_table',</w:t>
            </w:r>
          </w:p>
          <w:p w:rsidR="00000000" w:rsidDel="00000000" w:rsidP="00000000" w:rsidRDefault="00000000" w:rsidRPr="00000000" w14:paraId="0000112B">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write_disposition='replace',</w:t>
            </w:r>
          </w:p>
          <w:p w:rsidR="00000000" w:rsidDel="00000000" w:rsidP="00000000" w:rsidRDefault="00000000" w:rsidRPr="00000000" w14:paraId="0000112C">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2D">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E">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print(conn.sql("SELECT * FROM dlt.my_table"))</w:t>
            </w:r>
          </w:p>
          <w:p w:rsidR="00000000" w:rsidDel="00000000" w:rsidP="00000000" w:rsidRDefault="00000000" w:rsidRPr="00000000" w14:paraId="0000112F">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3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conn.close()</w:t>
            </w:r>
          </w:p>
        </w:tc>
      </w:tr>
    </w:tbl>
    <w:p w:rsidR="00000000" w:rsidDel="00000000" w:rsidP="00000000" w:rsidRDefault="00000000" w:rsidRPr="00000000" w14:paraId="00001131">
      <w:pPr>
        <w:rPr/>
      </w:pPr>
      <w:r w:rsidDel="00000000" w:rsidR="00000000" w:rsidRPr="00000000">
        <w:rPr>
          <w:rtl w:val="0"/>
        </w:rPr>
        <w:br w:type="textWrapping"/>
        <w:t xml:space="preserve">Alternatively, you can switch to in-file storage with:</w:t>
      </w:r>
    </w:p>
    <w:tbl>
      <w:tblPr>
        <w:tblStyle w:val="Table1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32">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In-Memory database storage</w:t>
              <w:br w:type="textWrapping"/>
              <w:t xml:space="preserve">conn = duckdb.connect()</w:t>
            </w:r>
          </w:p>
          <w:p w:rsidR="00000000" w:rsidDel="00000000" w:rsidP="00000000" w:rsidRDefault="00000000" w:rsidRPr="00000000" w14:paraId="00001133">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34">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File database storage</w:t>
            </w:r>
          </w:p>
          <w:p w:rsidR="00000000" w:rsidDel="00000000" w:rsidP="00000000" w:rsidRDefault="00000000" w:rsidRPr="00000000" w14:paraId="00001135">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 = duckdb.connect("/path/to/your/db.duckdb")</w:t>
            </w:r>
          </w:p>
        </w:tc>
      </w:tr>
    </w:tbl>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pStyle w:val="Heading2"/>
        <w:rPr/>
      </w:pPr>
      <w:bookmarkStart w:colFirst="0" w:colLast="0" w:name="_hizogy4bpiq" w:id="484"/>
      <w:bookmarkEnd w:id="484"/>
      <w:r w:rsidDel="00000000" w:rsidR="00000000" w:rsidRPr="00000000">
        <w:rPr>
          <w:rtl w:val="0"/>
        </w:rPr>
        <w:t xml:space="preserve">Homework - dlt Exercise 3 - Merge a generator concerns</w:t>
      </w:r>
    </w:p>
    <w:p w:rsidR="00000000" w:rsidDel="00000000" w:rsidP="00000000" w:rsidRDefault="00000000" w:rsidRPr="00000000" w14:paraId="00001138">
      <w:pPr>
        <w:rPr>
          <w:i w:val="1"/>
          <w:shd w:fill="f3f3f3" w:val="clear"/>
        </w:rPr>
      </w:pPr>
      <w:r w:rsidDel="00000000" w:rsidR="00000000" w:rsidRPr="00000000">
        <w:rPr>
          <w:i w:val="1"/>
          <w:shd w:fill="f3f3f3" w:val="clear"/>
          <w:rtl w:val="0"/>
        </w:rPr>
        <w:t xml:space="preserve">After loading, you should have a total of 8 records, and ID 3 should have age 33</w:t>
      </w:r>
    </w:p>
    <w:p w:rsidR="00000000" w:rsidDel="00000000" w:rsidP="00000000" w:rsidRDefault="00000000" w:rsidRPr="00000000" w14:paraId="00001139">
      <w:pPr>
        <w:rPr>
          <w:b w:val="1"/>
          <w:i w:val="1"/>
          <w:shd w:fill="f3f3f3" w:val="clear"/>
        </w:rPr>
      </w:pPr>
      <w:r w:rsidDel="00000000" w:rsidR="00000000" w:rsidRPr="00000000">
        <w:rPr>
          <w:i w:val="1"/>
          <w:shd w:fill="f3f3f3" w:val="clear"/>
          <w:rtl w:val="0"/>
        </w:rPr>
        <w:t xml:space="preserve">Question: </w:t>
      </w:r>
      <w:r w:rsidDel="00000000" w:rsidR="00000000" w:rsidRPr="00000000">
        <w:rPr>
          <w:b w:val="1"/>
          <w:i w:val="1"/>
          <w:shd w:fill="f3f3f3" w:val="clear"/>
          <w:rtl w:val="0"/>
        </w:rPr>
        <w:t xml:space="preserve">Calculate the sum of ages of all the people loaded as described above</w:t>
      </w:r>
    </w:p>
    <w:p w:rsidR="00000000" w:rsidDel="00000000" w:rsidP="00000000" w:rsidRDefault="00000000" w:rsidRPr="00000000" w14:paraId="0000113A">
      <w:pPr>
        <w:rPr/>
      </w:pPr>
      <w:r w:rsidDel="00000000" w:rsidR="00000000" w:rsidRPr="00000000">
        <w:rPr>
          <w:rtl w:val="0"/>
        </w:rPr>
        <w:t xml:space="preserve">The sum of all eight records' respective ages is too big to be in the choices. You need to first filter out the people whose occupation is equal to </w:t>
      </w:r>
      <w:r w:rsidDel="00000000" w:rsidR="00000000" w:rsidRPr="00000000">
        <w:rPr>
          <w:i w:val="1"/>
          <w:rtl w:val="0"/>
        </w:rPr>
        <w:t xml:space="preserve">None</w:t>
      </w:r>
      <w:r w:rsidDel="00000000" w:rsidR="00000000" w:rsidRPr="00000000">
        <w:rPr>
          <w:rtl w:val="0"/>
        </w:rPr>
        <w:t xml:space="preserve"> in order to get an answer that is close to or present in the given choices. 😃</w:t>
      </w:r>
    </w:p>
    <w:p w:rsidR="00000000" w:rsidDel="00000000" w:rsidP="00000000" w:rsidRDefault="00000000" w:rsidRPr="00000000" w14:paraId="0000113B">
      <w:pPr>
        <w:rPr/>
      </w:pPr>
      <w:r w:rsidDel="00000000" w:rsidR="00000000" w:rsidRPr="00000000">
        <w:rPr>
          <w:rtl w:val="0"/>
        </w:rPr>
        <w:t xml:space="preserve">----------------------------------------------------------------------------------------</w:t>
      </w:r>
    </w:p>
    <w:p w:rsidR="00000000" w:rsidDel="00000000" w:rsidP="00000000" w:rsidRDefault="00000000" w:rsidRPr="00000000" w14:paraId="0000113C">
      <w:pPr>
        <w:rPr>
          <w:b w:val="1"/>
          <w:sz w:val="23"/>
          <w:szCs w:val="23"/>
          <w:shd w:fill="f8f8f8" w:val="clear"/>
        </w:rPr>
      </w:pPr>
      <w:r w:rsidDel="00000000" w:rsidR="00000000" w:rsidRPr="00000000">
        <w:rPr/>
        <w:drawing>
          <wp:inline distB="114300" distT="114300" distL="114300" distR="114300">
            <wp:extent cx="215900" cy="215900"/>
            <wp:effectExtent b="0" l="0" r="0" t="0"/>
            <wp:docPr descr=":white_check_mark:" id="56" name="image51.png"/>
            <a:graphic>
              <a:graphicData uri="http://schemas.openxmlformats.org/drawingml/2006/picture">
                <pic:pic>
                  <pic:nvPicPr>
                    <pic:cNvPr descr=":white_check_mark:" id="0" name="image51.png"/>
                    <pic:cNvPicPr preferRelativeResize="0"/>
                  </pic:nvPicPr>
                  <pic:blipFill>
                    <a:blip r:embed="rId316"/>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 </w:t>
      </w:r>
      <w:r w:rsidDel="00000000" w:rsidR="00000000" w:rsidRPr="00000000">
        <w:rPr>
          <w:b w:val="1"/>
          <w:sz w:val="23"/>
          <w:szCs w:val="23"/>
          <w:shd w:fill="f8f8f8" w:val="clear"/>
          <w:rtl w:val="0"/>
        </w:rPr>
        <w:t xml:space="preserve">FIXED = use a raw string and keep the file:/// at the start of your file path </w:t>
      </w:r>
      <w:r w:rsidDel="00000000" w:rsidR="00000000" w:rsidRPr="00000000">
        <w:rPr>
          <w:b w:val="1"/>
          <w:sz w:val="23"/>
          <w:szCs w:val="23"/>
          <w:shd w:fill="f8f8f8" w:val="clear"/>
        </w:rPr>
        <w:drawing>
          <wp:inline distB="114300" distT="114300" distL="114300" distR="114300">
            <wp:extent cx="215900" cy="215900"/>
            <wp:effectExtent b="0" l="0" r="0" t="0"/>
            <wp:docPr descr=":slightly_smiling_face:" id="5" name="image2.png"/>
            <a:graphic>
              <a:graphicData uri="http://schemas.openxmlformats.org/drawingml/2006/picture">
                <pic:pic>
                  <pic:nvPicPr>
                    <pic:cNvPr descr=":slightly_smiling_face:" id="0" name="image2.png"/>
                    <pic:cNvPicPr preferRelativeResize="0"/>
                  </pic:nvPicPr>
                  <pic:blipFill>
                    <a:blip r:embed="rId317"/>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13D">
      <w:pPr>
        <w:rPr>
          <w:sz w:val="23"/>
          <w:szCs w:val="23"/>
          <w:shd w:fill="f8f8f8" w:val="clear"/>
        </w:rPr>
      </w:pPr>
      <w:r w:rsidDel="00000000" w:rsidR="00000000" w:rsidRPr="00000000">
        <w:rPr>
          <w:b w:val="1"/>
          <w:sz w:val="23"/>
          <w:szCs w:val="23"/>
          <w:shd w:fill="f8f8f8" w:val="clear"/>
        </w:rPr>
        <w:drawing>
          <wp:inline distB="114300" distT="114300" distL="114300" distR="114300">
            <wp:extent cx="215900" cy="215900"/>
            <wp:effectExtent b="0" l="0" r="0" t="0"/>
            <wp:docPr descr=":bangbang:" id="17" name="image4.png"/>
            <a:graphic>
              <a:graphicData uri="http://schemas.openxmlformats.org/drawingml/2006/picture">
                <pic:pic>
                  <pic:nvPicPr>
                    <pic:cNvPr descr=":bangbang:" id="0" name="image4.png"/>
                    <pic:cNvPicPr preferRelativeResize="0"/>
                  </pic:nvPicPr>
                  <pic:blipFill>
                    <a:blip r:embed="rId318"/>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I'm having an issue with the dlt workshop notebook. The 'Load to Parquet file' section specifically. No matter what I change the file path to, it's still saving the dlt files directly to my C drive. </w:t>
      </w:r>
    </w:p>
    <w:p w:rsidR="00000000" w:rsidDel="00000000" w:rsidP="00000000" w:rsidRDefault="00000000" w:rsidRPr="00000000" w14:paraId="0000113E">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Set the bucket_url. We can also use a local folder</w:t>
      </w:r>
    </w:p>
    <w:p w:rsidR="00000000" w:rsidDel="00000000" w:rsidP="00000000" w:rsidRDefault="00000000" w:rsidRPr="00000000" w14:paraId="0000113F">
      <w:pPr>
        <w:spacing w:after="0" w:line="240" w:lineRule="auto"/>
        <w:rPr>
          <w:rFonts w:ascii="Courier New" w:cs="Courier New" w:eastAsia="Courier New" w:hAnsi="Courier New"/>
          <w:sz w:val="22"/>
          <w:szCs w:val="22"/>
          <w:highlight w:val="red"/>
        </w:rPr>
      </w:pPr>
      <w:r w:rsidDel="00000000" w:rsidR="00000000" w:rsidRPr="00000000">
        <w:rPr>
          <w:rFonts w:ascii="Courier New" w:cs="Courier New" w:eastAsia="Courier New" w:hAnsi="Courier New"/>
          <w:sz w:val="22"/>
          <w:szCs w:val="22"/>
          <w:rtl w:val="0"/>
        </w:rPr>
        <w:t xml:space="preserve">os.environ['DESTINATION__FILESYSTEM__BUCKET_URL'] = </w:t>
      </w:r>
      <w:r w:rsidDel="00000000" w:rsidR="00000000" w:rsidRPr="00000000">
        <w:rPr>
          <w:rFonts w:ascii="Courier New" w:cs="Courier New" w:eastAsia="Courier New" w:hAnsi="Courier New"/>
          <w:sz w:val="22"/>
          <w:szCs w:val="22"/>
          <w:highlight w:val="red"/>
          <w:rtl w:val="0"/>
        </w:rPr>
        <w:t xml:space="preserve">r'file:///content/.dlt/my_folder'</w:t>
      </w:r>
    </w:p>
    <w:p w:rsidR="00000000" w:rsidDel="00000000" w:rsidP="00000000" w:rsidRDefault="00000000" w:rsidRPr="00000000" w14:paraId="00001140">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url = "</w:t>
      </w:r>
      <w:hyperlink r:id="rId319">
        <w:r w:rsidDel="00000000" w:rsidR="00000000" w:rsidRPr="00000000">
          <w:rPr>
            <w:rFonts w:ascii="Courier New" w:cs="Courier New" w:eastAsia="Courier New" w:hAnsi="Courier New"/>
            <w:sz w:val="22"/>
            <w:szCs w:val="22"/>
            <w:rtl w:val="0"/>
          </w:rPr>
          <w:t xml:space="preserve">https://storage.googleapis.com/dtc_zoomcamp_api/yellow_tripdata_2009-06.jsonl</w:t>
        </w:r>
      </w:hyperlink>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41">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Define your pipeline</w:t>
      </w:r>
    </w:p>
    <w:p w:rsidR="00000000" w:rsidDel="00000000" w:rsidP="00000000" w:rsidRDefault="00000000" w:rsidRPr="00000000" w14:paraId="00001142">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pipeline = dlt.pipeline(</w:t>
      </w:r>
    </w:p>
    <w:p w:rsidR="00000000" w:rsidDel="00000000" w:rsidP="00000000" w:rsidRDefault="00000000" w:rsidRPr="00000000" w14:paraId="00001143">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pipeline_name='my_pipeline',</w:t>
      </w:r>
    </w:p>
    <w:p w:rsidR="00000000" w:rsidDel="00000000" w:rsidP="00000000" w:rsidRDefault="00000000" w:rsidRPr="00000000" w14:paraId="00001144">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destination='filesystem',</w:t>
      </w:r>
    </w:p>
    <w:p w:rsidR="00000000" w:rsidDel="00000000" w:rsidP="00000000" w:rsidRDefault="00000000" w:rsidRPr="00000000" w14:paraId="00001145">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dataset_name='mydata'</w:t>
      </w:r>
    </w:p>
    <w:p w:rsidR="00000000" w:rsidDel="00000000" w:rsidP="00000000" w:rsidRDefault="00000000" w:rsidRPr="00000000" w14:paraId="00001146">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47">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Run the pipeline with the generator we created earlier.</w:t>
      </w:r>
    </w:p>
    <w:p w:rsidR="00000000" w:rsidDel="00000000" w:rsidP="00000000" w:rsidRDefault="00000000" w:rsidRPr="00000000" w14:paraId="00001148">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load_info = pipeline.run(stream_download_jsonl(url), table_name="users", loader_file_format="parquet")</w:t>
      </w:r>
    </w:p>
    <w:p w:rsidR="00000000" w:rsidDel="00000000" w:rsidP="00000000" w:rsidRDefault="00000000" w:rsidRPr="00000000" w14:paraId="00001149">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A">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print(load_info)</w:t>
      </w:r>
    </w:p>
    <w:p w:rsidR="00000000" w:rsidDel="00000000" w:rsidP="00000000" w:rsidRDefault="00000000" w:rsidRPr="00000000" w14:paraId="0000114B">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C">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Get a list of all Parquet files in the specified folder</w:t>
      </w:r>
    </w:p>
    <w:p w:rsidR="00000000" w:rsidDel="00000000" w:rsidP="00000000" w:rsidRDefault="00000000" w:rsidRPr="00000000" w14:paraId="0000114D">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parquet_files = glob.glob('/content/.dlt/my_folder/mydata/users/*.parquet')</w:t>
      </w:r>
    </w:p>
    <w:p w:rsidR="00000000" w:rsidDel="00000000" w:rsidP="00000000" w:rsidRDefault="00000000" w:rsidRPr="00000000" w14:paraId="0000114E">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F">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show parquet files</w:t>
      </w:r>
    </w:p>
    <w:p w:rsidR="00000000" w:rsidDel="00000000" w:rsidP="00000000" w:rsidRDefault="00000000" w:rsidRPr="00000000" w14:paraId="00001150">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for file in parquet_files:</w:t>
      </w:r>
    </w:p>
    <w:p w:rsidR="00000000" w:rsidDel="00000000" w:rsidP="00000000" w:rsidRDefault="00000000" w:rsidRPr="00000000" w14:paraId="00001151">
      <w:pPr>
        <w:spacing w:after="0"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2"/>
          <w:szCs w:val="22"/>
          <w:rtl w:val="0"/>
        </w:rPr>
        <w:t xml:space="preserve">  print(file)</w:t>
      </w:r>
      <w:r w:rsidDel="00000000" w:rsidR="00000000" w:rsidRPr="00000000">
        <w:rPr>
          <w:rtl w:val="0"/>
        </w:rPr>
      </w:r>
    </w:p>
    <w:p w:rsidR="00000000" w:rsidDel="00000000" w:rsidP="00000000" w:rsidRDefault="00000000" w:rsidRPr="00000000" w14:paraId="00001152">
      <w:pPr>
        <w:pStyle w:val="Heading2"/>
        <w:rPr/>
      </w:pPr>
      <w:bookmarkStart w:colFirst="0" w:colLast="0" w:name="_f00lb7aaijaf" w:id="485"/>
      <w:bookmarkEnd w:id="485"/>
      <w:r w:rsidDel="00000000" w:rsidR="00000000" w:rsidRPr="00000000">
        <w:rPr>
          <w:rtl w:val="0"/>
        </w:rPr>
        <w:t xml:space="preserve">Problem with importing the dlt or dlt.sources module</w:t>
      </w:r>
    </w:p>
    <w:p w:rsidR="00000000" w:rsidDel="00000000" w:rsidP="00000000" w:rsidRDefault="00000000" w:rsidRPr="00000000" w14:paraId="00001153">
      <w:pPr>
        <w:rPr>
          <w:rFonts w:ascii="Courier New" w:cs="Courier New" w:eastAsia="Courier New" w:hAnsi="Courier New"/>
          <w:sz w:val="28"/>
          <w:szCs w:val="28"/>
        </w:rPr>
      </w:pPr>
      <w:r w:rsidDel="00000000" w:rsidR="00000000" w:rsidRPr="00000000">
        <w:rPr>
          <w:rtl w:val="0"/>
        </w:rPr>
        <w:t xml:space="preserve">Make sure you don’t have a dlt.py file saved in the same directory as your working file.</w:t>
      </w:r>
      <w:r w:rsidDel="00000000" w:rsidR="00000000" w:rsidRPr="00000000">
        <w:rPr>
          <w:rtl w:val="0"/>
        </w:rPr>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pStyle w:val="Heading2"/>
        <w:rPr/>
      </w:pPr>
      <w:bookmarkStart w:colFirst="0" w:colLast="0" w:name="_21kfn1pnjq4t" w:id="486"/>
      <w:bookmarkEnd w:id="486"/>
      <w:r w:rsidDel="00000000" w:rsidR="00000000" w:rsidRPr="00000000">
        <w:rPr>
          <w:rtl w:val="0"/>
        </w:rPr>
        <w:t xml:space="preserve">How to set credentials in Google Colab notebook to connect to BigQuery</w:t>
      </w:r>
    </w:p>
    <w:p w:rsidR="00000000" w:rsidDel="00000000" w:rsidP="00000000" w:rsidRDefault="00000000" w:rsidRPr="00000000" w14:paraId="00001156">
      <w:pPr>
        <w:rPr>
          <w:rFonts w:ascii="Courier New" w:cs="Courier New" w:eastAsia="Courier New" w:hAnsi="Courier New"/>
          <w:sz w:val="21"/>
          <w:szCs w:val="21"/>
        </w:rPr>
      </w:pPr>
      <w:r w:rsidDel="00000000" w:rsidR="00000000" w:rsidRPr="00000000">
        <w:rPr>
          <w:rtl w:val="0"/>
        </w:rPr>
        <w:t xml:space="preserve">In the secrets sidebar, create a secret ‘BIGQUERY_CRENTIALS’ with value being your Google Cloud service account key. Then load it with:</w:t>
        <w:br w:type="textWrapping"/>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os</w:t>
      </w:r>
    </w:p>
    <w:p w:rsidR="00000000" w:rsidDel="00000000" w:rsidP="00000000" w:rsidRDefault="00000000" w:rsidRPr="00000000" w14:paraId="0000115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google.colab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userdata</w:t>
      </w:r>
    </w:p>
    <w:p w:rsidR="00000000" w:rsidDel="00000000" w:rsidP="00000000" w:rsidRDefault="00000000" w:rsidRPr="00000000" w14:paraId="00001158">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15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os.environ[</w:t>
      </w:r>
      <w:r w:rsidDel="00000000" w:rsidR="00000000" w:rsidRPr="00000000">
        <w:rPr>
          <w:rFonts w:ascii="Courier New" w:cs="Courier New" w:eastAsia="Courier New" w:hAnsi="Courier New"/>
          <w:color w:val="a31515"/>
          <w:sz w:val="21"/>
          <w:szCs w:val="21"/>
          <w:rtl w:val="0"/>
        </w:rPr>
        <w:t xml:space="preserve">"DESTINATION__BIGQUERY__CREDENTIALS"</w:t>
      </w:r>
      <w:r w:rsidDel="00000000" w:rsidR="00000000" w:rsidRPr="00000000">
        <w:rPr>
          <w:rFonts w:ascii="Courier New" w:cs="Courier New" w:eastAsia="Courier New" w:hAnsi="Courier New"/>
          <w:sz w:val="21"/>
          <w:szCs w:val="21"/>
          <w:rtl w:val="0"/>
        </w:rPr>
        <w:t xml:space="preserve">] = userdata.get(</w:t>
      </w:r>
      <w:r w:rsidDel="00000000" w:rsidR="00000000" w:rsidRPr="00000000">
        <w:rPr>
          <w:rFonts w:ascii="Courier New" w:cs="Courier New" w:eastAsia="Courier New" w:hAnsi="Courier New"/>
          <w:color w:val="a31515"/>
          <w:sz w:val="21"/>
          <w:szCs w:val="21"/>
          <w:rtl w:val="0"/>
        </w:rPr>
        <w:t xml:space="preserve">'BIGQUERY_CREDENTIALS'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pStyle w:val="Heading2"/>
        <w:rPr/>
      </w:pPr>
      <w:bookmarkStart w:colFirst="0" w:colLast="0" w:name="_opvcbcul7wm2" w:id="487"/>
      <w:bookmarkEnd w:id="487"/>
      <w:r w:rsidDel="00000000" w:rsidR="00000000" w:rsidRPr="00000000">
        <w:rPr>
          <w:rtl w:val="0"/>
        </w:rPr>
        <w:t xml:space="preserve">How do I set up credentials to run dlt in my environment (not Google Colab)?</w:t>
      </w:r>
    </w:p>
    <w:p w:rsidR="00000000" w:rsidDel="00000000" w:rsidP="00000000" w:rsidRDefault="00000000" w:rsidRPr="00000000" w14:paraId="0000115C">
      <w:pPr>
        <w:shd w:fill="ffffff" w:val="clear"/>
        <w:rPr>
          <w:color w:val="1f1f1f"/>
        </w:rPr>
      </w:pPr>
      <w:r w:rsidDel="00000000" w:rsidR="00000000" w:rsidRPr="00000000">
        <w:rPr>
          <w:rtl w:val="0"/>
        </w:rPr>
      </w:r>
    </w:p>
    <w:p w:rsidR="00000000" w:rsidDel="00000000" w:rsidP="00000000" w:rsidRDefault="00000000" w:rsidRPr="00000000" w14:paraId="0000115D">
      <w:pPr>
        <w:rPr/>
      </w:pPr>
      <w:r w:rsidDel="00000000" w:rsidR="00000000" w:rsidRPr="00000000">
        <w:rPr>
          <w:rtl w:val="0"/>
        </w:rPr>
        <w:t xml:space="preserve">You can set up credentials for `dlt` in several ways. Here are the two most common methods:  </w:t>
      </w:r>
    </w:p>
    <w:p w:rsidR="00000000" w:rsidDel="00000000" w:rsidP="00000000" w:rsidRDefault="00000000" w:rsidRPr="00000000" w14:paraId="0000115E">
      <w:pPr>
        <w:numPr>
          <w:ilvl w:val="0"/>
          <w:numId w:val="26"/>
        </w:numPr>
        <w:ind w:left="720" w:hanging="360"/>
      </w:pPr>
      <w:r w:rsidDel="00000000" w:rsidR="00000000" w:rsidRPr="00000000">
        <w:rPr>
          <w:rtl w:val="0"/>
        </w:rPr>
        <w:t xml:space="preserve">Environment Variables (Easiest)</w:t>
      </w:r>
    </w:p>
    <w:p w:rsidR="00000000" w:rsidDel="00000000" w:rsidP="00000000" w:rsidRDefault="00000000" w:rsidRPr="00000000" w14:paraId="0000115F">
      <w:pPr>
        <w:numPr>
          <w:ilvl w:val="0"/>
          <w:numId w:val="22"/>
        </w:numPr>
        <w:ind w:left="720" w:hanging="360"/>
      </w:pPr>
      <w:r w:rsidDel="00000000" w:rsidR="00000000" w:rsidRPr="00000000">
        <w:rPr>
          <w:rtl w:val="0"/>
        </w:rPr>
        <w:t xml:space="preserve">Set credentials via environment variables. For example, to configure Google Cloud credentials:       </w:t>
      </w:r>
    </w:p>
    <w:tbl>
      <w:tblPr>
        <w:tblStyle w:val="Table1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60">
            <w:pPr>
              <w:spacing w:after="0" w:line="240" w:lineRule="auto"/>
              <w:rPr/>
            </w:pPr>
            <w:r w:rsidDel="00000000" w:rsidR="00000000" w:rsidRPr="00000000">
              <w:rPr>
                <w:rtl w:val="0"/>
              </w:rPr>
              <w:t xml:space="preserve">export GOOGLE_SECRETS__CREDENTIALS="/path/to/your/service_account_key.json"</w:t>
            </w:r>
          </w:p>
        </w:tc>
      </w:tr>
    </w:tbl>
    <w:p w:rsidR="00000000" w:rsidDel="00000000" w:rsidP="00000000" w:rsidRDefault="00000000" w:rsidRPr="00000000" w14:paraId="00001161">
      <w:pPr>
        <w:numPr>
          <w:ilvl w:val="0"/>
          <w:numId w:val="82"/>
        </w:numPr>
        <w:ind w:left="720" w:hanging="360"/>
      </w:pPr>
      <w:r w:rsidDel="00000000" w:rsidR="00000000" w:rsidRPr="00000000">
        <w:rPr>
          <w:rtl w:val="0"/>
        </w:rPr>
        <w:t xml:space="preserve">This method avoids hardcoding secrets in your code and works seamlessly with most environments.  </w:t>
      </w:r>
    </w:p>
    <w:p w:rsidR="00000000" w:rsidDel="00000000" w:rsidP="00000000" w:rsidRDefault="00000000" w:rsidRPr="00000000" w14:paraId="00001162">
      <w:pPr>
        <w:numPr>
          <w:ilvl w:val="0"/>
          <w:numId w:val="26"/>
        </w:numPr>
        <w:ind w:left="720" w:hanging="360"/>
      </w:pPr>
      <w:r w:rsidDel="00000000" w:rsidR="00000000" w:rsidRPr="00000000">
        <w:rPr>
          <w:rtl w:val="0"/>
        </w:rPr>
        <w:t xml:space="preserve">Configuration Files (Recommended for Local Use) </w:t>
      </w:r>
    </w:p>
    <w:p w:rsidR="00000000" w:rsidDel="00000000" w:rsidP="00000000" w:rsidRDefault="00000000" w:rsidRPr="00000000" w14:paraId="00001163">
      <w:pPr>
        <w:numPr>
          <w:ilvl w:val="0"/>
          <w:numId w:val="62"/>
        </w:numPr>
        <w:ind w:left="720" w:hanging="360"/>
      </w:pPr>
      <w:r w:rsidDel="00000000" w:rsidR="00000000" w:rsidRPr="00000000">
        <w:rPr>
          <w:rtl w:val="0"/>
        </w:rPr>
        <w:t xml:space="preserve">Use `.dlt/secrets.toml` for sensitive credentials and `.dlt/config.toml` for non-sensitive configurations.  </w:t>
      </w:r>
    </w:p>
    <w:p w:rsidR="00000000" w:rsidDel="00000000" w:rsidP="00000000" w:rsidRDefault="00000000" w:rsidRPr="00000000" w14:paraId="00001164">
      <w:pPr>
        <w:numPr>
          <w:ilvl w:val="0"/>
          <w:numId w:val="62"/>
        </w:numPr>
        <w:ind w:left="720" w:hanging="360"/>
      </w:pPr>
      <w:r w:rsidDel="00000000" w:rsidR="00000000" w:rsidRPr="00000000">
        <w:rPr>
          <w:rtl w:val="0"/>
        </w:rPr>
        <w:t xml:space="preserve">Example for Google Cloud in `secrets.toml`:  </w:t>
      </w:r>
    </w:p>
    <w:p w:rsidR="00000000" w:rsidDel="00000000" w:rsidP="00000000" w:rsidRDefault="00000000" w:rsidRPr="00000000" w14:paraId="00001165">
      <w:pPr>
        <w:rPr/>
      </w:pPr>
      <w:r w:rsidDel="00000000" w:rsidR="00000000" w:rsidRPr="00000000">
        <w:rPr>
          <w:rtl w:val="0"/>
        </w:rPr>
        <w:t xml:space="preserve">     </w:t>
      </w:r>
    </w:p>
    <w:p w:rsidR="00000000" w:rsidDel="00000000" w:rsidP="00000000" w:rsidRDefault="00000000" w:rsidRPr="00000000" w14:paraId="00001166">
      <w:pPr>
        <w:rPr/>
      </w:pPr>
      <w:r w:rsidDel="00000000" w:rsidR="00000000" w:rsidRPr="00000000">
        <w:rPr>
          <w:rtl w:val="0"/>
        </w:rPr>
        <w:t xml:space="preserve">     </w:t>
      </w:r>
    </w:p>
    <w:tbl>
      <w:tblPr>
        <w:tblStyle w:val="Table20"/>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67">
            <w:pPr>
              <w:spacing w:after="0" w:line="240" w:lineRule="auto"/>
              <w:rPr/>
            </w:pPr>
            <w:r w:rsidDel="00000000" w:rsidR="00000000" w:rsidRPr="00000000">
              <w:rPr>
                <w:rtl w:val="0"/>
              </w:rPr>
              <w:t xml:space="preserve">[google_secrets.credentials]  </w:t>
              <w:br w:type="textWrapping"/>
              <w:t xml:space="preserve">project_id = "&lt;your-project-id&gt;"  </w:t>
              <w:br w:type="textWrapping"/>
              <w:t xml:space="preserve">private_key = "-----BEGIN PRIVATE KEY-----\n...\n-----END PRIVATE KEY-----\n"  </w:t>
              <w:br w:type="textWrapping"/>
              <w:t xml:space="preserve">client_email = "&lt;your-service-account&gt;@&lt;project-id&gt;.iam.gserviceaccount.com"  </w:t>
            </w:r>
          </w:p>
        </w:tc>
      </w:tr>
    </w:tbl>
    <w:p w:rsidR="00000000" w:rsidDel="00000000" w:rsidP="00000000" w:rsidRDefault="00000000" w:rsidRPr="00000000" w14:paraId="00001168">
      <w:pPr>
        <w:numPr>
          <w:ilvl w:val="0"/>
          <w:numId w:val="25"/>
        </w:numPr>
        <w:ind w:left="720" w:hanging="360"/>
      </w:pPr>
      <w:r w:rsidDel="00000000" w:rsidR="00000000" w:rsidRPr="00000000">
        <w:rPr>
          <w:rtl w:val="0"/>
        </w:rPr>
        <w:t xml:space="preserve">   Place these files in the .dlt folder of your project.  </w:t>
      </w:r>
    </w:p>
    <w:p w:rsidR="00000000" w:rsidDel="00000000" w:rsidP="00000000" w:rsidRDefault="00000000" w:rsidRPr="00000000" w14:paraId="00001169">
      <w:pPr>
        <w:rPr/>
      </w:pPr>
      <w:r w:rsidDel="00000000" w:rsidR="00000000" w:rsidRPr="00000000">
        <w:rPr>
          <w:rtl w:val="0"/>
        </w:rPr>
        <w:t xml:space="preserve">Additional Notes:  </w:t>
      </w:r>
    </w:p>
    <w:p w:rsidR="00000000" w:rsidDel="00000000" w:rsidP="00000000" w:rsidRDefault="00000000" w:rsidRPr="00000000" w14:paraId="0000116A">
      <w:pPr>
        <w:numPr>
          <w:ilvl w:val="0"/>
          <w:numId w:val="4"/>
        </w:numPr>
        <w:ind w:left="720" w:hanging="360"/>
      </w:pPr>
      <w:r w:rsidDel="00000000" w:rsidR="00000000" w:rsidRPr="00000000">
        <w:rPr>
          <w:rtl w:val="0"/>
        </w:rPr>
        <w:t xml:space="preserve">Never commit secrets.toml to version control (add it to .gitignore).  </w:t>
      </w:r>
    </w:p>
    <w:p w:rsidR="00000000" w:rsidDel="00000000" w:rsidP="00000000" w:rsidRDefault="00000000" w:rsidRPr="00000000" w14:paraId="0000116B">
      <w:pPr>
        <w:numPr>
          <w:ilvl w:val="0"/>
          <w:numId w:val="4"/>
        </w:numPr>
        <w:ind w:left="720" w:hanging="360"/>
      </w:pPr>
      <w:r w:rsidDel="00000000" w:rsidR="00000000" w:rsidRPr="00000000">
        <w:rPr>
          <w:rtl w:val="0"/>
        </w:rPr>
        <w:t xml:space="preserve">Credentials can also be loaded via vaults, AWS Parameter Store, or custom setups.  </w:t>
      </w:r>
    </w:p>
    <w:p w:rsidR="00000000" w:rsidDel="00000000" w:rsidP="00000000" w:rsidRDefault="00000000" w:rsidRPr="00000000" w14:paraId="0000116C">
      <w:pPr>
        <w:rPr>
          <w:sz w:val="42"/>
          <w:szCs w:val="42"/>
        </w:rPr>
      </w:pPr>
      <w:r w:rsidDel="00000000" w:rsidR="00000000" w:rsidRPr="00000000">
        <w:rPr>
          <w:rtl w:val="0"/>
        </w:rPr>
        <w:t xml:space="preserve">For additional methods and detailed information, refer to the </w:t>
      </w:r>
      <w:hyperlink r:id="rId320">
        <w:r w:rsidDel="00000000" w:rsidR="00000000" w:rsidRPr="00000000">
          <w:rPr>
            <w:color w:val="1155cc"/>
            <w:u w:val="single"/>
            <w:rtl w:val="0"/>
          </w:rPr>
          <w:t xml:space="preserve">official dlt documentation</w:t>
        </w:r>
      </w:hyperlink>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pStyle w:val="Heading2"/>
        <w:keepNext w:val="0"/>
        <w:keepLines w:val="0"/>
        <w:spacing w:before="280" w:lineRule="auto"/>
        <w:rPr/>
      </w:pPr>
      <w:bookmarkStart w:colFirst="0" w:colLast="0" w:name="_sww1fps11rg" w:id="488"/>
      <w:bookmarkEnd w:id="488"/>
      <w:r w:rsidDel="00000000" w:rsidR="00000000" w:rsidRPr="00000000">
        <w:rPr>
          <w:rtl w:val="0"/>
        </w:rPr>
        <w:t xml:space="preserve">Make DLT comply with the XDG Base Dir Specification</w:t>
      </w:r>
    </w:p>
    <w:p w:rsidR="00000000" w:rsidDel="00000000" w:rsidP="00000000" w:rsidRDefault="00000000" w:rsidRPr="00000000" w14:paraId="0000116F">
      <w:pPr>
        <w:rPr/>
      </w:pPr>
      <w:r w:rsidDel="00000000" w:rsidR="00000000" w:rsidRPr="00000000">
        <w:rPr>
          <w:rtl w:val="0"/>
        </w:rPr>
        <w:t xml:space="preserve">You can set the environment variable in your shell init script (for Bash or ZSH):</w:t>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i w:val="1"/>
          <w:rtl w:val="0"/>
        </w:rPr>
        <w:t xml:space="preserve">export DLT_DATA_DIR=$XDG_DATA_HOME/dlt</w:t>
      </w: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rPr/>
      </w:pPr>
      <w:r w:rsidDel="00000000" w:rsidR="00000000" w:rsidRPr="00000000">
        <w:rPr>
          <w:rtl w:val="0"/>
        </w:rPr>
        <w:t xml:space="preserve">Or for Fish (in config.fish):</w:t>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i w:val="1"/>
          <w:rtl w:val="0"/>
        </w:rPr>
        <w:t xml:space="preserve">set -x DLT_DATA_DIR “$XDG_DATA_HOME/dlt”</w:t>
      </w: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pStyle w:val="Heading2"/>
        <w:rPr/>
      </w:pPr>
      <w:bookmarkStart w:colFirst="0" w:colLast="0" w:name="_149zslyosao9" w:id="489"/>
      <w:bookmarkEnd w:id="489"/>
      <w:r w:rsidDel="00000000" w:rsidR="00000000" w:rsidRPr="00000000">
        <w:rPr>
          <w:rtl w:val="0"/>
        </w:rPr>
        <w:t xml:space="preserve">Embedding dlt into Apache Airflow</w:t>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t xml:space="preserve">from airflow import DAG</w:t>
      </w:r>
    </w:p>
    <w:p w:rsidR="00000000" w:rsidDel="00000000" w:rsidP="00000000" w:rsidRDefault="00000000" w:rsidRPr="00000000" w14:paraId="0000117A">
      <w:pPr>
        <w:rPr/>
      </w:pPr>
      <w:r w:rsidDel="00000000" w:rsidR="00000000" w:rsidRPr="00000000">
        <w:rPr>
          <w:rtl w:val="0"/>
        </w:rPr>
        <w:t xml:space="preserve">from airflow.operators.python import PythonOperator</w:t>
      </w:r>
    </w:p>
    <w:p w:rsidR="00000000" w:rsidDel="00000000" w:rsidP="00000000" w:rsidRDefault="00000000" w:rsidRPr="00000000" w14:paraId="0000117B">
      <w:pPr>
        <w:rPr/>
      </w:pPr>
      <w:r w:rsidDel="00000000" w:rsidR="00000000" w:rsidRPr="00000000">
        <w:rPr>
          <w:rtl w:val="0"/>
        </w:rPr>
        <w:t xml:space="preserve">from datetime import datetime, timedelta</w:t>
      </w:r>
    </w:p>
    <w:p w:rsidR="00000000" w:rsidDel="00000000" w:rsidP="00000000" w:rsidRDefault="00000000" w:rsidRPr="00000000" w14:paraId="0000117C">
      <w:pPr>
        <w:rPr/>
      </w:pPr>
      <w:r w:rsidDel="00000000" w:rsidR="00000000" w:rsidRPr="00000000">
        <w:rPr>
          <w:rtl w:val="0"/>
        </w:rPr>
        <w:t xml:space="preserve">import dlt</w:t>
      </w:r>
    </w:p>
    <w:p w:rsidR="00000000" w:rsidDel="00000000" w:rsidP="00000000" w:rsidRDefault="00000000" w:rsidRPr="00000000" w14:paraId="0000117D">
      <w:pPr>
        <w:rPr/>
      </w:pPr>
      <w:r w:rsidDel="00000000" w:rsidR="00000000" w:rsidRPr="00000000">
        <w:rPr>
          <w:rtl w:val="0"/>
        </w:rPr>
        <w:t xml:space="preserve">from my_dlt_pipeline import load_data  # Import your dlt pipeline function</w:t>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rPr/>
      </w:pPr>
      <w:r w:rsidDel="00000000" w:rsidR="00000000" w:rsidRPr="00000000">
        <w:rPr>
          <w:rtl w:val="0"/>
        </w:rPr>
        <w:t xml:space="preserve">default_args = {</w:t>
      </w:r>
    </w:p>
    <w:p w:rsidR="00000000" w:rsidDel="00000000" w:rsidP="00000000" w:rsidRDefault="00000000" w:rsidRPr="00000000" w14:paraId="00001180">
      <w:pPr>
        <w:rPr/>
      </w:pPr>
      <w:r w:rsidDel="00000000" w:rsidR="00000000" w:rsidRPr="00000000">
        <w:rPr>
          <w:rtl w:val="0"/>
        </w:rPr>
        <w:t xml:space="preserve">    "owner": "airflow",</w:t>
      </w:r>
    </w:p>
    <w:p w:rsidR="00000000" w:rsidDel="00000000" w:rsidP="00000000" w:rsidRDefault="00000000" w:rsidRPr="00000000" w14:paraId="00001181">
      <w:pPr>
        <w:rPr/>
      </w:pPr>
      <w:r w:rsidDel="00000000" w:rsidR="00000000" w:rsidRPr="00000000">
        <w:rPr>
          <w:rtl w:val="0"/>
        </w:rPr>
        <w:t xml:space="preserve">    "depends_on_past": False,</w:t>
      </w:r>
    </w:p>
    <w:p w:rsidR="00000000" w:rsidDel="00000000" w:rsidP="00000000" w:rsidRDefault="00000000" w:rsidRPr="00000000" w14:paraId="00001182">
      <w:pPr>
        <w:rPr/>
      </w:pPr>
      <w:r w:rsidDel="00000000" w:rsidR="00000000" w:rsidRPr="00000000">
        <w:rPr>
          <w:rtl w:val="0"/>
        </w:rPr>
        <w:t xml:space="preserve">    "start_date": datetime(2024, 2, 16),</w:t>
      </w:r>
    </w:p>
    <w:p w:rsidR="00000000" w:rsidDel="00000000" w:rsidP="00000000" w:rsidRDefault="00000000" w:rsidRPr="00000000" w14:paraId="00001183">
      <w:pPr>
        <w:rPr/>
      </w:pPr>
      <w:r w:rsidDel="00000000" w:rsidR="00000000" w:rsidRPr="00000000">
        <w:rPr>
          <w:rtl w:val="0"/>
        </w:rPr>
        <w:t xml:space="preserve">    "retries": 1,</w:t>
      </w:r>
    </w:p>
    <w:p w:rsidR="00000000" w:rsidDel="00000000" w:rsidP="00000000" w:rsidRDefault="00000000" w:rsidRPr="00000000" w14:paraId="00001184">
      <w:pPr>
        <w:rPr/>
      </w:pPr>
      <w:r w:rsidDel="00000000" w:rsidR="00000000" w:rsidRPr="00000000">
        <w:rPr>
          <w:rtl w:val="0"/>
        </w:rPr>
        <w:t xml:space="preserve">    "retry_delay": timedelta(minutes=5),</w:t>
      </w:r>
    </w:p>
    <w:p w:rsidR="00000000" w:rsidDel="00000000" w:rsidP="00000000" w:rsidRDefault="00000000" w:rsidRPr="00000000" w14:paraId="00001185">
      <w:pPr>
        <w:rPr/>
      </w:pPr>
      <w:r w:rsidDel="00000000" w:rsidR="00000000" w:rsidRPr="00000000">
        <w:rPr>
          <w:rtl w:val="0"/>
        </w:rPr>
        <w:t xml:space="preserve">}</w:t>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rPr/>
      </w:pPr>
      <w:r w:rsidDel="00000000" w:rsidR="00000000" w:rsidRPr="00000000">
        <w:rPr>
          <w:rtl w:val="0"/>
        </w:rPr>
        <w:t xml:space="preserve">def run_dlt_pipeline():</w:t>
      </w:r>
    </w:p>
    <w:p w:rsidR="00000000" w:rsidDel="00000000" w:rsidP="00000000" w:rsidRDefault="00000000" w:rsidRPr="00000000" w14:paraId="00001188">
      <w:pPr>
        <w:rPr/>
      </w:pPr>
      <w:r w:rsidDel="00000000" w:rsidR="00000000" w:rsidRPr="00000000">
        <w:rPr>
          <w:rtl w:val="0"/>
        </w:rPr>
        <w:t xml:space="preserve">    pipeline = dlt.pipeline(</w:t>
      </w:r>
    </w:p>
    <w:p w:rsidR="00000000" w:rsidDel="00000000" w:rsidP="00000000" w:rsidRDefault="00000000" w:rsidRPr="00000000" w14:paraId="00001189">
      <w:pPr>
        <w:rPr/>
      </w:pPr>
      <w:r w:rsidDel="00000000" w:rsidR="00000000" w:rsidRPr="00000000">
        <w:rPr>
          <w:rtl w:val="0"/>
        </w:rPr>
        <w:t xml:space="preserve">        pipeline_name="my_pipeline",</w:t>
      </w:r>
    </w:p>
    <w:p w:rsidR="00000000" w:rsidDel="00000000" w:rsidP="00000000" w:rsidRDefault="00000000" w:rsidRPr="00000000" w14:paraId="0000118A">
      <w:pPr>
        <w:rPr/>
      </w:pPr>
      <w:r w:rsidDel="00000000" w:rsidR="00000000" w:rsidRPr="00000000">
        <w:rPr>
          <w:rtl w:val="0"/>
        </w:rPr>
        <w:t xml:space="preserve">        destination="duckdb",  # Change this based on your database</w:t>
      </w:r>
    </w:p>
    <w:p w:rsidR="00000000" w:rsidDel="00000000" w:rsidP="00000000" w:rsidRDefault="00000000" w:rsidRPr="00000000" w14:paraId="0000118B">
      <w:pPr>
        <w:rPr/>
      </w:pPr>
      <w:r w:rsidDel="00000000" w:rsidR="00000000" w:rsidRPr="00000000">
        <w:rPr>
          <w:rtl w:val="0"/>
        </w:rPr>
        <w:t xml:space="preserve">        dataset_name="my_dataset"</w:t>
      </w:r>
    </w:p>
    <w:p w:rsidR="00000000" w:rsidDel="00000000" w:rsidP="00000000" w:rsidRDefault="00000000" w:rsidRPr="00000000" w14:paraId="0000118C">
      <w:pPr>
        <w:rPr/>
      </w:pPr>
      <w:r w:rsidDel="00000000" w:rsidR="00000000" w:rsidRPr="00000000">
        <w:rPr>
          <w:rtl w:val="0"/>
        </w:rPr>
        <w:t xml:space="preserve">    )</w:t>
      </w:r>
    </w:p>
    <w:p w:rsidR="00000000" w:rsidDel="00000000" w:rsidP="00000000" w:rsidRDefault="00000000" w:rsidRPr="00000000" w14:paraId="0000118D">
      <w:pPr>
        <w:rPr/>
      </w:pPr>
      <w:r w:rsidDel="00000000" w:rsidR="00000000" w:rsidRPr="00000000">
        <w:rPr>
          <w:rtl w:val="0"/>
        </w:rPr>
        <w:t xml:space="preserve">    info = pipeline.run(load_data())</w:t>
      </w:r>
    </w:p>
    <w:p w:rsidR="00000000" w:rsidDel="00000000" w:rsidP="00000000" w:rsidRDefault="00000000" w:rsidRPr="00000000" w14:paraId="0000118E">
      <w:pPr>
        <w:rPr/>
      </w:pPr>
      <w:r w:rsidDel="00000000" w:rsidR="00000000" w:rsidRPr="00000000">
        <w:rPr>
          <w:rtl w:val="0"/>
        </w:rPr>
        <w:t xml:space="preserve">    print(info)  # Logs for debugging</w:t>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rtl w:val="0"/>
        </w:rPr>
        <w:t xml:space="preserve">with DAG(</w:t>
      </w:r>
    </w:p>
    <w:p w:rsidR="00000000" w:rsidDel="00000000" w:rsidP="00000000" w:rsidRDefault="00000000" w:rsidRPr="00000000" w14:paraId="00001191">
      <w:pPr>
        <w:rPr/>
      </w:pPr>
      <w:r w:rsidDel="00000000" w:rsidR="00000000" w:rsidRPr="00000000">
        <w:rPr>
          <w:rtl w:val="0"/>
        </w:rPr>
        <w:t xml:space="preserve">    "dlt_airflow_pipeline",</w:t>
      </w:r>
    </w:p>
    <w:p w:rsidR="00000000" w:rsidDel="00000000" w:rsidP="00000000" w:rsidRDefault="00000000" w:rsidRPr="00000000" w14:paraId="00001192">
      <w:pPr>
        <w:rPr/>
      </w:pPr>
      <w:r w:rsidDel="00000000" w:rsidR="00000000" w:rsidRPr="00000000">
        <w:rPr>
          <w:rtl w:val="0"/>
        </w:rPr>
        <w:t xml:space="preserve">    default_args=default_args,</w:t>
      </w:r>
    </w:p>
    <w:p w:rsidR="00000000" w:rsidDel="00000000" w:rsidP="00000000" w:rsidRDefault="00000000" w:rsidRPr="00000000" w14:paraId="00001193">
      <w:pPr>
        <w:rPr/>
      </w:pPr>
      <w:r w:rsidDel="00000000" w:rsidR="00000000" w:rsidRPr="00000000">
        <w:rPr>
          <w:rtl w:val="0"/>
        </w:rPr>
        <w:t xml:space="preserve">    schedule_interval="@daily",</w:t>
      </w:r>
    </w:p>
    <w:p w:rsidR="00000000" w:rsidDel="00000000" w:rsidP="00000000" w:rsidRDefault="00000000" w:rsidRPr="00000000" w14:paraId="00001194">
      <w:pPr>
        <w:rPr/>
      </w:pPr>
      <w:r w:rsidDel="00000000" w:rsidR="00000000" w:rsidRPr="00000000">
        <w:rPr>
          <w:rtl w:val="0"/>
        </w:rPr>
        <w:t xml:space="preserve">    catchup=False,</w:t>
      </w:r>
    </w:p>
    <w:p w:rsidR="00000000" w:rsidDel="00000000" w:rsidP="00000000" w:rsidRDefault="00000000" w:rsidRPr="00000000" w14:paraId="00001195">
      <w:pPr>
        <w:rPr/>
      </w:pPr>
      <w:r w:rsidDel="00000000" w:rsidR="00000000" w:rsidRPr="00000000">
        <w:rPr>
          <w:rtl w:val="0"/>
        </w:rPr>
        <w:t xml:space="preserve">) as dag:</w:t>
      </w:r>
    </w:p>
    <w:p w:rsidR="00000000" w:rsidDel="00000000" w:rsidP="00000000" w:rsidRDefault="00000000" w:rsidRPr="00000000" w14:paraId="00001196">
      <w:pPr>
        <w:rPr/>
      </w:pPr>
      <w:r w:rsidDel="00000000" w:rsidR="00000000" w:rsidRPr="00000000">
        <w:rPr>
          <w:rtl w:val="0"/>
        </w:rPr>
        <w:t xml:space="preserve">    run_dlt_task = PythonOperator(</w:t>
      </w:r>
    </w:p>
    <w:p w:rsidR="00000000" w:rsidDel="00000000" w:rsidP="00000000" w:rsidRDefault="00000000" w:rsidRPr="00000000" w14:paraId="00001197">
      <w:pPr>
        <w:rPr/>
      </w:pPr>
      <w:r w:rsidDel="00000000" w:rsidR="00000000" w:rsidRPr="00000000">
        <w:rPr>
          <w:rtl w:val="0"/>
        </w:rPr>
        <w:t xml:space="preserve">        task_id="run_dlt_pipeline",</w:t>
      </w:r>
    </w:p>
    <w:p w:rsidR="00000000" w:rsidDel="00000000" w:rsidP="00000000" w:rsidRDefault="00000000" w:rsidRPr="00000000" w14:paraId="00001198">
      <w:pPr>
        <w:rPr/>
      </w:pPr>
      <w:r w:rsidDel="00000000" w:rsidR="00000000" w:rsidRPr="00000000">
        <w:rPr>
          <w:rtl w:val="0"/>
        </w:rPr>
        <w:t xml:space="preserve">        python_callable=run_dlt_pipeline,</w:t>
      </w:r>
    </w:p>
    <w:p w:rsidR="00000000" w:rsidDel="00000000" w:rsidP="00000000" w:rsidRDefault="00000000" w:rsidRPr="00000000" w14:paraId="00001199">
      <w:pPr>
        <w:rPr/>
      </w:pPr>
      <w:r w:rsidDel="00000000" w:rsidR="00000000" w:rsidRPr="00000000">
        <w:rPr>
          <w:rtl w:val="0"/>
        </w:rPr>
        <w:t xml:space="preserve">    )</w:t>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rPr/>
      </w:pPr>
      <w:r w:rsidDel="00000000" w:rsidR="00000000" w:rsidRPr="00000000">
        <w:rPr>
          <w:rtl w:val="0"/>
        </w:rPr>
        <w:t xml:space="preserve">    run_dlt_task</w:t>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pStyle w:val="Heading2"/>
        <w:rPr/>
      </w:pPr>
      <w:bookmarkStart w:colFirst="0" w:colLast="0" w:name="_rchlzg3427p2" w:id="490"/>
      <w:bookmarkEnd w:id="490"/>
      <w:r w:rsidDel="00000000" w:rsidR="00000000" w:rsidRPr="00000000">
        <w:rPr>
          <w:rtl w:val="0"/>
        </w:rPr>
        <w:t xml:space="preserve">Embedding dlt into Kestra</w:t>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t xml:space="preserve">id: dlt_ingestion</w:t>
      </w:r>
    </w:p>
    <w:p w:rsidR="00000000" w:rsidDel="00000000" w:rsidP="00000000" w:rsidRDefault="00000000" w:rsidRPr="00000000" w14:paraId="000011A1">
      <w:pPr>
        <w:rPr/>
      </w:pPr>
      <w:r w:rsidDel="00000000" w:rsidR="00000000" w:rsidRPr="00000000">
        <w:rPr>
          <w:rtl w:val="0"/>
        </w:rPr>
        <w:t xml:space="preserve">namespace: my.dlt</w:t>
      </w:r>
    </w:p>
    <w:p w:rsidR="00000000" w:rsidDel="00000000" w:rsidP="00000000" w:rsidRDefault="00000000" w:rsidRPr="00000000" w14:paraId="000011A2">
      <w:pPr>
        <w:rPr/>
      </w:pPr>
      <w:r w:rsidDel="00000000" w:rsidR="00000000" w:rsidRPr="00000000">
        <w:rPr>
          <w:rtl w:val="0"/>
        </w:rPr>
        <w:t xml:space="preserve">description: "Run dlt pipeline with Kestra"</w:t>
      </w:r>
    </w:p>
    <w:p w:rsidR="00000000" w:rsidDel="00000000" w:rsidP="00000000" w:rsidRDefault="00000000" w:rsidRPr="00000000" w14:paraId="000011A3">
      <w:pPr>
        <w:rPr/>
      </w:pPr>
      <w:r w:rsidDel="00000000" w:rsidR="00000000" w:rsidRPr="00000000">
        <w:rPr>
          <w:rtl w:val="0"/>
        </w:rPr>
        <w:t xml:space="preserve">tasks:</w:t>
      </w:r>
    </w:p>
    <w:p w:rsidR="00000000" w:rsidDel="00000000" w:rsidP="00000000" w:rsidRDefault="00000000" w:rsidRPr="00000000" w14:paraId="000011A4">
      <w:pPr>
        <w:rPr/>
      </w:pPr>
      <w:r w:rsidDel="00000000" w:rsidR="00000000" w:rsidRPr="00000000">
        <w:rPr>
          <w:rtl w:val="0"/>
        </w:rPr>
        <w:t xml:space="preserve">  - id: run_dlt</w:t>
      </w:r>
    </w:p>
    <w:p w:rsidR="00000000" w:rsidDel="00000000" w:rsidP="00000000" w:rsidRDefault="00000000" w:rsidRPr="00000000" w14:paraId="000011A5">
      <w:pPr>
        <w:rPr/>
      </w:pPr>
      <w:r w:rsidDel="00000000" w:rsidR="00000000" w:rsidRPr="00000000">
        <w:rPr>
          <w:rtl w:val="0"/>
        </w:rPr>
        <w:t xml:space="preserve">    type: io.kestra.plugin.scripts.python.Commands</w:t>
      </w:r>
    </w:p>
    <w:p w:rsidR="00000000" w:rsidDel="00000000" w:rsidP="00000000" w:rsidRDefault="00000000" w:rsidRPr="00000000" w14:paraId="000011A6">
      <w:pPr>
        <w:rPr/>
      </w:pPr>
      <w:r w:rsidDel="00000000" w:rsidR="00000000" w:rsidRPr="00000000">
        <w:rPr>
          <w:rtl w:val="0"/>
        </w:rPr>
        <w:t xml:space="preserve">    commands:</w:t>
      </w:r>
    </w:p>
    <w:p w:rsidR="00000000" w:rsidDel="00000000" w:rsidP="00000000" w:rsidRDefault="00000000" w:rsidRPr="00000000" w14:paraId="000011A7">
      <w:pPr>
        <w:rPr/>
      </w:pPr>
      <w:r w:rsidDel="00000000" w:rsidR="00000000" w:rsidRPr="00000000">
        <w:rPr>
          <w:rtl w:val="0"/>
        </w:rPr>
        <w:t xml:space="preserve">      - |</w:t>
      </w:r>
    </w:p>
    <w:p w:rsidR="00000000" w:rsidDel="00000000" w:rsidP="00000000" w:rsidRDefault="00000000" w:rsidRPr="00000000" w14:paraId="000011A8">
      <w:pPr>
        <w:rPr/>
      </w:pPr>
      <w:r w:rsidDel="00000000" w:rsidR="00000000" w:rsidRPr="00000000">
        <w:rPr>
          <w:rtl w:val="0"/>
        </w:rPr>
        <w:t xml:space="preserve">        import dlt</w:t>
      </w:r>
    </w:p>
    <w:p w:rsidR="00000000" w:rsidDel="00000000" w:rsidP="00000000" w:rsidRDefault="00000000" w:rsidRPr="00000000" w14:paraId="000011A9">
      <w:pPr>
        <w:rPr/>
      </w:pPr>
      <w:r w:rsidDel="00000000" w:rsidR="00000000" w:rsidRPr="00000000">
        <w:rPr>
          <w:rtl w:val="0"/>
        </w:rPr>
        <w:t xml:space="preserve">        from my_dlt_pipeline import load_data  # Import your dlt function</w:t>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t xml:space="preserve">        pipeline = dlt.pipeline(</w:t>
      </w:r>
    </w:p>
    <w:p w:rsidR="00000000" w:rsidDel="00000000" w:rsidP="00000000" w:rsidRDefault="00000000" w:rsidRPr="00000000" w14:paraId="000011AC">
      <w:pPr>
        <w:rPr/>
      </w:pPr>
      <w:r w:rsidDel="00000000" w:rsidR="00000000" w:rsidRPr="00000000">
        <w:rPr>
          <w:rtl w:val="0"/>
        </w:rPr>
        <w:t xml:space="preserve">            pipeline_name="kestra_pipeline",</w:t>
      </w:r>
    </w:p>
    <w:p w:rsidR="00000000" w:rsidDel="00000000" w:rsidP="00000000" w:rsidRDefault="00000000" w:rsidRPr="00000000" w14:paraId="000011AD">
      <w:pPr>
        <w:rPr/>
      </w:pPr>
      <w:r w:rsidDel="00000000" w:rsidR="00000000" w:rsidRPr="00000000">
        <w:rPr>
          <w:rtl w:val="0"/>
        </w:rPr>
        <w:t xml:space="preserve">            destination="duckdb",</w:t>
      </w:r>
    </w:p>
    <w:p w:rsidR="00000000" w:rsidDel="00000000" w:rsidP="00000000" w:rsidRDefault="00000000" w:rsidRPr="00000000" w14:paraId="000011AE">
      <w:pPr>
        <w:rPr/>
      </w:pPr>
      <w:r w:rsidDel="00000000" w:rsidR="00000000" w:rsidRPr="00000000">
        <w:rPr>
          <w:rtl w:val="0"/>
        </w:rPr>
        <w:t xml:space="preserve">            dataset_name="kestra_dataset"</w:t>
      </w:r>
    </w:p>
    <w:p w:rsidR="00000000" w:rsidDel="00000000" w:rsidP="00000000" w:rsidRDefault="00000000" w:rsidRPr="00000000" w14:paraId="000011AF">
      <w:pPr>
        <w:rPr/>
      </w:pPr>
      <w:r w:rsidDel="00000000" w:rsidR="00000000" w:rsidRPr="00000000">
        <w:rPr>
          <w:rtl w:val="0"/>
        </w:rPr>
        <w:t xml:space="preserve">        )</w:t>
      </w:r>
    </w:p>
    <w:p w:rsidR="00000000" w:rsidDel="00000000" w:rsidP="00000000" w:rsidRDefault="00000000" w:rsidRPr="00000000" w14:paraId="000011B0">
      <w:pPr>
        <w:rPr/>
      </w:pPr>
      <w:r w:rsidDel="00000000" w:rsidR="00000000" w:rsidRPr="00000000">
        <w:rPr>
          <w:rtl w:val="0"/>
        </w:rPr>
        <w:t xml:space="preserve">        info = pipeline.run(load_data())</w:t>
      </w:r>
    </w:p>
    <w:p w:rsidR="00000000" w:rsidDel="00000000" w:rsidP="00000000" w:rsidRDefault="00000000" w:rsidRPr="00000000" w14:paraId="000011B1">
      <w:pPr>
        <w:rPr/>
      </w:pPr>
      <w:r w:rsidDel="00000000" w:rsidR="00000000" w:rsidRPr="00000000">
        <w:rPr>
          <w:rtl w:val="0"/>
        </w:rPr>
        <w:t xml:space="preserve">        print(info)</w:t>
      </w:r>
    </w:p>
    <w:p w:rsidR="00000000" w:rsidDel="00000000" w:rsidP="00000000" w:rsidRDefault="00000000" w:rsidRPr="00000000" w14:paraId="000011B2">
      <w:pPr>
        <w:pStyle w:val="Heading2"/>
        <w:rPr/>
      </w:pPr>
      <w:bookmarkStart w:colFirst="0" w:colLast="0" w:name="_apwql2md5ngd" w:id="491"/>
      <w:bookmarkEnd w:id="491"/>
      <w:r w:rsidDel="00000000" w:rsidR="00000000" w:rsidRPr="00000000">
        <w:rPr>
          <w:rtl w:val="0"/>
        </w:rPr>
        <w:t xml:space="preserve">Loading Dlt Exports from GCS Filesystems</w:t>
      </w:r>
    </w:p>
    <w:p w:rsidR="00000000" w:rsidDel="00000000" w:rsidP="00000000" w:rsidRDefault="00000000" w:rsidRPr="00000000" w14:paraId="000011B3">
      <w:pPr>
        <w:rPr>
          <w:rFonts w:ascii="Consolas" w:cs="Consolas" w:eastAsia="Consolas" w:hAnsi="Consolas"/>
          <w:color w:val="d1d2d3"/>
          <w:sz w:val="18"/>
          <w:szCs w:val="18"/>
        </w:rPr>
      </w:pPr>
      <w:r w:rsidDel="00000000" w:rsidR="00000000" w:rsidRPr="00000000">
        <w:rPr>
          <w:rtl w:val="0"/>
        </w:rPr>
        <w:t xml:space="preserve">When using the filesystem destination, you may have issues reading the files exported because dlt will by default compress the files. </w:t>
        <w:br w:type="textWrapping"/>
        <w:br w:type="textWrapping"/>
        <w:t xml:space="preserve">If you are using </w:t>
      </w:r>
      <w:r w:rsidDel="00000000" w:rsidR="00000000" w:rsidRPr="00000000">
        <w:rPr>
          <w:rFonts w:ascii="Consolas" w:cs="Consolas" w:eastAsia="Consolas" w:hAnsi="Consolas"/>
          <w:color w:val="e8912d"/>
          <w:sz w:val="18"/>
          <w:szCs w:val="18"/>
          <w:rtl w:val="0"/>
        </w:rPr>
        <w:t xml:space="preserve">loader_file_format="parquet"</w:t>
      </w:r>
      <w:r w:rsidDel="00000000" w:rsidR="00000000" w:rsidRPr="00000000">
        <w:rPr>
          <w:rtl w:val="0"/>
        </w:rPr>
        <w:t xml:space="preserve"> then BigQuery should cope with this compression OK. If you want to use jsonl or csv format however, then you may need to disable file compression to avoid issues with reading the files directly in BigQuery. To do this set the following config:</w:t>
        <w:br w:type="textWrapping"/>
        <w:br w:type="textWrapping"/>
      </w:r>
      <w:r w:rsidDel="00000000" w:rsidR="00000000" w:rsidRPr="00000000">
        <w:rPr>
          <w:rFonts w:ascii="Consolas" w:cs="Consolas" w:eastAsia="Consolas" w:hAnsi="Consolas"/>
          <w:color w:val="d1d2d3"/>
          <w:sz w:val="18"/>
          <w:szCs w:val="18"/>
          <w:rtl w:val="0"/>
        </w:rPr>
        <w:t xml:space="preserve">[normalize.data_writer]</w:t>
      </w:r>
    </w:p>
    <w:p w:rsidR="00000000" w:rsidDel="00000000" w:rsidP="00000000" w:rsidRDefault="00000000" w:rsidRPr="00000000" w14:paraId="000011B4">
      <w:pPr>
        <w:rPr/>
      </w:pPr>
      <w:r w:rsidDel="00000000" w:rsidR="00000000" w:rsidRPr="00000000">
        <w:rPr>
          <w:rFonts w:ascii="Consolas" w:cs="Consolas" w:eastAsia="Consolas" w:hAnsi="Consolas"/>
          <w:color w:val="d1d2d3"/>
          <w:sz w:val="18"/>
          <w:szCs w:val="18"/>
          <w:rtl w:val="0"/>
        </w:rPr>
        <w:t xml:space="preserve">disable_compression = true</w:t>
      </w:r>
      <w:r w:rsidDel="00000000" w:rsidR="00000000" w:rsidRPr="00000000">
        <w:rPr>
          <w:rtl w:val="0"/>
        </w:rPr>
        <w:t xml:space="preserve">   There is further information at </w:t>
      </w:r>
      <w:hyperlink r:id="rId321">
        <w:r w:rsidDel="00000000" w:rsidR="00000000" w:rsidRPr="00000000">
          <w:rPr>
            <w:color w:val="1155cc"/>
            <w:u w:val="single"/>
            <w:rtl w:val="0"/>
          </w:rPr>
          <w:t xml:space="preserve">https://dlthub.com/docs/dlt-ecosystem/destinations/filesystem#file-compression</w:t>
        </w:r>
      </w:hyperlink>
      <w:r w:rsidDel="00000000" w:rsidR="00000000" w:rsidRPr="00000000">
        <w:rPr>
          <w:rtl w:val="0"/>
        </w:rPr>
        <w:t xml:space="preserve"> </w:t>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shd w:fill="ffffff" w:val="clear"/>
        <w:spacing w:after="0" w:lineRule="auto"/>
        <w:rPr>
          <w:color w:val="1f2328"/>
        </w:rPr>
      </w:pPr>
      <w:r w:rsidDel="00000000" w:rsidR="00000000" w:rsidRPr="00000000">
        <w:rPr>
          <w:color w:val="1f2328"/>
          <w:rtl w:val="0"/>
        </w:rPr>
        <w:t xml:space="preserve">[WARNING]: Test 'test.taxi_rides_ny.relationships_stg_yellow_tripdata_dropoff_locationid__locationid__ref_taxi_zone_lookup_csv_.085c4830e7' (models/staging/schema.yml) depends on a node named 'taxi_zone_lookup.csv' in package '' which was not found</w:t>
      </w:r>
    </w:p>
    <w:p w:rsidR="00000000" w:rsidDel="00000000" w:rsidP="00000000" w:rsidRDefault="00000000" w:rsidRPr="00000000" w14:paraId="000011B7">
      <w:pPr>
        <w:shd w:fill="ffffff" w:val="clear"/>
        <w:spacing w:after="0" w:lineRule="auto"/>
        <w:rPr>
          <w:color w:val="1f2328"/>
        </w:rPr>
      </w:pPr>
      <w:r w:rsidDel="00000000" w:rsidR="00000000" w:rsidRPr="00000000">
        <w:rPr>
          <w:color w:val="1f2328"/>
          <w:rtl w:val="0"/>
        </w:rPr>
        <w:t xml:space="preserve">solve: This warning indicates that dbt is trying to reference a model or source named taxi_zone_lookup.csv, but it cannot find it. We might have a typo in our ref() function.</w:t>
      </w:r>
    </w:p>
    <w:p w:rsidR="00000000" w:rsidDel="00000000" w:rsidP="00000000" w:rsidRDefault="00000000" w:rsidRPr="00000000" w14:paraId="000011B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tests:</w:t>
      </w:r>
    </w:p>
    <w:p w:rsidR="00000000" w:rsidDel="00000000" w:rsidP="00000000" w:rsidRDefault="00000000" w:rsidRPr="00000000" w14:paraId="000011B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name: relationships_stg_yellow_tripdata_dropoff_locationid</w:t>
      </w:r>
    </w:p>
    <w:p w:rsidR="00000000" w:rsidDel="00000000" w:rsidP="00000000" w:rsidRDefault="00000000" w:rsidRPr="00000000" w14:paraId="000011B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description: "Ensure dropoff_location_id exists in taxi_zone_lookup.csv"</w:t>
      </w:r>
    </w:p>
    <w:p w:rsidR="00000000" w:rsidDel="00000000" w:rsidP="00000000" w:rsidRDefault="00000000" w:rsidRPr="00000000" w14:paraId="000011B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relationships:</w:t>
      </w:r>
    </w:p>
    <w:p w:rsidR="00000000" w:rsidDel="00000000" w:rsidP="00000000" w:rsidRDefault="00000000" w:rsidRPr="00000000" w14:paraId="000011B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ref('taxi_zone_lookup.csv')  # ❌ Wrong reference</w:t>
      </w:r>
    </w:p>
    <w:p w:rsidR="00000000" w:rsidDel="00000000" w:rsidP="00000000" w:rsidRDefault="00000000" w:rsidRPr="00000000" w14:paraId="000011BD">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field: locationid</w:t>
      </w:r>
    </w:p>
    <w:p w:rsidR="00000000" w:rsidDel="00000000" w:rsidP="00000000" w:rsidRDefault="00000000" w:rsidRPr="00000000" w14:paraId="000011BE">
      <w:pPr>
        <w:shd w:fill="ffffff" w:val="clear"/>
        <w:spacing w:after="0" w:lineRule="auto"/>
        <w:rPr>
          <w:color w:val="1f2328"/>
        </w:rPr>
      </w:pPr>
      <w:r w:rsidDel="00000000" w:rsidR="00000000" w:rsidRPr="00000000">
        <w:rPr>
          <w:color w:val="1f2328"/>
          <w:rtl w:val="0"/>
        </w:rPr>
        <w:t xml:space="preserve">to:</w:t>
      </w:r>
    </w:p>
    <w:p w:rsidR="00000000" w:rsidDel="00000000" w:rsidP="00000000" w:rsidRDefault="00000000" w:rsidRPr="00000000" w14:paraId="000011BF">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  # ✅ Correct reference</w:t>
      </w:r>
    </w:p>
    <w:p w:rsidR="00000000" w:rsidDel="00000000" w:rsidP="00000000" w:rsidRDefault="00000000" w:rsidRPr="00000000" w14:paraId="000011C0">
      <w:pPr>
        <w:rPr/>
      </w:pPr>
      <w:r w:rsidDel="00000000" w:rsidR="00000000" w:rsidRPr="00000000">
        <w:rPr>
          <w:rtl w:val="0"/>
        </w:rPr>
      </w:r>
    </w:p>
    <w:p w:rsidR="00000000" w:rsidDel="00000000" w:rsidP="00000000" w:rsidRDefault="00000000" w:rsidRPr="00000000" w14:paraId="000011C1">
      <w:pPr>
        <w:rPr/>
      </w:pPr>
      <w:r w:rsidDel="00000000" w:rsidR="00000000" w:rsidRPr="00000000">
        <w:rPr>
          <w:rtl w:val="0"/>
        </w:rPr>
        <w:t xml:space="preserve">When I ran </w:t>
      </w:r>
      <w:r w:rsidDel="00000000" w:rsidR="00000000" w:rsidRPr="00000000">
        <w:rPr>
          <w:rFonts w:ascii="Roboto Mono" w:cs="Roboto Mono" w:eastAsia="Roboto Mono" w:hAnsi="Roboto Mono"/>
          <w:color w:val="188038"/>
          <w:rtl w:val="0"/>
        </w:rPr>
        <w:t xml:space="preserve">df_spark = spark.createDataFrame(df_pandas)</w:t>
      </w:r>
      <w:r w:rsidDel="00000000" w:rsidR="00000000" w:rsidRPr="00000000">
        <w:rPr>
          <w:rtl w:val="0"/>
        </w:rPr>
        <w:t xml:space="preserve">, I encountered an error indicating a version mismatch between Pandas and Spark. To resolve this, I had two options: either downgrade Pandas to a version below 2 or upgrade Spark to version 3.5.5. I chose to upgrade Spark to 3.5.5, and it worked.</w:t>
      </w:r>
    </w:p>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pStyle w:val="Heading3"/>
        <w:keepNext w:val="0"/>
        <w:keepLines w:val="0"/>
        <w:spacing w:before="280" w:lineRule="auto"/>
        <w:rPr>
          <w:b w:val="1"/>
          <w:color w:val="000000"/>
          <w:sz w:val="26"/>
          <w:szCs w:val="26"/>
        </w:rPr>
      </w:pPr>
      <w:bookmarkStart w:colFirst="0" w:colLast="0" w:name="_qhalibgrq47y" w:id="492"/>
      <w:bookmarkEnd w:id="492"/>
      <w:r w:rsidDel="00000000" w:rsidR="00000000" w:rsidRPr="00000000">
        <w:rPr>
          <w:b w:val="1"/>
          <w:color w:val="000000"/>
          <w:sz w:val="26"/>
          <w:szCs w:val="26"/>
          <w:rtl w:val="0"/>
        </w:rPr>
        <w:t xml:space="preserve">Avoiding Backpressure in Flink</w:t>
      </w:r>
    </w:p>
    <w:p w:rsidR="00000000" w:rsidDel="00000000" w:rsidP="00000000" w:rsidRDefault="00000000" w:rsidRPr="00000000" w14:paraId="000011C5">
      <w:pPr>
        <w:numPr>
          <w:ilvl w:val="0"/>
          <w:numId w:val="24"/>
        </w:numPr>
        <w:spacing w:after="0" w:afterAutospacing="0" w:before="240" w:lineRule="auto"/>
        <w:ind w:left="720" w:hanging="360"/>
      </w:pPr>
      <w:r w:rsidDel="00000000" w:rsidR="00000000" w:rsidRPr="00000000">
        <w:rPr>
          <w:b w:val="1"/>
          <w:rtl w:val="0"/>
        </w:rPr>
        <w:t xml:space="preserve">What’s Backpressure?</w:t>
        <w:br w:type="textWrapping"/>
      </w:r>
    </w:p>
    <w:p w:rsidR="00000000" w:rsidDel="00000000" w:rsidP="00000000" w:rsidRDefault="00000000" w:rsidRPr="00000000" w14:paraId="000011C6">
      <w:pPr>
        <w:numPr>
          <w:ilvl w:val="1"/>
          <w:numId w:val="24"/>
        </w:numPr>
        <w:spacing w:after="0" w:afterAutospacing="0" w:before="0" w:beforeAutospacing="0" w:lineRule="auto"/>
        <w:ind w:left="1440" w:hanging="360"/>
      </w:pPr>
      <w:r w:rsidDel="00000000" w:rsidR="00000000" w:rsidRPr="00000000">
        <w:rPr>
          <w:rtl w:val="0"/>
        </w:rPr>
        <w:t xml:space="preserve">It happens when </w:t>
      </w:r>
      <w:r w:rsidDel="00000000" w:rsidR="00000000" w:rsidRPr="00000000">
        <w:rPr>
          <w:b w:val="1"/>
          <w:rtl w:val="0"/>
        </w:rPr>
        <w:t xml:space="preserve">Flink processes data slower</w:t>
      </w:r>
      <w:r w:rsidDel="00000000" w:rsidR="00000000" w:rsidRPr="00000000">
        <w:rPr>
          <w:rtl w:val="0"/>
        </w:rPr>
        <w:t xml:space="preserve"> than Kafka produces it.</w:t>
      </w:r>
    </w:p>
    <w:p w:rsidR="00000000" w:rsidDel="00000000" w:rsidP="00000000" w:rsidRDefault="00000000" w:rsidRPr="00000000" w14:paraId="000011C7">
      <w:pPr>
        <w:numPr>
          <w:ilvl w:val="1"/>
          <w:numId w:val="24"/>
        </w:numPr>
        <w:spacing w:after="0" w:afterAutospacing="0" w:before="0" w:beforeAutospacing="0" w:lineRule="auto"/>
        <w:ind w:left="1440" w:hanging="360"/>
      </w:pPr>
      <w:r w:rsidDel="00000000" w:rsidR="00000000" w:rsidRPr="00000000">
        <w:rPr>
          <w:rtl w:val="0"/>
        </w:rPr>
        <w:t xml:space="preserve">This leads to </w:t>
      </w:r>
      <w:r w:rsidDel="00000000" w:rsidR="00000000" w:rsidRPr="00000000">
        <w:rPr>
          <w:b w:val="1"/>
          <w:rtl w:val="0"/>
        </w:rPr>
        <w:t xml:space="preserve">increased memory usage</w:t>
      </w:r>
      <w:r w:rsidDel="00000000" w:rsidR="00000000" w:rsidRPr="00000000">
        <w:rPr>
          <w:rtl w:val="0"/>
        </w:rPr>
        <w:t xml:space="preserve"> and can </w:t>
      </w:r>
      <w:r w:rsidDel="00000000" w:rsidR="00000000" w:rsidRPr="00000000">
        <w:rPr>
          <w:b w:val="1"/>
          <w:rtl w:val="0"/>
        </w:rPr>
        <w:t xml:space="preserve">slow down or crash the job</w:t>
      </w:r>
      <w:r w:rsidDel="00000000" w:rsidR="00000000" w:rsidRPr="00000000">
        <w:rPr>
          <w:rtl w:val="0"/>
        </w:rPr>
        <w:t xml:space="preserve">.</w:t>
      </w:r>
    </w:p>
    <w:p w:rsidR="00000000" w:rsidDel="00000000" w:rsidP="00000000" w:rsidRDefault="00000000" w:rsidRPr="00000000" w14:paraId="000011C8">
      <w:pPr>
        <w:numPr>
          <w:ilvl w:val="0"/>
          <w:numId w:val="24"/>
        </w:numPr>
        <w:spacing w:after="0" w:afterAutospacing="0" w:before="0" w:beforeAutospacing="0" w:lineRule="auto"/>
        <w:ind w:left="720" w:hanging="360"/>
      </w:pPr>
      <w:r w:rsidDel="00000000" w:rsidR="00000000" w:rsidRPr="00000000">
        <w:rPr>
          <w:b w:val="1"/>
          <w:rtl w:val="0"/>
        </w:rPr>
        <w:t xml:space="preserve">How to Fix It?</w:t>
        <w:br w:type="textWrapping"/>
      </w:r>
    </w:p>
    <w:p w:rsidR="00000000" w:rsidDel="00000000" w:rsidP="00000000" w:rsidRDefault="00000000" w:rsidRPr="00000000" w14:paraId="000011C9">
      <w:pPr>
        <w:numPr>
          <w:ilvl w:val="1"/>
          <w:numId w:val="24"/>
        </w:numPr>
        <w:spacing w:after="0" w:afterAutospacing="0" w:before="0" w:beforeAutospacing="0" w:lineRule="auto"/>
        <w:ind w:left="1440" w:hanging="360"/>
      </w:pPr>
      <w:r w:rsidDel="00000000" w:rsidR="00000000" w:rsidRPr="00000000">
        <w:rPr>
          <w:rtl w:val="0"/>
        </w:rPr>
        <w:t xml:space="preserve">Adjust Kafka’s </w:t>
      </w:r>
      <w:r w:rsidDel="00000000" w:rsidR="00000000" w:rsidRPr="00000000">
        <w:rPr>
          <w:b w:val="1"/>
          <w:rtl w:val="0"/>
        </w:rPr>
        <w:t xml:space="preserve">consumer parallelism</w:t>
      </w:r>
      <w:r w:rsidDel="00000000" w:rsidR="00000000" w:rsidRPr="00000000">
        <w:rPr>
          <w:rtl w:val="0"/>
        </w:rPr>
        <w:t xml:space="preserve"> to </w:t>
      </w:r>
      <w:r w:rsidDel="00000000" w:rsidR="00000000" w:rsidRPr="00000000">
        <w:rPr>
          <w:b w:val="1"/>
          <w:rtl w:val="0"/>
        </w:rPr>
        <w:t xml:space="preserve">match the producer rate</w:t>
      </w:r>
      <w:r w:rsidDel="00000000" w:rsidR="00000000" w:rsidRPr="00000000">
        <w:rPr>
          <w:rtl w:val="0"/>
        </w:rPr>
        <w:t xml:space="preserve">.</w:t>
      </w:r>
    </w:p>
    <w:p w:rsidR="00000000" w:rsidDel="00000000" w:rsidP="00000000" w:rsidRDefault="00000000" w:rsidRPr="00000000" w14:paraId="000011CA">
      <w:pPr>
        <w:numPr>
          <w:ilvl w:val="1"/>
          <w:numId w:val="24"/>
        </w:numPr>
        <w:spacing w:after="0" w:afterAutospacing="0" w:before="0" w:beforeAutospacing="0" w:lineRule="auto"/>
        <w:ind w:left="1440" w:hanging="360"/>
      </w:pPr>
      <w:r w:rsidDel="00000000" w:rsidR="00000000" w:rsidRPr="00000000">
        <w:rPr>
          <w:b w:val="1"/>
          <w:rtl w:val="0"/>
        </w:rPr>
        <w:t xml:space="preserve">Increase partitions</w:t>
      </w:r>
      <w:r w:rsidDel="00000000" w:rsidR="00000000" w:rsidRPr="00000000">
        <w:rPr>
          <w:rtl w:val="0"/>
        </w:rPr>
        <w:t xml:space="preserve"> in Kafka to allow more parallel processing.</w:t>
      </w:r>
    </w:p>
    <w:p w:rsidR="00000000" w:rsidDel="00000000" w:rsidP="00000000" w:rsidRDefault="00000000" w:rsidRPr="00000000" w14:paraId="000011CB">
      <w:pPr>
        <w:numPr>
          <w:ilvl w:val="1"/>
          <w:numId w:val="24"/>
        </w:numPr>
        <w:spacing w:after="0" w:afterAutospacing="0" w:before="0" w:beforeAutospacing="0" w:lineRule="auto"/>
        <w:ind w:left="1440" w:hanging="360"/>
      </w:pPr>
      <w:r w:rsidDel="00000000" w:rsidR="00000000" w:rsidRPr="00000000">
        <w:rPr>
          <w:rtl w:val="0"/>
        </w:rPr>
        <w:t xml:space="preserve">Monitor </w:t>
      </w:r>
      <w:r w:rsidDel="00000000" w:rsidR="00000000" w:rsidRPr="00000000">
        <w:rPr>
          <w:b w:val="1"/>
          <w:rtl w:val="0"/>
        </w:rPr>
        <w:t xml:space="preserve">Flink metrics</w:t>
      </w:r>
      <w:r w:rsidDel="00000000" w:rsidR="00000000" w:rsidRPr="00000000">
        <w:rPr>
          <w:rtl w:val="0"/>
        </w:rPr>
        <w:t xml:space="preserve"> to detect backpressure.</w:t>
      </w:r>
    </w:p>
    <w:p w:rsidR="00000000" w:rsidDel="00000000" w:rsidP="00000000" w:rsidRDefault="00000000" w:rsidRPr="00000000" w14:paraId="000011CC">
      <w:pPr>
        <w:numPr>
          <w:ilvl w:val="0"/>
          <w:numId w:val="24"/>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env.set_parallelism(4)  # Adjust parallelism to avoid bottlenecks</w:t>
      </w:r>
      <w:r w:rsidDel="00000000" w:rsidR="00000000" w:rsidRPr="00000000">
        <w:rPr>
          <w:rtl w:val="0"/>
        </w:rPr>
      </w:r>
    </w:p>
    <w:sectPr>
      <w:headerReference r:id="rId322" w:type="default"/>
      <w:footerReference r:id="rId323" w:type="default"/>
      <w:type w:val="nextPage"/>
      <w:pgSz w:h="16834" w:w="11909" w:orient="portrait"/>
      <w:pgMar w:bottom="1440.0000000000002" w:top="1440.0000000000002" w:left="992.1259842519686" w:right="1377.6377952755909"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ora Sudindranath" w:id="0" w:date="2025-03-26T02:16:52Z">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option to resolving this issue is to add a "name: pg-network" parameter under the "networks" definition in docker-compose.yml. This forces docker-compose to use that name and not a name based on the project name (which, in this case is the directly "2_docker_sql").</w:t>
      </w:r>
    </w:p>
  </w:comment>
  <w:comment w:author="Krishna Parthasarathy" w:id="1" w:date="2025-01-19T09:08:09Z">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using conda works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Courier New"/>
  <w:font w:name="Times New Roman"/>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Int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Code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Mono">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Nova Mono">
    <w:embedRegular w:fontKey="{00000000-0000-0000-0000-000000000000}" r:id="rId2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D">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color w:val="00000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4"/>
      <w:numFmt w:val="decimal"/>
      <w:lvlText w:val="%1."/>
      <w:lvlJc w:val="left"/>
      <w:pPr>
        <w:ind w:left="425.19685039370086"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_GB"/>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sz w:val="36"/>
      <w:szCs w:val="3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oom.com/share/710e3297487b409d94df0e8da1c984ce" TargetMode="External"/><Relationship Id="rId190" Type="http://schemas.openxmlformats.org/officeDocument/2006/relationships/hyperlink" Target="http://csv.gz" TargetMode="External"/><Relationship Id="rId42" Type="http://schemas.openxmlformats.org/officeDocument/2006/relationships/hyperlink" Target="https://courses.datatalks.club/de-zoomcamp-2025/enrollment" TargetMode="External"/><Relationship Id="rId41" Type="http://schemas.openxmlformats.org/officeDocument/2006/relationships/hyperlink" Target="https://courses.datatalks.club/de-zoomcamp-2025/enrollment" TargetMode="External"/><Relationship Id="rId44" Type="http://schemas.openxmlformats.org/officeDocument/2006/relationships/hyperlink" Target="https://datatalks-club.slack.com/archives/C01FABYF2RG/p1705405136490529" TargetMode="External"/><Relationship Id="rId194" Type="http://schemas.openxmlformats.org/officeDocument/2006/relationships/hyperlink" Target="https://www.youtube.com/watch?v=Mork172sK_c&amp;t=22s&amp;ab_channel=Victoria" TargetMode="External"/><Relationship Id="rId43" Type="http://schemas.openxmlformats.org/officeDocument/2006/relationships/image" Target="media/image49.png"/><Relationship Id="rId193" Type="http://schemas.openxmlformats.org/officeDocument/2006/relationships/hyperlink" Target="https://github.com/DataTalksClub/data-engineering-zoomcamp/blob/main/03-data-warehouse/extras/web_to_gcs.py" TargetMode="External"/><Relationship Id="rId46" Type="http://schemas.openxmlformats.org/officeDocument/2006/relationships/hyperlink" Target="https://datatalks-club.slack.com/archives/C04J4U9NK46" TargetMode="External"/><Relationship Id="rId192" Type="http://schemas.openxmlformats.org/officeDocument/2006/relationships/hyperlink" Target="https://pandas.pydata.org/docs/user_guide/integer_na.html" TargetMode="External"/><Relationship Id="rId45" Type="http://schemas.openxmlformats.org/officeDocument/2006/relationships/hyperlink" Target="https://www.youtube.com/watch?v=ae-CV2KfoN0&amp;list=PL3MmuxUbc_hJed7dXYoJw8DoCuVHhGEQb" TargetMode="External"/><Relationship Id="rId191" Type="http://schemas.openxmlformats.org/officeDocument/2006/relationships/hyperlink" Target="https://pandas.pydata.org/docs/reference/api/pandas.read_csv.html" TargetMode="External"/><Relationship Id="rId48" Type="http://schemas.openxmlformats.org/officeDocument/2006/relationships/hyperlink" Target="https://github.com/DataTalksClub/nyc-tlc-data" TargetMode="External"/><Relationship Id="rId187" Type="http://schemas.openxmlformats.org/officeDocument/2006/relationships/hyperlink" Target="http://github.com/" TargetMode="External"/><Relationship Id="rId47" Type="http://schemas.openxmlformats.org/officeDocument/2006/relationships/hyperlink" Target="https://calendar.google.com/calendar/?cid=ZXIxcjA1M3ZlYjJpcXU0dTFmaG02MzVxMG9AZ3JvdXAuY2FsZW5kYXIuZ29vZ2xlLmNvbQ" TargetMode="External"/><Relationship Id="rId186" Type="http://schemas.openxmlformats.org/officeDocument/2006/relationships/hyperlink" Target="https://datatalks-club.slack.com/archives/C01FABYF2RG/p1708030955851629" TargetMode="External"/><Relationship Id="rId185" Type="http://schemas.openxmlformats.org/officeDocument/2006/relationships/hyperlink" Target="https://youtu.be/J0XCDyKiU64?si=2CTg3H63wyJTf5Vy&amp;t=102" TargetMode="External"/><Relationship Id="rId49" Type="http://schemas.openxmlformats.org/officeDocument/2006/relationships/hyperlink" Target="https://github.com/DataTalksClub/data-engineering-zoomcamp/tree/main/cohorts/2022" TargetMode="External"/><Relationship Id="rId184" Type="http://schemas.openxmlformats.org/officeDocument/2006/relationships/hyperlink" Target="https://github.com/DataTalksClub/data-engineering-zoomcamp/blob/main/04-analytics-engineering/dbt_cloud_setup.md" TargetMode="External"/><Relationship Id="rId189" Type="http://schemas.openxmlformats.org/officeDocument/2006/relationships/hyperlink" Target="https://github.com/sebastian2296/data-engineering-zoomcamp/blob/main/week_4_analytics_engineering/web_to_gcs.py" TargetMode="External"/><Relationship Id="rId188" Type="http://schemas.openxmlformats.org/officeDocument/2006/relationships/hyperlink" Target="https://docs.getdbt.com/docs/deploy/ci-jobs#prerequisites" TargetMode="External"/><Relationship Id="rId31" Type="http://schemas.openxmlformats.org/officeDocument/2006/relationships/hyperlink" Target="https://calendar.google.com/calendar/?cid=ZXIxcjA1M3ZlYjJpcXU0dTFmaG02MzVxMG9AZ3JvdXAuY2FsZW5kYXIuZ29vZ2xlLmNvbQ" TargetMode="External"/><Relationship Id="rId30" Type="http://schemas.openxmlformats.org/officeDocument/2006/relationships/hyperlink" Target="https://courses.datatalks.club/de-zoomcamp-2025/" TargetMode="External"/><Relationship Id="rId33" Type="http://schemas.openxmlformats.org/officeDocument/2006/relationships/hyperlink" Target="https://datatalks-club.slack.com/archives/C01FABYF2RG/p1705400632457179" TargetMode="External"/><Relationship Id="rId183" Type="http://schemas.openxmlformats.org/officeDocument/2006/relationships/hyperlink" Target="https://docs.getdbt.com/docs/cloud/git/import-a-project-by-git-url" TargetMode="External"/><Relationship Id="rId32" Type="http://schemas.openxmlformats.org/officeDocument/2006/relationships/hyperlink" Target="https://docs.google.com/spreadsheets/d/e/2PACX-1vQACMLuutV5rvXg5qICuJGL-yZqIV0FBD84CxPdC5eZHf8TfzB-CJT_3Mo7U7oGVTXmSihPgQxuuoku/pubhtml" TargetMode="External"/><Relationship Id="rId182" Type="http://schemas.openxmlformats.org/officeDocument/2006/relationships/image" Target="media/image35.png"/><Relationship Id="rId35" Type="http://schemas.openxmlformats.org/officeDocument/2006/relationships/image" Target="media/image67.png"/><Relationship Id="rId181" Type="http://schemas.openxmlformats.org/officeDocument/2006/relationships/hyperlink" Target="https://docs.docker.com/desktop/features/vmm/" TargetMode="External"/><Relationship Id="rId34" Type="http://schemas.openxmlformats.org/officeDocument/2006/relationships/hyperlink" Target="https://datatalks-club.slack.com/archives/C01FABYF2RG/p1705402507285759" TargetMode="External"/><Relationship Id="rId180" Type="http://schemas.openxmlformats.org/officeDocument/2006/relationships/hyperlink" Target="https://cloud.google.com/bigquery/docs/tables-intro" TargetMode="External"/><Relationship Id="rId37" Type="http://schemas.openxmlformats.org/officeDocument/2006/relationships/hyperlink" Target="https://datatalks-club.slack.com/archives/C01FABYF2RG/p1706846846359379?thread_ts=1706825019.546229&amp;cid=C01FABYF2RG" TargetMode="External"/><Relationship Id="rId176" Type="http://schemas.openxmlformats.org/officeDocument/2006/relationships/image" Target="media/image16.png"/><Relationship Id="rId297" Type="http://schemas.openxmlformats.org/officeDocument/2006/relationships/hyperlink" Target="https://stackoverflow.com/questions/63941429/user-not-authorized-to-act-as-service-account-when-using-workload-identity" TargetMode="External"/><Relationship Id="rId36" Type="http://schemas.openxmlformats.org/officeDocument/2006/relationships/hyperlink" Target="https://courses.datatalks.club/de-zoomcamp-2025/leaderboard" TargetMode="External"/><Relationship Id="rId175" Type="http://schemas.openxmlformats.org/officeDocument/2006/relationships/image" Target="media/image54.jpg"/><Relationship Id="rId296" Type="http://schemas.openxmlformats.org/officeDocument/2006/relationships/hyperlink" Target="https://airflow.apache.org/docs/apache-airflow-providers-google/stable/_modules/airflow/providers/google/cloud/operators/dataproc.html" TargetMode="External"/><Relationship Id="rId39" Type="http://schemas.openxmlformats.org/officeDocument/2006/relationships/hyperlink" Target="https://datatalks-club.slack.com/archives/C01FABYF2RG/p1706846846359379?thread_ts=1706825019.546229&amp;cid=C01FABYF2RG" TargetMode="External"/><Relationship Id="rId174" Type="http://schemas.openxmlformats.org/officeDocument/2006/relationships/image" Target="media/image46.jpg"/><Relationship Id="rId295" Type="http://schemas.openxmlformats.org/officeDocument/2006/relationships/hyperlink" Target="https://airflow.apache.org/docs/apache-airflow-providers-google/stable/_api/airflow/providers/google/cloud/operators/dataproc/index.html" TargetMode="External"/><Relationship Id="rId38" Type="http://schemas.openxmlformats.org/officeDocument/2006/relationships/hyperlink" Target="https://datatalks-club.slack.com/archives/C01FABYF2RG/p1706846846359379?thread_ts=1706825019.546229&amp;cid=C01FABYF2RG" TargetMode="External"/><Relationship Id="rId173" Type="http://schemas.openxmlformats.org/officeDocument/2006/relationships/image" Target="media/image13.jpg"/><Relationship Id="rId294" Type="http://schemas.openxmlformats.org/officeDocument/2006/relationships/hyperlink" Target="https://github.com/sungchun12/airflow-toolkit/blob/95d40ac76122de337e1b1cdc8eed35ba1c3051ed/dags/examples/dbt_cloud_example.py" TargetMode="External"/><Relationship Id="rId179" Type="http://schemas.openxmlformats.org/officeDocument/2006/relationships/hyperlink" Target="https://cloud.google.com/bigquery/docs/external-tables" TargetMode="External"/><Relationship Id="rId178" Type="http://schemas.openxmlformats.org/officeDocument/2006/relationships/hyperlink" Target="https://cloud.google.com/bigquery/docs/partitioned-tables#limitations" TargetMode="External"/><Relationship Id="rId299" Type="http://schemas.openxmlformats.org/officeDocument/2006/relationships/image" Target="media/image24.png"/><Relationship Id="rId177" Type="http://schemas.openxmlformats.org/officeDocument/2006/relationships/image" Target="media/image23.png"/><Relationship Id="rId298" Type="http://schemas.openxmlformats.org/officeDocument/2006/relationships/image" Target="media/image6.png"/><Relationship Id="rId20" Type="http://schemas.openxmlformats.org/officeDocument/2006/relationships/hyperlink" Target="https://www.youtube.com/playlist?list=PL3MmuxUbc_hJjEePXIdE-LVUx_1ZZjYGW" TargetMode="External"/><Relationship Id="rId22" Type="http://schemas.openxmlformats.org/officeDocument/2006/relationships/hyperlink" Target="https://www.youtube.com/playlist?list=PLEK3H8YwZn1oPPShk2p5k3E9vO-gPnUCf" TargetMode="External"/><Relationship Id="rId21" Type="http://schemas.openxmlformats.org/officeDocument/2006/relationships/hyperlink" Target="https://www.youtube.com/playlist?list=PL3MmuxUbc_hJZdpLpRHp7dg6EOx828q6y" TargetMode="External"/><Relationship Id="rId24" Type="http://schemas.openxmlformats.org/officeDocument/2006/relationships/hyperlink" Target="https://datatalks-club.slack.com/archives/C01FABYF2RG/p1700600037721829" TargetMode="External"/><Relationship Id="rId23" Type="http://schemas.openxmlformats.org/officeDocument/2006/relationships/hyperlink" Target="https://datatalks-club.slack.com/archives/C01FABYF2RG/p1704887884640539" TargetMode="External"/><Relationship Id="rId26" Type="http://schemas.openxmlformats.org/officeDocument/2006/relationships/hyperlink" Target="https://t.me/dezoomcamp" TargetMode="External"/><Relationship Id="rId25" Type="http://schemas.openxmlformats.org/officeDocument/2006/relationships/hyperlink" Target="https://github.com/DataTalksClub/zoomcamp-analytics/tree/main/data/de-zoomcamp-2023" TargetMode="External"/><Relationship Id="rId28" Type="http://schemas.openxmlformats.org/officeDocument/2006/relationships/hyperlink" Target="https://calendar.google.com/calendar/?cid=ZXIxcjA1M3ZlYjJpcXU0dTFmaG02MzVxMG9AZ3JvdXAuY2FsZW5kYXIuZ29vZ2xlLmNvbQ" TargetMode="External"/><Relationship Id="rId27" Type="http://schemas.openxmlformats.org/officeDocument/2006/relationships/hyperlink" Target="https://datatalks-club.slack.com/archives/C01FABYF2RG" TargetMode="External"/><Relationship Id="rId29" Type="http://schemas.openxmlformats.org/officeDocument/2006/relationships/hyperlink" Target="https://www.youtube.com/c/DataTalksClub" TargetMode="External"/><Relationship Id="rId11" Type="http://schemas.openxmlformats.org/officeDocument/2006/relationships/hyperlink" Target="https://datatalks.club/blog/guide-to-free-online-courses-at-datatalks-club.html" TargetMode="External"/><Relationship Id="rId10" Type="http://schemas.openxmlformats.org/officeDocument/2006/relationships/hyperlink" Target="https://github.com/DataTalksClub/data-engineering-zoomcamp/blob/main/README.md#prerequisites" TargetMode="External"/><Relationship Id="rId13" Type="http://schemas.openxmlformats.org/officeDocument/2006/relationships/hyperlink" Target="https://www.youtube.com/playlist?list=PLEK3H8YwZn1oPPShk2p5k3E9vO-gPnUCf" TargetMode="External"/><Relationship Id="rId12" Type="http://schemas.openxmlformats.org/officeDocument/2006/relationships/hyperlink" Target="https://www.youtube.com/watch?v=R0JAFvDCmSY" TargetMode="External"/><Relationship Id="rId15" Type="http://schemas.openxmlformats.org/officeDocument/2006/relationships/hyperlink" Target="https://www.youtube.com/playlist?list=PL3MmuxUbc_hJed7dXYoJw8DoCuVHhGEQb" TargetMode="External"/><Relationship Id="rId198" Type="http://schemas.openxmlformats.org/officeDocument/2006/relationships/image" Target="media/image69.png"/><Relationship Id="rId14" Type="http://schemas.openxmlformats.org/officeDocument/2006/relationships/hyperlink" Target="https://github.com/DataTalksClub/data-engineering-zoomcamp/tree/main/cohorts" TargetMode="External"/><Relationship Id="rId197" Type="http://schemas.openxmlformats.org/officeDocument/2006/relationships/hyperlink" Target="https://learningdataengineering540969211.wordpress.com/dbt-cloud-and-bigquery-an-effort-to-try-and-resolve-location-issues/" TargetMode="External"/><Relationship Id="rId17" Type="http://schemas.openxmlformats.org/officeDocument/2006/relationships/hyperlink" Target="https://www.youtube.com/playlist?list=PL3MmuxUbc_hKVX8VnwWCPaWlIHf1qmg8s" TargetMode="External"/><Relationship Id="rId196" Type="http://schemas.openxmlformats.org/officeDocument/2006/relationships/hyperlink" Target="https://github.com/dbt-labs/dbt-bigquery/issues/19#issuecomment-635545315" TargetMode="External"/><Relationship Id="rId16" Type="http://schemas.openxmlformats.org/officeDocument/2006/relationships/hyperlink" Target="https://www.youtube.com/playlist?list=PL3MmuxUbc_hJed7dXYoJw8DoCuVHhGEQb" TargetMode="External"/><Relationship Id="rId195" Type="http://schemas.openxmlformats.org/officeDocument/2006/relationships/image" Target="media/image7.png"/><Relationship Id="rId19" Type="http://schemas.openxmlformats.org/officeDocument/2006/relationships/hyperlink" Target="https://www.youtube.com/playlist?list=PL3MmuxUbc_hKVX8VnwWCPaWlIHf1qmg8s" TargetMode="External"/><Relationship Id="rId18" Type="http://schemas.openxmlformats.org/officeDocument/2006/relationships/hyperlink" Target="https://www.youtube.com/playlist?list=PL3MmuxUbc_hKVX8VnwWCPaWlIHf1qmg8s" TargetMode="External"/><Relationship Id="rId199" Type="http://schemas.openxmlformats.org/officeDocument/2006/relationships/image" Target="media/image40.png"/><Relationship Id="rId84" Type="http://schemas.openxmlformats.org/officeDocument/2006/relationships/hyperlink" Target="https://pureinfotech.com/install-wsl-windows-11/" TargetMode="External"/><Relationship Id="rId83" Type="http://schemas.openxmlformats.org/officeDocument/2006/relationships/hyperlink" Target="https://pureinfotech.com/install-wsl-windows-11/" TargetMode="External"/><Relationship Id="rId86" Type="http://schemas.openxmlformats.org/officeDocument/2006/relationships/hyperlink" Target="about:blank" TargetMode="External"/><Relationship Id="rId85" Type="http://schemas.openxmlformats.org/officeDocument/2006/relationships/hyperlink" Target="https://imgur.com/CfESyNt" TargetMode="External"/><Relationship Id="rId88" Type="http://schemas.openxmlformats.org/officeDocument/2006/relationships/hyperlink" Target="https://medium.com/@vivekslair/setting-up-docker-in-macos-ee36d37b3be2" TargetMode="External"/><Relationship Id="rId150" Type="http://schemas.openxmlformats.org/officeDocument/2006/relationships/hyperlink" Target="https://kestra.io/docs/how-to-guides/google-credentials#add-service-account-as-a-secret" TargetMode="External"/><Relationship Id="rId271" Type="http://schemas.openxmlformats.org/officeDocument/2006/relationships/hyperlink" Target="https://cloud.google.com/storage/docs/gsutil_install" TargetMode="External"/><Relationship Id="rId87" Type="http://schemas.openxmlformats.org/officeDocument/2006/relationships/hyperlink" Target="https://stackoverflow.com/a/49965690" TargetMode="External"/><Relationship Id="rId270" Type="http://schemas.openxmlformats.org/officeDocument/2006/relationships/hyperlink" Target="https://cloud.google.com/dataproc/pricing#on_gke_pricing" TargetMode="External"/><Relationship Id="rId89" Type="http://schemas.openxmlformats.org/officeDocument/2006/relationships/hyperlink" Target="https://stackoverflow.com/questions/48522615/docker-error-invalid-reference-format-repository-name-must-be-lowercase" TargetMode="External"/><Relationship Id="rId80" Type="http://schemas.openxmlformats.org/officeDocument/2006/relationships/hyperlink" Target="https://docs.docker.com/desktop/install/windows-install/" TargetMode="External"/><Relationship Id="rId82" Type="http://schemas.openxmlformats.org/officeDocument/2006/relationships/hyperlink" Target="https://www.c-sharpcorner.com/article/install-and-configured-docker-desktop-in-windows-10/" TargetMode="External"/><Relationship Id="rId81" Type="http://schemas.openxmlformats.org/officeDocument/2006/relationships/hyperlink" Target="https://imgur.com/vsVUAz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kestra.io/docs/administrator-guide/purge" TargetMode="External"/><Relationship Id="rId4" Type="http://schemas.openxmlformats.org/officeDocument/2006/relationships/fontTable" Target="fontTable.xml"/><Relationship Id="rId148" Type="http://schemas.openxmlformats.org/officeDocument/2006/relationships/hyperlink" Target="https://stackoverflow.com/questions/64781245/permission-denied-var-lib-pgadmin-sessions-in-docker" TargetMode="External"/><Relationship Id="rId269" Type="http://schemas.openxmlformats.org/officeDocument/2006/relationships/hyperlink" Target="https://stackoverflow.com/a/59038704/22748533" TargetMode="External"/><Relationship Id="rId9" Type="http://schemas.openxmlformats.org/officeDocument/2006/relationships/hyperlink" Target="https://t.me/dezoomcamp" TargetMode="External"/><Relationship Id="rId143" Type="http://schemas.openxmlformats.org/officeDocument/2006/relationships/image" Target="media/image5.png"/><Relationship Id="rId264" Type="http://schemas.openxmlformats.org/officeDocument/2006/relationships/image" Target="media/image38.png"/><Relationship Id="rId142" Type="http://schemas.openxmlformats.org/officeDocument/2006/relationships/hyperlink" Target="mailto:admin@admin.com" TargetMode="External"/><Relationship Id="rId263" Type="http://schemas.openxmlformats.org/officeDocument/2006/relationships/hyperlink" Target="https://stackoverflow.com/questions/76404811/attributeerror-dataframe-object-has-no-attribute-iteritems" TargetMode="External"/><Relationship Id="rId141" Type="http://schemas.openxmlformats.org/officeDocument/2006/relationships/hyperlink" Target="mailto:admin@admin.com" TargetMode="External"/><Relationship Id="rId262" Type="http://schemas.openxmlformats.org/officeDocument/2006/relationships/hyperlink" Target="http://tbl_small.to/" TargetMode="External"/><Relationship Id="rId140" Type="http://schemas.openxmlformats.org/officeDocument/2006/relationships/hyperlink" Target="https://releases.hashicorp.com/terraform/1.1.3/terraform_1.1.3_linux_amd64.zip" TargetMode="External"/><Relationship Id="rId261" Type="http://schemas.openxmlformats.org/officeDocument/2006/relationships/hyperlink" Target="https://cloud.google.com/dataproc/docs/concepts/connectors/cloud-storage#clusters" TargetMode="External"/><Relationship Id="rId5" Type="http://schemas.openxmlformats.org/officeDocument/2006/relationships/numbering" Target="numbering.xml"/><Relationship Id="rId147" Type="http://schemas.openxmlformats.org/officeDocument/2006/relationships/hyperlink" Target="https://github.com/kestra-io/kestra" TargetMode="External"/><Relationship Id="rId268" Type="http://schemas.openxmlformats.org/officeDocument/2006/relationships/image" Target="media/image36.png"/><Relationship Id="rId6" Type="http://schemas.openxmlformats.org/officeDocument/2006/relationships/styles" Target="styles.xml"/><Relationship Id="rId146" Type="http://schemas.openxmlformats.org/officeDocument/2006/relationships/hyperlink" Target="https://docs.google.com/document/d/1CkHVelbYYTMbwuj2eurNIwWVqXWzH-9-AqKETD9IC3I/edit?tab=t.0" TargetMode="External"/><Relationship Id="rId267" Type="http://schemas.openxmlformats.org/officeDocument/2006/relationships/hyperlink" Target="https://github.com/cdarlint/winutils/issues/20" TargetMode="External"/><Relationship Id="rId7" Type="http://schemas.openxmlformats.org/officeDocument/2006/relationships/hyperlink" Target="https://datatalks.club/blog/guide-to-free-online-courses-at-datatalks-club.html" TargetMode="External"/><Relationship Id="rId145" Type="http://schemas.openxmlformats.org/officeDocument/2006/relationships/hyperlink" Target="https://docs.google.com/document/d/1-BwPAsyDH_mAsn8HH5z_eNYVyBMAtawJRjHHsjEKHyY/edit?usp=sharing" TargetMode="External"/><Relationship Id="rId266" Type="http://schemas.openxmlformats.org/officeDocument/2006/relationships/hyperlink" Target="https://github.com/cdarlint/winutils/tree/master/hadoop-3.0.1/bin" TargetMode="External"/><Relationship Id="rId8" Type="http://schemas.openxmlformats.org/officeDocument/2006/relationships/hyperlink" Target="https://airtable.com/shr6oVXeQvSI5HuWD" TargetMode="External"/><Relationship Id="rId144" Type="http://schemas.openxmlformats.org/officeDocument/2006/relationships/hyperlink" Target="https://docs.google.com/document/d/1K_LJ9RhAORQk3z4Qf_tfGQCDbu8wUWzru62IUscgiGU/edit?usp=sharing" TargetMode="External"/><Relationship Id="rId265" Type="http://schemas.openxmlformats.org/officeDocument/2006/relationships/image" Target="media/image61.png"/><Relationship Id="rId73" Type="http://schemas.openxmlformats.org/officeDocument/2006/relationships/hyperlink" Target="https://s3.amazonaws.com/nyc-tlc/misc/taxi+_zone_lookup.csv" TargetMode="External"/><Relationship Id="rId72" Type="http://schemas.openxmlformats.org/officeDocument/2006/relationships/hyperlink" Target="https://pypi.org/project/requests/" TargetMode="External"/><Relationship Id="rId75" Type="http://schemas.openxmlformats.org/officeDocument/2006/relationships/hyperlink" Target="https://docs.github.com/en/codespaces/managing-your-codespaces/managing-your-account-specific-secrets-for-github-codespaces#about-secrets-for-github-codespaces" TargetMode="External"/><Relationship Id="rId74" Type="http://schemas.openxmlformats.org/officeDocument/2006/relationships/hyperlink" Target="https://s3.amazonaws.com/nyc-tlc/trip+data/yellow_tripdata_2021-01.csv" TargetMode="External"/><Relationship Id="rId77" Type="http://schemas.openxmlformats.org/officeDocument/2006/relationships/hyperlink" Target="https://www.c-sharpcorner.com/article/install-and-configured-docker-desktop-in-windows-10/" TargetMode="External"/><Relationship Id="rId260" Type="http://schemas.openxmlformats.org/officeDocument/2006/relationships/hyperlink" Target="https://datatalks-club.slack.com/archives/C01FABYF2RG/p1646013709648279?thread_ts=1646008578.136059&amp;cid=C01FABYF2RG" TargetMode="External"/><Relationship Id="rId76" Type="http://schemas.openxmlformats.org/officeDocument/2006/relationships/hyperlink" Target="https://docs.docker.com/desktop/install/windows-install/" TargetMode="External"/><Relationship Id="rId79" Type="http://schemas.openxmlformats.org/officeDocument/2006/relationships/hyperlink" Target="https://github.com/microsoft/WSL/issues/5393" TargetMode="External"/><Relationship Id="rId78" Type="http://schemas.openxmlformats.org/officeDocument/2006/relationships/hyperlink" Target="https://pureinfotech.com/install-wsl-windows-11/" TargetMode="External"/><Relationship Id="rId71" Type="http://schemas.openxmlformats.org/officeDocument/2006/relationships/hyperlink" Target="https://chocolatey.org/" TargetMode="External"/><Relationship Id="rId70" Type="http://schemas.openxmlformats.org/officeDocument/2006/relationships/hyperlink" Target="https://brew.sh/" TargetMode="External"/><Relationship Id="rId139" Type="http://schemas.openxmlformats.org/officeDocument/2006/relationships/hyperlink" Target="https://github.com/hashicorp/terraform/issues/14513" TargetMode="External"/><Relationship Id="rId138" Type="http://schemas.openxmlformats.org/officeDocument/2006/relationships/hyperlink" Target="https://techcommunity.microsoft.com/t5/azure-developer-community-blog/configuring-terraform-on-windows-10-linux-sub-system/ba-p/393845" TargetMode="External"/><Relationship Id="rId259" Type="http://schemas.openxmlformats.org/officeDocument/2006/relationships/hyperlink" Target="https://github.com/GoogleCloudDataproc/spark-bigquery-connector" TargetMode="External"/><Relationship Id="rId137" Type="http://schemas.openxmlformats.org/officeDocument/2006/relationships/image" Target="media/image44.png"/><Relationship Id="rId258" Type="http://schemas.openxmlformats.org/officeDocument/2006/relationships/hyperlink" Target="https://sparkbyexamples.com/pyspark/pyspark-exception-java-gateway-process-exited-before-sending-the-driver-its-port-number/" TargetMode="External"/><Relationship Id="rId132" Type="http://schemas.openxmlformats.org/officeDocument/2006/relationships/hyperlink" Target="https://www.youtube.com/watch?v=ae-CV2KfoN0&amp;list=PL3MmuxUbc_hJed7dXYoJw8DoCuVHhGEQb" TargetMode="External"/><Relationship Id="rId253" Type="http://schemas.openxmlformats.org/officeDocument/2006/relationships/image" Target="media/image55.png"/><Relationship Id="rId131" Type="http://schemas.openxmlformats.org/officeDocument/2006/relationships/hyperlink" Target="https://github.com/DataTalksClub/data-engineering-zoomcamp/blob/main/week_1_basics_n_setup/1_terraform_gcp/windows.md" TargetMode="External"/><Relationship Id="rId252" Type="http://schemas.openxmlformats.org/officeDocument/2006/relationships/hyperlink" Target="https://spark.apache.org/docs/latest/api/python/getting_started/install.html" TargetMode="External"/><Relationship Id="rId130" Type="http://schemas.openxmlformats.org/officeDocument/2006/relationships/image" Target="media/image63.png"/><Relationship Id="rId251" Type="http://schemas.openxmlformats.org/officeDocument/2006/relationships/hyperlink" Target="https://www.youtube.com/watch?v=yFem0Pu0gC8" TargetMode="External"/><Relationship Id="rId250" Type="http://schemas.openxmlformats.org/officeDocument/2006/relationships/hyperlink" Target="https://github.com/Stephenlaye2/winutils3.3.0" TargetMode="External"/><Relationship Id="rId136" Type="http://schemas.openxmlformats.org/officeDocument/2006/relationships/image" Target="media/image3.png"/><Relationship Id="rId257" Type="http://schemas.openxmlformats.org/officeDocument/2006/relationships/hyperlink" Target="https://databricks.com/glossary/what-is-spark-sql#:~:text=Spark%20SQL%20is%20a%20Spark,on%20existing%20deployments%20and%20data" TargetMode="External"/><Relationship Id="rId135" Type="http://schemas.openxmlformats.org/officeDocument/2006/relationships/image" Target="media/image53.png"/><Relationship Id="rId256" Type="http://schemas.openxmlformats.org/officeDocument/2006/relationships/hyperlink" Target="https://spark.apache.org/docs/latest/api/sql/index.html" TargetMode="External"/><Relationship Id="rId134" Type="http://schemas.openxmlformats.org/officeDocument/2006/relationships/image" Target="media/image37.png"/><Relationship Id="rId255" Type="http://schemas.openxmlformats.org/officeDocument/2006/relationships/hyperlink" Target="https://speedysense.com/install-jupyter-notebook-on-ubuntu-20-04/" TargetMode="External"/><Relationship Id="rId133" Type="http://schemas.openxmlformats.org/officeDocument/2006/relationships/image" Target="media/image17.png"/><Relationship Id="rId254" Type="http://schemas.openxmlformats.org/officeDocument/2006/relationships/hyperlink" Target="https://learningdataengineering540969211.wordpress.com/2022/02/24/week-5-de-zoomcamp-5-2-1-installing-spark-on-linux/" TargetMode="External"/><Relationship Id="rId62" Type="http://schemas.openxmlformats.org/officeDocument/2006/relationships/hyperlink" Target="https://github.com/DataTalksClub/nyc-tlc-data" TargetMode="External"/><Relationship Id="rId61" Type="http://schemas.openxmlformats.org/officeDocument/2006/relationships/image" Target="media/image19.png"/><Relationship Id="rId64" Type="http://schemas.openxmlformats.org/officeDocument/2006/relationships/hyperlink" Target="https://linuxize.com/post/how-to-unzip-gz-file/" TargetMode="External"/><Relationship Id="rId63" Type="http://schemas.openxmlformats.org/officeDocument/2006/relationships/hyperlink" Target="https://github.com/DataTalksClub/nyc-tlc-data/releases/download/yellow/yellow_tripdata_2021-01.csv.gz" TargetMode="External"/><Relationship Id="rId66" Type="http://schemas.openxmlformats.org/officeDocument/2006/relationships/hyperlink" Target="https://github.com/DataTalksClub/nyc-tlc-data/releases/download/yellow/yellow_tripdata_2021-01.csv.gz" TargetMode="External"/><Relationship Id="rId172" Type="http://schemas.openxmlformats.org/officeDocument/2006/relationships/hyperlink" Target="https://stackoverflow.com/questions/60941726/can-bigquery-api-overwrite-existing-table-view-with-create-table-tables-inser" TargetMode="External"/><Relationship Id="rId293" Type="http://schemas.openxmlformats.org/officeDocument/2006/relationships/hyperlink" Target="https://docs.getdbt.com/blog/dbt-airflow-spiritual-alignment" TargetMode="External"/><Relationship Id="rId65" Type="http://schemas.openxmlformats.org/officeDocument/2006/relationships/hyperlink" Target="https://www.youtube.com/watch?v=B1WwATwf-vY&amp;list=PL3MmuxUbc_hJed7dXYoJw8DoCuVHhGEQb" TargetMode="External"/><Relationship Id="rId171" Type="http://schemas.openxmlformats.org/officeDocument/2006/relationships/hyperlink" Target="https://cloud.google.com/bigquery/docs/external-data-cloud-storage" TargetMode="External"/><Relationship Id="rId292" Type="http://schemas.openxmlformats.org/officeDocument/2006/relationships/hyperlink" Target="https://github.com/DataTalksClub/data-engineering-zoomcamp/blob/main/projects/datasets.md" TargetMode="External"/><Relationship Id="rId68" Type="http://schemas.openxmlformats.org/officeDocument/2006/relationships/hyperlink" Target="https://www1.nyc.gov/assets/tlc/downloads/pdf/data_dictionary_trip_records_yellow.pdf" TargetMode="External"/><Relationship Id="rId170" Type="http://schemas.openxmlformats.org/officeDocument/2006/relationships/hyperlink" Target="https://www.reddit.com/r/bigquery/comments/16aoq0u/parquet_timestamp_to_bq_coming_across_as_int/?share_id=YXqCs5Jl6hQcw-kg6-VgF&amp;utm_content=1&amp;utm_medium=ios_app&amp;utm_name=ioscss&amp;utm_source=share&amp;utm_term=1" TargetMode="External"/><Relationship Id="rId291" Type="http://schemas.openxmlformats.org/officeDocument/2006/relationships/hyperlink" Target="https://github.com/DataTalksClub/data-engineering-zoomcamp/tree/main/week_7_project#peer-review-criteria" TargetMode="External"/><Relationship Id="rId67" Type="http://schemas.openxmlformats.org/officeDocument/2006/relationships/hyperlink" Target="https://github.com/DataTalksClub/nyc-tlc-data/releases/download/yellow/yellow_tripdata_2021-01.csv.gz" TargetMode="External"/><Relationship Id="rId290" Type="http://schemas.openxmlformats.org/officeDocument/2006/relationships/hyperlink" Target="https://confluent.cloud/" TargetMode="External"/><Relationship Id="rId60" Type="http://schemas.openxmlformats.org/officeDocument/2006/relationships/hyperlink" Target="https://www1.nyc.gov/site/tlc/about/tlc-trip-record-data.page" TargetMode="External"/><Relationship Id="rId165" Type="http://schemas.openxmlformats.org/officeDocument/2006/relationships/image" Target="media/image34.png"/><Relationship Id="rId286" Type="http://schemas.openxmlformats.org/officeDocument/2006/relationships/image" Target="media/image66.png"/><Relationship Id="rId69" Type="http://schemas.openxmlformats.org/officeDocument/2006/relationships/hyperlink" Target="https://www1.nyc.gov/assets/tlc/downloads/pdf/data_dictionary_trip_records_green.pdf" TargetMode="External"/><Relationship Id="rId164" Type="http://schemas.openxmlformats.org/officeDocument/2006/relationships/image" Target="media/image70.png"/><Relationship Id="rId285" Type="http://schemas.openxmlformats.org/officeDocument/2006/relationships/hyperlink" Target="https://stackoverflow.com/a/66527032" TargetMode="External"/><Relationship Id="rId163" Type="http://schemas.openxmlformats.org/officeDocument/2006/relationships/image" Target="media/image21.png"/><Relationship Id="rId284" Type="http://schemas.openxmlformats.org/officeDocument/2006/relationships/hyperlink" Target="https://github.com/DataTalksClub/data-engineering-zoomcamp/tree/main/06-streaming/python/redpanda_example" TargetMode="External"/><Relationship Id="rId162" Type="http://schemas.openxmlformats.org/officeDocument/2006/relationships/hyperlink" Target="https://datatalks-club.slack.com/archives/C01FABYF2RG/p1676034803779649" TargetMode="External"/><Relationship Id="rId283" Type="http://schemas.openxmlformats.org/officeDocument/2006/relationships/hyperlink" Target="https://www.youtube.com/watch?v=BgAlVknDFlQ&amp;list=PL3MmuxUbc_hJed7dXYoJw8DoCuVHhGEQb&amp;index=80" TargetMode="External"/><Relationship Id="rId169" Type="http://schemas.openxmlformats.org/officeDocument/2006/relationships/hyperlink" Target="https://stackoverflow.com/questions/57798479/editing-parquet-files-with-python-causes-errors-to-datetime-format" TargetMode="External"/><Relationship Id="rId168" Type="http://schemas.openxmlformats.org/officeDocument/2006/relationships/hyperlink" Target="https://stackoverflow.com/questions/48314880/are-parquet-file-created-with-pyarrow-vs-pyspark-compatible" TargetMode="External"/><Relationship Id="rId289" Type="http://schemas.openxmlformats.org/officeDocument/2006/relationships/image" Target="media/image68.png"/><Relationship Id="rId167" Type="http://schemas.openxmlformats.org/officeDocument/2006/relationships/image" Target="media/image65.png"/><Relationship Id="rId288" Type="http://schemas.openxmlformats.org/officeDocument/2006/relationships/image" Target="media/image41.png"/><Relationship Id="rId166" Type="http://schemas.openxmlformats.org/officeDocument/2006/relationships/image" Target="media/image73.png"/><Relationship Id="rId287" Type="http://schemas.openxmlformats.org/officeDocument/2006/relationships/image" Target="media/image59.png"/><Relationship Id="rId51" Type="http://schemas.openxmlformats.org/officeDocument/2006/relationships/hyperlink" Target="https://stackoverflow.com/help/how-to-ask" TargetMode="External"/><Relationship Id="rId50" Type="http://schemas.openxmlformats.org/officeDocument/2006/relationships/hyperlink" Target="https://github.com/DataTalksClub/data-engineering-zoomcamp/blob/main/awesome-data-engineering.md" TargetMode="External"/><Relationship Id="rId53" Type="http://schemas.openxmlformats.org/officeDocument/2006/relationships/hyperlink" Target="https://www.atlassian.com/git/tutorials/setting-up-a-repository" TargetMode="External"/><Relationship Id="rId52" Type="http://schemas.openxmlformats.org/officeDocument/2006/relationships/hyperlink" Target="https://www.youtube.com/watch?v=CKcqniGu3tA" TargetMode="External"/><Relationship Id="rId55" Type="http://schemas.openxmlformats.org/officeDocument/2006/relationships/hyperlink" Target="https://dangitgit.com/" TargetMode="External"/><Relationship Id="rId161" Type="http://schemas.openxmlformats.org/officeDocument/2006/relationships/image" Target="media/image29.png"/><Relationship Id="rId282" Type="http://schemas.openxmlformats.org/officeDocument/2006/relationships/hyperlink" Target="https://github.com/robinhood/faust" TargetMode="External"/><Relationship Id="rId54" Type="http://schemas.openxmlformats.org/officeDocument/2006/relationships/hyperlink" Target="https://www.atlassian.com/git/tutorials/saving-changes/gitignore" TargetMode="External"/><Relationship Id="rId160" Type="http://schemas.openxmlformats.org/officeDocument/2006/relationships/hyperlink" Target="https://github.com/DataTalksClub/nyc-tlc-data/releases/download/fhv/%7Bdataset_file%7D.csv.gz" TargetMode="External"/><Relationship Id="rId281" Type="http://schemas.openxmlformats.org/officeDocument/2006/relationships/hyperlink" Target="https://www.youtube.com/watch?v=5hRJ8-6Fpyk&amp;list=PL3MmuxUbc_hJed7dXYoJw8DoCuVHhGEQb&amp;index=79" TargetMode="External"/><Relationship Id="rId57" Type="http://schemas.openxmlformats.org/officeDocument/2006/relationships/hyperlink" Target="https://wslutiliti.es/wslu/install.html" TargetMode="External"/><Relationship Id="rId280" Type="http://schemas.openxmlformats.org/officeDocument/2006/relationships/hyperlink" Target="https://raw.githubusercontent.com/DataTalksClub/data-engineering-zoomcamp/2bd33e89906181e424f7b12a299b70b19b7cfcd5/week_6_stream_processing/python/resources/rides.csv" TargetMode="External"/><Relationship Id="rId56" Type="http://schemas.openxmlformats.org/officeDocument/2006/relationships/hyperlink" Target="https://stackoverflow.com/questions/36814642/visual-studio-code-convert-spaces-to-tabs" TargetMode="External"/><Relationship Id="rId159" Type="http://schemas.openxmlformats.org/officeDocument/2006/relationships/image" Target="media/image74.png"/><Relationship Id="rId59" Type="http://schemas.openxmlformats.org/officeDocument/2006/relationships/hyperlink" Target="https://github.com/DataTalksClub/data-engineering-zoomcamp/blob/main/certificates.md" TargetMode="External"/><Relationship Id="rId154" Type="http://schemas.openxmlformats.org/officeDocument/2006/relationships/hyperlink" Target="https://github.com/DataTalksClub/data-engineering-zoomcamp/blob/main/02-workflow-orchestration/flows/05_gcp_setup.yaml" TargetMode="External"/><Relationship Id="rId275" Type="http://schemas.openxmlformats.org/officeDocument/2006/relationships/hyperlink" Target="http://spark-exec.southamerica-east1-c.c.de-zoomcamp-25-449418.internal:4041/" TargetMode="External"/><Relationship Id="rId58" Type="http://schemas.openxmlformats.org/officeDocument/2006/relationships/hyperlink" Target="https://cloud.google.com/architecture/chrome-desktop-remote-on-compute-engine?hl=en" TargetMode="External"/><Relationship Id="rId153" Type="http://schemas.openxmlformats.org/officeDocument/2006/relationships/hyperlink" Target="https://www.youtube.com/watch?v=nKqjjLJ7YXs&amp;list=PL3MmuxUbc_hJed7dXYoJw8DoCuVHhGEQb&amp;index=23" TargetMode="External"/><Relationship Id="rId274" Type="http://schemas.openxmlformats.org/officeDocument/2006/relationships/hyperlink" Target="https://docs.brew.sh/Installation" TargetMode="External"/><Relationship Id="rId152" Type="http://schemas.openxmlformats.org/officeDocument/2006/relationships/hyperlink" Target="https://github.com/DataTalksClub/data-engineering-zoomcamp/blob/main/02-workflow-orchestration/flows/05_gcp_setup.yaml" TargetMode="External"/><Relationship Id="rId273" Type="http://schemas.openxmlformats.org/officeDocument/2006/relationships/hyperlink" Target="https://github.com/DataTalksClub/data-engineering-zoomcamp/blob/main/05-batch/setup/macos.md#installing-java" TargetMode="External"/><Relationship Id="rId151" Type="http://schemas.openxmlformats.org/officeDocument/2006/relationships/hyperlink" Target="https://www.youtube.com/watch?v=nKqjjLJ7YXs&amp;list=PL3MmuxUbc_hJed7dXYoJw8DoCuVHhGEQb&amp;index=23" TargetMode="External"/><Relationship Id="rId272" Type="http://schemas.openxmlformats.org/officeDocument/2006/relationships/image" Target="media/image12.png"/><Relationship Id="rId158" Type="http://schemas.openxmlformats.org/officeDocument/2006/relationships/hyperlink" Target="https://pandas.pydata.org/docs/user_guide/integer_na.html" TargetMode="External"/><Relationship Id="rId279" Type="http://schemas.openxmlformats.org/officeDocument/2006/relationships/hyperlink" Target="https://stackoverflow.com/questions/69085157/cannot-import-producer-from-confluent-kafka" TargetMode="External"/><Relationship Id="rId157" Type="http://schemas.openxmlformats.org/officeDocument/2006/relationships/hyperlink" Target="https://github.com/kestra-io/kestra/issues/7227" TargetMode="External"/><Relationship Id="rId278" Type="http://schemas.openxmlformats.org/officeDocument/2006/relationships/hyperlink" Target="https://github.com/confluentinc/confluent-kafka-python/issues/1221" TargetMode="External"/><Relationship Id="rId156" Type="http://schemas.openxmlformats.org/officeDocument/2006/relationships/image" Target="media/image43.png"/><Relationship Id="rId277" Type="http://schemas.openxmlformats.org/officeDocument/2006/relationships/hyperlink" Target="https://github.com/confluentinc/confluent-kafka-python/issues/590" TargetMode="External"/><Relationship Id="rId155" Type="http://schemas.openxmlformats.org/officeDocument/2006/relationships/image" Target="media/image33.png"/><Relationship Id="rId276" Type="http://schemas.openxmlformats.org/officeDocument/2006/relationships/hyperlink" Target="https://githubhot.com/repo/confluentinc/confluent-kafka-python/issues/1186?page=2" TargetMode="External"/><Relationship Id="rId107" Type="http://schemas.openxmlformats.org/officeDocument/2006/relationships/hyperlink" Target="https://www.reddit.com/r/docker/comments/p98xq6/docker_failed_to_start_exit_code_1/" TargetMode="External"/><Relationship Id="rId228" Type="http://schemas.openxmlformats.org/officeDocument/2006/relationships/hyperlink" Target="https://lookerstudio.google.com/navigation/reporting" TargetMode="External"/><Relationship Id="rId106" Type="http://schemas.openxmlformats.org/officeDocument/2006/relationships/image" Target="media/image15.png"/><Relationship Id="rId227" Type="http://schemas.openxmlformats.org/officeDocument/2006/relationships/image" Target="media/image1.png"/><Relationship Id="rId105" Type="http://schemas.openxmlformats.org/officeDocument/2006/relationships/hyperlink" Target="https://forums.docker.com/t/one-of-the-postgres-containers-stops-as-soon-as-it-starts/74714/3" TargetMode="External"/><Relationship Id="rId226" Type="http://schemas.openxmlformats.org/officeDocument/2006/relationships/hyperlink" Target="https://d37ci6vzurychx.cloudfront.net/trip-data/fhv_tripdata_2019-*.parquet" TargetMode="External"/><Relationship Id="rId104" Type="http://schemas.openxmlformats.org/officeDocument/2006/relationships/hyperlink" Target="https://github.com/docker/compose/releases/download/v2.32.3/docker-compose-linux-x86_64" TargetMode="External"/><Relationship Id="rId225" Type="http://schemas.openxmlformats.org/officeDocument/2006/relationships/hyperlink" Target="https://pypi.org/project/python-dotenv/" TargetMode="External"/><Relationship Id="rId109" Type="http://schemas.openxmlformats.org/officeDocument/2006/relationships/hyperlink" Target="https://stackoverflow.com/questions/63734508/stuck-at-solving-environment-on-anaconda" TargetMode="External"/><Relationship Id="rId108" Type="http://schemas.openxmlformats.org/officeDocument/2006/relationships/hyperlink" Target="https://www.youtube.com/watch?v=tOr4hTsHOzU&amp;list=PL3MmuxUbc_hJed7dXYoJw8DoCuVHhGEQb&amp;index=16&amp;ab_channel=DataTalksClub%E2%AC%9B" TargetMode="External"/><Relationship Id="rId229" Type="http://schemas.openxmlformats.org/officeDocument/2006/relationships/image" Target="media/image9.png"/><Relationship Id="rId220" Type="http://schemas.openxmlformats.org/officeDocument/2006/relationships/hyperlink" Target="https://www.youtube.com/watch?v=ueVy2N54lyc&amp;list=PL3MmuxUbc_hJed7dXYoJw8DoCuVHhGEQb&amp;index=44" TargetMode="External"/><Relationship Id="rId103" Type="http://schemas.openxmlformats.org/officeDocument/2006/relationships/hyperlink" Target="https://github.com/docker/compose/releases/download/v2.32.4/docker-compose-linux-aarch64" TargetMode="External"/><Relationship Id="rId224" Type="http://schemas.openxmlformats.org/officeDocument/2006/relationships/hyperlink" Target="https://github.com/inner-outer-space/de-zoomcamp-2024/blob/main/4-analytics-engineering/git_csv_to_gcs.py" TargetMode="External"/><Relationship Id="rId102" Type="http://schemas.openxmlformats.org/officeDocument/2006/relationships/hyperlink" Target="https://github.com/docker/compose/releases/tag/v2.32.4" TargetMode="External"/><Relationship Id="rId223" Type="http://schemas.openxmlformats.org/officeDocument/2006/relationships/hyperlink" Target="https://github.com/alexeygrigorev/datasets/blob/master/nyc-tlc/fhv" TargetMode="External"/><Relationship Id="rId101" Type="http://schemas.openxmlformats.org/officeDocument/2006/relationships/hyperlink" Target="https://github.com/docker/compose/releases" TargetMode="External"/><Relationship Id="rId222" Type="http://schemas.openxmlformats.org/officeDocument/2006/relationships/hyperlink" Target="https://github.com/alexeygrigorev/datasets/blob/master/nyc-tlc/fhv" TargetMode="External"/><Relationship Id="rId100" Type="http://schemas.openxmlformats.org/officeDocument/2006/relationships/image" Target="media/image57.png"/><Relationship Id="rId221" Type="http://schemas.openxmlformats.org/officeDocument/2006/relationships/hyperlink" Target="https://github.com/alexeygrigorev/datasets/blob/master/nyc-tlc/fhv" TargetMode="External"/><Relationship Id="rId217" Type="http://schemas.openxmlformats.org/officeDocument/2006/relationships/image" Target="media/image22.png"/><Relationship Id="rId216" Type="http://schemas.openxmlformats.org/officeDocument/2006/relationships/image" Target="media/image47.png"/><Relationship Id="rId215" Type="http://schemas.openxmlformats.org/officeDocument/2006/relationships/hyperlink" Target="https://github.com/DataTalksClub/data-engineering-zoomcamp/blob/main/04-analytics-engineering/docker_setup/README.md" TargetMode="External"/><Relationship Id="rId214" Type="http://schemas.openxmlformats.org/officeDocument/2006/relationships/image" Target="media/image56.png"/><Relationship Id="rId219" Type="http://schemas.openxmlformats.org/officeDocument/2006/relationships/image" Target="media/image64.png"/><Relationship Id="rId218" Type="http://schemas.openxmlformats.org/officeDocument/2006/relationships/image" Target="media/image8.png"/><Relationship Id="rId213" Type="http://schemas.openxmlformats.org/officeDocument/2006/relationships/image" Target="media/image31.png"/><Relationship Id="rId212" Type="http://schemas.openxmlformats.org/officeDocument/2006/relationships/image" Target="media/image26.png"/><Relationship Id="rId211" Type="http://schemas.openxmlformats.org/officeDocument/2006/relationships/hyperlink" Target="https://docs.getdbt.com/docs/build/custom-schemas#why-does-dbt-concatenate-the-custom-schema-to-the-target-schema" TargetMode="External"/><Relationship Id="rId210" Type="http://schemas.openxmlformats.org/officeDocument/2006/relationships/image" Target="media/image62.png"/><Relationship Id="rId129" Type="http://schemas.openxmlformats.org/officeDocument/2006/relationships/image" Target="media/image14.png"/><Relationship Id="rId128" Type="http://schemas.openxmlformats.org/officeDocument/2006/relationships/image" Target="media/image28.png"/><Relationship Id="rId249" Type="http://schemas.openxmlformats.org/officeDocument/2006/relationships/hyperlink" Target="https://spark.apache.org/docs/3.5.0/" TargetMode="External"/><Relationship Id="rId127" Type="http://schemas.openxmlformats.org/officeDocument/2006/relationships/hyperlink" Target="https://www.youtube.com/watch?v=ae-CV2KfoN0&amp;list=PL3MmuxUbc_hJed7dXYoJw8DoCuVHhGEQb" TargetMode="External"/><Relationship Id="rId248" Type="http://schemas.openxmlformats.org/officeDocument/2006/relationships/hyperlink" Target="https://sdkman.io/" TargetMode="External"/><Relationship Id="rId126" Type="http://schemas.openxmlformats.org/officeDocument/2006/relationships/hyperlink" Target="https://console.cloud.google.com/marketplace/details/google/compute.googleapis.com" TargetMode="External"/><Relationship Id="rId247" Type="http://schemas.openxmlformats.org/officeDocument/2006/relationships/hyperlink" Target="https://spark.apache.org/docs/3.5.0/" TargetMode="External"/><Relationship Id="rId121" Type="http://schemas.openxmlformats.org/officeDocument/2006/relationships/hyperlink" Target="https://pandas.pydata.org/pandas-docs/stable/reference/api/pandas.read_csv.html" TargetMode="External"/><Relationship Id="rId242" Type="http://schemas.openxmlformats.org/officeDocument/2006/relationships/image" Target="media/image30.png"/><Relationship Id="rId120" Type="http://schemas.openxmlformats.org/officeDocument/2006/relationships/hyperlink" Target="https://www.youtube.com/watch?v=2JM-ziJt0WI&amp;list=PL3MmuxUbc_hJed7dXYoJw8DoCuVHhGEQb&amp;index=5" TargetMode="External"/><Relationship Id="rId241" Type="http://schemas.openxmlformats.org/officeDocument/2006/relationships/hyperlink" Target="https://medium.com/@srinivas.dataengineer/supercharge-your-dbt-monitoring-with-elementary-data-0fac140a6f60" TargetMode="External"/><Relationship Id="rId240" Type="http://schemas.openxmlformats.org/officeDocument/2006/relationships/hyperlink" Target="https://medium.com/@srinivas.dataengineer/supercharge-your-dbt-monitoring-with-elementary-data-0fac140a6f60" TargetMode="External"/><Relationship Id="rId125" Type="http://schemas.openxmlformats.org/officeDocument/2006/relationships/image" Target="media/image48.png"/><Relationship Id="rId246" Type="http://schemas.openxmlformats.org/officeDocument/2006/relationships/hyperlink" Target="https://datatalks-club.slack.com/archives/C01FABYF2RG/p1709470599276889" TargetMode="External"/><Relationship Id="rId124" Type="http://schemas.openxmlformats.org/officeDocument/2006/relationships/hyperlink" Target="https://stackoverflow.com/questions/52561383/gcloud-cli-cannot-create-project-the-project-id-you-specified-is-already-in-us?rq=1" TargetMode="External"/><Relationship Id="rId245" Type="http://schemas.openxmlformats.org/officeDocument/2006/relationships/hyperlink" Target="https://github.com/aaalexlit/medium_articles/blob/main/Spark_in_Colab.ipynb" TargetMode="External"/><Relationship Id="rId123" Type="http://schemas.openxmlformats.org/officeDocument/2006/relationships/hyperlink" Target="https://github.com/python/typing_extensions/blob/main/CHANGELOG.md#release-460-may-22-2023" TargetMode="External"/><Relationship Id="rId244" Type="http://schemas.openxmlformats.org/officeDocument/2006/relationships/hyperlink" Target="https://medium.com/gitconnected/launch-spark-on-google-colab-and-connect-to-sparkui-342cad19b304" TargetMode="External"/><Relationship Id="rId122" Type="http://schemas.openxmlformats.org/officeDocument/2006/relationships/hyperlink" Target="https://d37ci6vzurychx.cloudfront.net/trip-data/yellow_tripdata_2021-01.parquet" TargetMode="External"/><Relationship Id="rId243" Type="http://schemas.openxmlformats.org/officeDocument/2006/relationships/image" Target="media/image71.png"/><Relationship Id="rId95" Type="http://schemas.openxmlformats.org/officeDocument/2006/relationships/image" Target="media/image27.png"/><Relationship Id="rId94" Type="http://schemas.openxmlformats.org/officeDocument/2006/relationships/hyperlink" Target="https://marketplace.visualstudio.com/items?itemName=ms-azuretools.vscode-docker" TargetMode="External"/><Relationship Id="rId97" Type="http://schemas.openxmlformats.org/officeDocument/2006/relationships/image" Target="media/image32.png"/><Relationship Id="rId96" Type="http://schemas.openxmlformats.org/officeDocument/2006/relationships/hyperlink" Target="https://github.com/alexg9010/2025_data_engineering_zoomcamp/blob/master/01_docker/README.md#fix-broken-postgress-docker-container" TargetMode="External"/><Relationship Id="rId99" Type="http://schemas.openxmlformats.org/officeDocument/2006/relationships/hyperlink" Target="https://github.com/moby/buildkit/issues/1078" TargetMode="External"/><Relationship Id="rId98" Type="http://schemas.openxmlformats.org/officeDocument/2006/relationships/hyperlink" Target="https://github.com/sindresorhus/guides/blob/main/docker-without-sudo.md" TargetMode="External"/><Relationship Id="rId91" Type="http://schemas.openxmlformats.org/officeDocument/2006/relationships/hyperlink" Target="https://thegeekpage.com/take-ownership-of-a-file-folder-through-command-prompt-in-windows-10/" TargetMode="External"/><Relationship Id="rId90" Type="http://schemas.openxmlformats.org/officeDocument/2006/relationships/hyperlink" Target="https://stackoverflow.com/questions/41286028/docker-build-error-checking-context-cant-stat-c-users-username-appdata" TargetMode="External"/><Relationship Id="rId93" Type="http://schemas.openxmlformats.org/officeDocument/2006/relationships/hyperlink" Target="https://docs.docker.com/engine/reference/commandline/network_ls/" TargetMode="External"/><Relationship Id="rId92" Type="http://schemas.openxmlformats.org/officeDocument/2006/relationships/hyperlink" Target="https://docs.docker.com/engine/install/ubuntu/" TargetMode="External"/><Relationship Id="rId118" Type="http://schemas.openxmlformats.org/officeDocument/2006/relationships/image" Target="media/image45.png"/><Relationship Id="rId239" Type="http://schemas.openxmlformats.org/officeDocument/2006/relationships/hyperlink" Target="https://github.com/elementary-data/elementary" TargetMode="External"/><Relationship Id="rId117" Type="http://schemas.openxmlformats.org/officeDocument/2006/relationships/image" Target="media/image18.png"/><Relationship Id="rId238" Type="http://schemas.openxmlformats.org/officeDocument/2006/relationships/hyperlink" Target="https://github.com/elementary-data/elementary" TargetMode="External"/><Relationship Id="rId116" Type="http://schemas.openxmlformats.org/officeDocument/2006/relationships/hyperlink" Target="https://stackoverflow.com/questions/60193781/postgres-with-docker-compose-gives-fatal-role-root-does-not-exist-error" TargetMode="External"/><Relationship Id="rId237" Type="http://schemas.openxmlformats.org/officeDocument/2006/relationships/hyperlink" Target="https://github.com/bastienboutonnet/vscode-dbt" TargetMode="External"/><Relationship Id="rId115" Type="http://schemas.openxmlformats.org/officeDocument/2006/relationships/hyperlink" Target="https://www.postgresql.org/docs/current/sql-syntax-lexical.html#SQL-SYNTAX-IDENTIFIERS" TargetMode="External"/><Relationship Id="rId236" Type="http://schemas.openxmlformats.org/officeDocument/2006/relationships/hyperlink" Target="https://github.com/bastienboutonnet/vscode-dbt" TargetMode="External"/><Relationship Id="rId119" Type="http://schemas.openxmlformats.org/officeDocument/2006/relationships/hyperlink" Target="https://github.com/pgadmin-org/pgadmin4/issues/5432" TargetMode="External"/><Relationship Id="rId110" Type="http://schemas.openxmlformats.org/officeDocument/2006/relationships/image" Target="media/image10.png"/><Relationship Id="rId231" Type="http://schemas.openxmlformats.org/officeDocument/2006/relationships/hyperlink" Target="https://gist.github.com/pizofreude/ff4d0601f1eb353683d8af8f4b5aac27?permalink_comment_id=5457712#gistcomment-5457712" TargetMode="External"/><Relationship Id="rId230" Type="http://schemas.openxmlformats.org/officeDocument/2006/relationships/image" Target="media/image52.png"/><Relationship Id="rId114" Type="http://schemas.openxmlformats.org/officeDocument/2006/relationships/hyperlink" Target="http://pgcli.com/" TargetMode="External"/><Relationship Id="rId235" Type="http://schemas.openxmlformats.org/officeDocument/2006/relationships/hyperlink" Target="https://app.myaltimate.com/register" TargetMode="External"/><Relationship Id="rId113" Type="http://schemas.openxmlformats.org/officeDocument/2006/relationships/hyperlink" Target="https://stackoverflow.com/a/68233660" TargetMode="External"/><Relationship Id="rId234" Type="http://schemas.openxmlformats.org/officeDocument/2006/relationships/hyperlink" Target="https://app.myaltimate.com/register" TargetMode="External"/><Relationship Id="rId112" Type="http://schemas.openxmlformats.org/officeDocument/2006/relationships/image" Target="media/image39.png"/><Relationship Id="rId233" Type="http://schemas.openxmlformats.org/officeDocument/2006/relationships/hyperlink" Target="https://github.com/AltimateAI/vscode-dbt-power-user" TargetMode="External"/><Relationship Id="rId111" Type="http://schemas.openxmlformats.org/officeDocument/2006/relationships/image" Target="media/image50.png"/><Relationship Id="rId232" Type="http://schemas.openxmlformats.org/officeDocument/2006/relationships/hyperlink" Target="https://github.com/AltimateAI/vscode-dbt-power-user" TargetMode="External"/><Relationship Id="rId305" Type="http://schemas.openxmlformats.org/officeDocument/2006/relationships/hyperlink" Target="https://docs.getdbt.com/docs/core/connect-data-platform/bigquery-setup#service-account-file" TargetMode="External"/><Relationship Id="rId304" Type="http://schemas.openxmlformats.org/officeDocument/2006/relationships/hyperlink" Target="https://github.com/wndrlxx/ca-trademarks-data-pipeline/tree/4e6a0e757495a99e01ff6c8b981a23d6dc421046/dags/dbt/ca_trademarks_dp" TargetMode="External"/><Relationship Id="rId303" Type="http://schemas.openxmlformats.org/officeDocument/2006/relationships/hyperlink" Target="https://github.com/wndrlxx/ca-trademarks-data-pipeline/blob/4e6a0e757495a99e01ff6c8b981a23d6dc421046/terraform/main.tf#L100" TargetMode="External"/><Relationship Id="rId302" Type="http://schemas.openxmlformats.org/officeDocument/2006/relationships/hyperlink" Target="https://github.com/astronomer/astronomer-cosmos" TargetMode="External"/><Relationship Id="rId309" Type="http://schemas.openxmlformats.org/officeDocument/2006/relationships/hyperlink" Target="https://youtu.be/JEizJAaaBkg?si=niTYdWoeiyC_w3h7" TargetMode="External"/><Relationship Id="rId308" Type="http://schemas.openxmlformats.org/officeDocument/2006/relationships/hyperlink" Target="https://aws.amazon.com/blogs/big-data/from-data-lakes-to-insights-dbt-adapter-for-amazon-athena-now-supported-in-dbt-cloud/" TargetMode="External"/><Relationship Id="rId307" Type="http://schemas.openxmlformats.org/officeDocument/2006/relationships/image" Target="media/image25.png"/><Relationship Id="rId306" Type="http://schemas.openxmlformats.org/officeDocument/2006/relationships/hyperlink" Target="https://github.com/wndrlxx/ca-trademarks-data-pipeline/blob/4e6a0e757495a99e01ff6c8b981a23d6dc421046/dags/6_dbt_cosmos_task_group.py#L47" TargetMode="External"/><Relationship Id="rId301" Type="http://schemas.openxmlformats.org/officeDocument/2006/relationships/hyperlink" Target="https://cloud.google.com/composer/docs/composer-2/install-python-dependencies#install_custom_packages_in_a_environment" TargetMode="External"/><Relationship Id="rId300" Type="http://schemas.openxmlformats.org/officeDocument/2006/relationships/hyperlink" Target="https://github.com/Nogromi/ukraine-vaccinations/blob/master/2_mage/vaccination/custom/trigger_dbt_cloud.py" TargetMode="External"/><Relationship Id="rId206" Type="http://schemas.openxmlformats.org/officeDocument/2006/relationships/image" Target="media/image72.png"/><Relationship Id="rId205" Type="http://schemas.openxmlformats.org/officeDocument/2006/relationships/hyperlink" Target="https://docs.getdbt.com/docs/collaborate/git/connect-github" TargetMode="External"/><Relationship Id="rId204" Type="http://schemas.openxmlformats.org/officeDocument/2006/relationships/image" Target="media/image20.png"/><Relationship Id="rId203" Type="http://schemas.openxmlformats.org/officeDocument/2006/relationships/hyperlink" Target="https://github.com/DataTalksClub/data-engineering-zoomcamp/blob/main/04-analytics-engineering/dbt_cloud_setup.md" TargetMode="External"/><Relationship Id="rId209" Type="http://schemas.openxmlformats.org/officeDocument/2006/relationships/image" Target="media/image11.png"/><Relationship Id="rId208" Type="http://schemas.openxmlformats.org/officeDocument/2006/relationships/image" Target="media/image60.png"/><Relationship Id="rId207" Type="http://schemas.openxmlformats.org/officeDocument/2006/relationships/image" Target="media/image58.png"/><Relationship Id="rId202" Type="http://schemas.openxmlformats.org/officeDocument/2006/relationships/hyperlink" Target="https://datatalks-club.slack.com/archives/C01FABYF2RG/p1707972535660619" TargetMode="External"/><Relationship Id="rId323" Type="http://schemas.openxmlformats.org/officeDocument/2006/relationships/footer" Target="footer1.xml"/><Relationship Id="rId201" Type="http://schemas.openxmlformats.org/officeDocument/2006/relationships/hyperlink" Target="https://docs.getdbt.com/docs/collaborate/git/version-control-basics" TargetMode="External"/><Relationship Id="rId322" Type="http://schemas.openxmlformats.org/officeDocument/2006/relationships/header" Target="header1.xml"/><Relationship Id="rId200" Type="http://schemas.openxmlformats.org/officeDocument/2006/relationships/image" Target="media/image42.png"/><Relationship Id="rId321" Type="http://schemas.openxmlformats.org/officeDocument/2006/relationships/hyperlink" Target="https://dlthub.com/docs/dlt-ecosystem/destinations/filesystem#file-compression" TargetMode="External"/><Relationship Id="rId320" Type="http://schemas.openxmlformats.org/officeDocument/2006/relationships/hyperlink" Target="https://dlthub.com/docs/general-usage/credentials/" TargetMode="External"/><Relationship Id="rId316" Type="http://schemas.openxmlformats.org/officeDocument/2006/relationships/image" Target="media/image51.png"/><Relationship Id="rId315" Type="http://schemas.openxmlformats.org/officeDocument/2006/relationships/hyperlink" Target="https://colab.research.google.com/drive/1plqdl33K_HkVx0E0nGJrrkEUssStQsW7#scrollTo=BtsSxtFfXQs3" TargetMode="External"/><Relationship Id="rId314" Type="http://schemas.openxmlformats.org/officeDocument/2006/relationships/hyperlink" Target="https://github.com/DataTalksClub/data-engineering-zoomcamp/blob/main/cohorts/2025/workshops/dlt/dlt_homework.md" TargetMode="External"/><Relationship Id="rId313" Type="http://schemas.openxmlformats.org/officeDocument/2006/relationships/hyperlink" Target="https://github.com/dbt-labs/dbt-adapters/tree/main/dbt-athena-community" TargetMode="External"/><Relationship Id="rId319" Type="http://schemas.openxmlformats.org/officeDocument/2006/relationships/hyperlink" Target="https://storage.googleapis.com/dtc_zoomcamp_api/yellow_tripdata_2009-06.jsonl" TargetMode="External"/><Relationship Id="rId318" Type="http://schemas.openxmlformats.org/officeDocument/2006/relationships/image" Target="media/image4.png"/><Relationship Id="rId317" Type="http://schemas.openxmlformats.org/officeDocument/2006/relationships/image" Target="media/image2.png"/><Relationship Id="rId312" Type="http://schemas.openxmlformats.org/officeDocument/2006/relationships/hyperlink" Target="https://dbt-athena.github.io/" TargetMode="External"/><Relationship Id="rId311" Type="http://schemas.openxmlformats.org/officeDocument/2006/relationships/hyperlink" Target="https://docs.getdbt.com/docs/core/connect-data-platform/athena-setup" TargetMode="External"/><Relationship Id="rId310" Type="http://schemas.openxmlformats.org/officeDocument/2006/relationships/hyperlink" Target="https://docs.getdbt.com/guides/athena?step=1"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SourceCodePro-boldItalic.ttf"/><Relationship Id="rId22" Type="http://schemas.openxmlformats.org/officeDocument/2006/relationships/font" Target="fonts/RobotoMono-bold.ttf"/><Relationship Id="rId21" Type="http://schemas.openxmlformats.org/officeDocument/2006/relationships/font" Target="fonts/RobotoMono-regular.ttf"/><Relationship Id="rId24" Type="http://schemas.openxmlformats.org/officeDocument/2006/relationships/font" Target="fonts/RobotoMono-boldItalic.ttf"/><Relationship Id="rId23" Type="http://schemas.openxmlformats.org/officeDocument/2006/relationships/font" Target="fonts/RobotoMono-italic.ttf"/><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9" Type="http://schemas.openxmlformats.org/officeDocument/2006/relationships/font" Target="fonts/RobotoMonoLight-regular.ttf"/><Relationship Id="rId25" Type="http://schemas.openxmlformats.org/officeDocument/2006/relationships/font" Target="fonts/Nov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onoLight-italic.ttf"/><Relationship Id="rId10" Type="http://schemas.openxmlformats.org/officeDocument/2006/relationships/font" Target="fonts/RobotoMonoLight-bold.ttf"/><Relationship Id="rId13" Type="http://schemas.openxmlformats.org/officeDocument/2006/relationships/font" Target="fonts/Inter-regular.ttf"/><Relationship Id="rId12" Type="http://schemas.openxmlformats.org/officeDocument/2006/relationships/font" Target="fonts/RobotoMonoLight-boldItalic.ttf"/><Relationship Id="rId15" Type="http://schemas.openxmlformats.org/officeDocument/2006/relationships/font" Target="fonts/Inter-italic.ttf"/><Relationship Id="rId14" Type="http://schemas.openxmlformats.org/officeDocument/2006/relationships/font" Target="fonts/Inter-bold.ttf"/><Relationship Id="rId17" Type="http://schemas.openxmlformats.org/officeDocument/2006/relationships/font" Target="fonts/SourceCodePro-regular.ttf"/><Relationship Id="rId16" Type="http://schemas.openxmlformats.org/officeDocument/2006/relationships/font" Target="fonts/Inter-boldItalic.ttf"/><Relationship Id="rId19" Type="http://schemas.openxmlformats.org/officeDocument/2006/relationships/font" Target="fonts/SourceCodePro-italic.ttf"/><Relationship Id="rId18" Type="http://schemas.openxmlformats.org/officeDocument/2006/relationships/font" Target="fonts/SourceCode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